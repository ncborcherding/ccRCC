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78D35985"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w:t>
      </w:r>
      <w:ins w:id="0" w:author="Borcherding, Nicholas (CCOM Student)" w:date="2020-11-03T07:22:00Z">
        <w:r w:rsidR="00426E30">
          <w:rPr>
            <w:rFonts w:ascii="Arial" w:hAnsi="Arial" w:cs="Arial"/>
            <w:b w:val="0"/>
            <w:sz w:val="22"/>
            <w:szCs w:val="22"/>
          </w:rPr>
          <w:t xml:space="preserve"> the</w:t>
        </w:r>
      </w:ins>
      <w:r w:rsidRPr="0002326A">
        <w:rPr>
          <w:rFonts w:ascii="Arial" w:hAnsi="Arial" w:cs="Arial"/>
          <w:b w:val="0"/>
          <w:sz w:val="22"/>
          <w:szCs w:val="22"/>
        </w:rPr>
        <w:t xml:space="preserve">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4C75865D"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00EE4C03" w:rsidRPr="000162E3">
        <w:rPr>
          <w:rFonts w:ascii="Arial" w:hAnsi="Arial" w:cs="Arial"/>
          <w:sz w:val="22"/>
          <w:szCs w:val="22"/>
        </w:rPr>
        <w:t>†</w:t>
      </w:r>
      <w:r w:rsidRPr="00EE789B">
        <w:rPr>
          <w:rFonts w:ascii="Arial" w:hAnsi="Arial" w:cs="Arial"/>
          <w:sz w:val="22"/>
          <w:szCs w:val="22"/>
        </w:rPr>
        <w:t>, Ajaykumar Vishwakarma</w:t>
      </w:r>
      <w:r w:rsidRPr="00EE789B">
        <w:rPr>
          <w:rFonts w:ascii="Arial" w:hAnsi="Arial" w:cs="Arial"/>
          <w:sz w:val="22"/>
          <w:szCs w:val="22"/>
          <w:vertAlign w:val="superscript"/>
        </w:rPr>
        <w:t>3,4</w:t>
      </w:r>
      <w:r w:rsidR="00FA39CC">
        <w:rPr>
          <w:rFonts w:ascii="Arial" w:hAnsi="Arial" w:cs="Arial"/>
          <w:sz w:val="22"/>
          <w:szCs w:val="22"/>
          <w:vertAlign w:val="superscript"/>
        </w:rPr>
        <w:t>,7</w:t>
      </w:r>
      <w:r w:rsidR="00EE4C03" w:rsidRPr="000162E3">
        <w:rPr>
          <w:rFonts w:ascii="Arial" w:hAnsi="Arial" w:cs="Arial"/>
          <w:sz w:val="22"/>
          <w:szCs w:val="22"/>
        </w:rPr>
        <w:t>†</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Ali</w:t>
      </w:r>
      <w:r>
        <w:rPr>
          <w:rFonts w:ascii="Arial" w:hAnsi="Arial" w:cs="Arial"/>
          <w:sz w:val="22"/>
          <w:szCs w:val="22"/>
        </w:rPr>
        <w:t>as</w:t>
      </w:r>
      <w:r w:rsidRPr="00EE789B">
        <w:rPr>
          <w:rFonts w:ascii="Arial" w:hAnsi="Arial" w:cs="Arial"/>
          <w:sz w:val="22"/>
          <w:szCs w:val="22"/>
        </w:rPr>
        <w:t>ger</w:t>
      </w:r>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52D6E55A"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34F7D19D" w:rsidR="000D07EA"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2231408A" w14:textId="5685B311" w:rsidR="00EE4C03" w:rsidRDefault="00EE4C03" w:rsidP="000D07EA">
      <w:pPr>
        <w:jc w:val="both"/>
        <w:rPr>
          <w:rFonts w:ascii="Arial" w:hAnsi="Arial" w:cs="Arial"/>
          <w:sz w:val="22"/>
          <w:szCs w:val="22"/>
        </w:rPr>
      </w:pPr>
    </w:p>
    <w:p w14:paraId="62337136" w14:textId="7E1D7477" w:rsidR="00EE4C03" w:rsidRPr="00EE4C03" w:rsidRDefault="00EE4C03" w:rsidP="00EE4C03">
      <w:pPr>
        <w:spacing w:line="360" w:lineRule="auto"/>
        <w:jc w:val="both"/>
        <w:rPr>
          <w:rFonts w:ascii="Arial" w:hAnsi="Arial" w:cs="Arial"/>
          <w:color w:val="000000"/>
          <w:sz w:val="22"/>
          <w:szCs w:val="22"/>
        </w:rPr>
      </w:pPr>
      <w:r w:rsidRPr="000162E3">
        <w:rPr>
          <w:rFonts w:ascii="Arial" w:hAnsi="Arial" w:cs="Arial"/>
          <w:sz w:val="22"/>
          <w:szCs w:val="22"/>
        </w:rPr>
        <w:t xml:space="preserve">† </w:t>
      </w:r>
      <w:r w:rsidRPr="000162E3">
        <w:rPr>
          <w:rFonts w:ascii="Arial" w:hAnsi="Arial" w:cs="Arial"/>
          <w:color w:val="000000"/>
          <w:sz w:val="22"/>
          <w:szCs w:val="22"/>
        </w:rPr>
        <w:t>Authors contributed equally to this work</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3D451E"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3D451E"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3D451E"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67C0D87E" w14:textId="212E83A6" w:rsidR="00952E0E" w:rsidRPr="00722B9A" w:rsidRDefault="00952E0E" w:rsidP="00C4699B">
      <w:pPr>
        <w:pStyle w:val="AbstractSummary"/>
        <w:spacing w:line="480" w:lineRule="auto"/>
        <w:jc w:val="both"/>
        <w:rPr>
          <w:rFonts w:ascii="Arial" w:hAnsi="Arial" w:cs="Arial"/>
          <w:color w:val="000000"/>
          <w:sz w:val="22"/>
          <w:szCs w:val="22"/>
        </w:rPr>
      </w:pPr>
      <w:r w:rsidRPr="0002326A">
        <w:rPr>
          <w:rFonts w:ascii="Arial" w:hAnsi="Arial" w:cs="Arial"/>
          <w:color w:val="000000"/>
          <w:sz w:val="22"/>
          <w:szCs w:val="22"/>
        </w:rPr>
        <w:t xml:space="preserve">Human </w:t>
      </w:r>
      <w:r w:rsidRPr="0002326A">
        <w:rPr>
          <w:rFonts w:ascii="Arial" w:hAnsi="Arial" w:cs="Arial"/>
          <w:sz w:val="22"/>
          <w:szCs w:val="22"/>
        </w:rPr>
        <w:t>clear cell renal cell carcinoma</w:t>
      </w:r>
      <w:r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Pr="0002326A">
        <w:rPr>
          <w:rFonts w:ascii="Arial" w:hAnsi="Arial" w:cs="Arial"/>
          <w:color w:val="000000"/>
          <w:sz w:val="22"/>
          <w:szCs w:val="22"/>
        </w:rPr>
        <w:t>may underlie this observation.</w:t>
      </w:r>
      <w:r w:rsidR="00722B9A">
        <w:rPr>
          <w:rFonts w:ascii="Arial" w:hAnsi="Arial" w:cs="Arial"/>
          <w:color w:val="000000"/>
          <w:sz w:val="22"/>
          <w:szCs w:val="22"/>
        </w:rPr>
        <w:t xml:space="preserve"> </w:t>
      </w:r>
      <w:r w:rsidRPr="0002326A">
        <w:rPr>
          <w:rFonts w:ascii="Arial" w:hAnsi="Arial" w:cs="Arial"/>
          <w:color w:val="000000"/>
          <w:sz w:val="22"/>
          <w:szCs w:val="22"/>
        </w:rPr>
        <w:t>To characterize the tumor immune microenvironment of ccRCC</w:t>
      </w:r>
      <w:r w:rsidRPr="0002326A">
        <w:rPr>
          <w:rFonts w:ascii="Arial" w:hAnsi="Arial" w:cs="Arial"/>
          <w:sz w:val="22"/>
          <w:szCs w:val="22"/>
        </w:rPr>
        <w:t>, we applied single-cell-RNA sequencing (SCRS) along with T-cell-receptor (TCR) sequencing to</w:t>
      </w:r>
      <w:r w:rsidRPr="0002326A">
        <w:rPr>
          <w:rFonts w:ascii="Arial" w:hAnsi="Arial" w:cs="Arial"/>
          <w:color w:val="000000"/>
          <w:sz w:val="22"/>
          <w:szCs w:val="22"/>
        </w:rPr>
        <w:t xml:space="preserve"> map the transcriptomic heterogeneity of </w:t>
      </w:r>
      <w:r w:rsidRPr="0002326A">
        <w:rPr>
          <w:rFonts w:ascii="Arial" w:hAnsi="Arial" w:cs="Arial"/>
          <w:sz w:val="22"/>
          <w:szCs w:val="22"/>
        </w:rPr>
        <w:t>25,688 individual CD45</w:t>
      </w:r>
      <w:r w:rsidRPr="0002326A">
        <w:rPr>
          <w:rFonts w:ascii="Arial" w:hAnsi="Arial" w:cs="Arial"/>
          <w:sz w:val="22"/>
          <w:szCs w:val="22"/>
          <w:vertAlign w:val="superscript"/>
        </w:rPr>
        <w:t>+</w:t>
      </w:r>
      <w:r w:rsidRPr="0002326A">
        <w:rPr>
          <w:rFonts w:ascii="Arial" w:hAnsi="Arial" w:cs="Arial"/>
          <w:sz w:val="22"/>
          <w:szCs w:val="22"/>
        </w:rPr>
        <w:t xml:space="preserve"> lymphoid and myeloid cells in matched tumor and blood from </w:t>
      </w:r>
      <w:r w:rsidR="00060D2B">
        <w:rPr>
          <w:rFonts w:ascii="Arial" w:hAnsi="Arial" w:cs="Arial"/>
          <w:sz w:val="22"/>
          <w:szCs w:val="22"/>
        </w:rPr>
        <w:t xml:space="preserve">three </w:t>
      </w:r>
      <w:r w:rsidRPr="0002326A">
        <w:rPr>
          <w:rFonts w:ascii="Arial" w:hAnsi="Arial" w:cs="Arial"/>
          <w:sz w:val="22"/>
          <w:szCs w:val="22"/>
        </w:rPr>
        <w:t xml:space="preserve">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w:t>
      </w:r>
      <w:r w:rsidR="00060D2B">
        <w:rPr>
          <w:rFonts w:ascii="Arial" w:hAnsi="Arial" w:cs="Arial"/>
          <w:sz w:val="22"/>
          <w:szCs w:val="22"/>
        </w:rPr>
        <w:t xml:space="preserve">four other individuals derived from the </w:t>
      </w:r>
      <w:r w:rsidR="00BE5804">
        <w:rPr>
          <w:rFonts w:ascii="Arial" w:hAnsi="Arial" w:cs="Arial"/>
          <w:sz w:val="22"/>
          <w:szCs w:val="22"/>
        </w:rPr>
        <w:t>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w:t>
      </w:r>
      <w:r w:rsidR="00722B9A">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difference</w:t>
      </w:r>
      <w:r w:rsidR="000A72D6">
        <w:rPr>
          <w:rFonts w:ascii="Arial" w:hAnsi="Arial" w:cs="Arial"/>
          <w:sz w:val="22"/>
          <w:szCs w:val="22"/>
        </w:rPr>
        <w:t>s</w:t>
      </w:r>
      <w:r w:rsidR="00B7170F">
        <w:rPr>
          <w:rFonts w:ascii="Arial" w:hAnsi="Arial" w:cs="Arial"/>
          <w:sz w:val="22"/>
          <w:szCs w:val="22"/>
        </w:rPr>
        <w:t xml:space="preserv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253D6D0" w14:textId="77777777" w:rsidR="00722B9A" w:rsidRDefault="00722B9A" w:rsidP="006A1B3C">
      <w:pPr>
        <w:pStyle w:val="Paragraph"/>
        <w:spacing w:line="480" w:lineRule="auto"/>
        <w:ind w:firstLine="0"/>
        <w:rPr>
          <w:rFonts w:ascii="Arial" w:hAnsi="Arial" w:cs="Arial"/>
          <w:b/>
          <w:bCs/>
          <w:color w:val="000000"/>
          <w:sz w:val="22"/>
          <w:szCs w:val="22"/>
        </w:rPr>
      </w:pPr>
    </w:p>
    <w:p w14:paraId="24D58D48" w14:textId="60FCEE6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3461E8FA"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ins w:id="1" w:author="Borcherding, Nicholas (CCOM Student)" w:date="2020-11-02T13:19:00Z">
        <w:r w:rsidR="003E01D3">
          <w:rPr>
            <w:rFonts w:ascii="Arial" w:hAnsi="Arial" w:cs="Arial"/>
            <w:sz w:val="22"/>
            <w:szCs w:val="22"/>
          </w:rPr>
          <w:t>.</w:t>
        </w:r>
      </w:ins>
      <w:del w:id="2" w:author="Borcherding, Nicholas (CCOM Student)" w:date="2020-11-02T13:19:00Z">
        <w:r w:rsidR="00EC70F5" w:rsidRPr="0002326A" w:rsidDel="003E01D3">
          <w:rPr>
            <w:rFonts w:ascii="Arial" w:hAnsi="Arial" w:cs="Arial"/>
            <w:sz w:val="22"/>
            <w:szCs w:val="22"/>
          </w:rPr>
          <w:delText xml:space="preserve"> </w:delText>
        </w:r>
      </w:del>
      <w:r w:rsidR="00EC70F5"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lt;sup&gt;1&lt;/sup&gt;","plainTextFormattedCitation":"1","previouslyFormattedCitation":"&lt;sup&gt;1&lt;/sup&gt;"},"properties":{"noteIndex":0},"schema":"https://github.com/citation-style-language/schema/raw/master/csl-citation.json"}</w:instrText>
      </w:r>
      <w:r w:rsidR="00EC70F5" w:rsidRPr="0002326A">
        <w:rPr>
          <w:rFonts w:ascii="Arial" w:hAnsi="Arial" w:cs="Arial"/>
          <w:sz w:val="22"/>
          <w:szCs w:val="22"/>
        </w:rPr>
        <w:fldChar w:fldCharType="separate"/>
      </w:r>
      <w:r w:rsidR="003E01D3" w:rsidRPr="003E01D3">
        <w:rPr>
          <w:rFonts w:ascii="Arial" w:hAnsi="Arial" w:cs="Arial"/>
          <w:noProof/>
          <w:sz w:val="22"/>
          <w:szCs w:val="22"/>
          <w:vertAlign w:val="superscript"/>
        </w:rPr>
        <w:t>1</w:t>
      </w:r>
      <w:r w:rsidR="00EC70F5" w:rsidRPr="0002326A">
        <w:rPr>
          <w:rFonts w:ascii="Arial" w:hAnsi="Arial" w:cs="Arial"/>
          <w:sz w:val="22"/>
          <w:szCs w:val="22"/>
        </w:rPr>
        <w:fldChar w:fldCharType="end"/>
      </w:r>
      <w:del w:id="3" w:author="Borcherding, Nicholas (CCOM Student)" w:date="2020-11-02T13:19:00Z">
        <w:r w:rsidRPr="0002326A" w:rsidDel="003E01D3">
          <w:rPr>
            <w:rFonts w:ascii="Arial" w:hAnsi="Arial" w:cs="Arial"/>
            <w:sz w:val="22"/>
            <w:szCs w:val="22"/>
          </w:rPr>
          <w:delText>.</w:delText>
        </w:r>
      </w:del>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ins w:id="4" w:author="Borcherding, Nicholas (CCOM Student)" w:date="2020-11-02T13:19:00Z">
        <w:r w:rsidR="003E01D3">
          <w:rPr>
            <w:rFonts w:ascii="Arial" w:hAnsi="Arial" w:cs="Arial"/>
            <w:color w:val="000000"/>
            <w:sz w:val="22"/>
            <w:szCs w:val="22"/>
          </w:rPr>
          <w:t>.</w:t>
        </w:r>
      </w:ins>
      <w:del w:id="5" w:author="Borcherding, Nicholas (CCOM Student)" w:date="2020-11-02T13:19:00Z">
        <w:r w:rsidR="00564DB7" w:rsidRPr="0002326A" w:rsidDel="003E01D3">
          <w:rPr>
            <w:rFonts w:ascii="Arial" w:hAnsi="Arial" w:cs="Arial"/>
            <w:color w:val="000000"/>
            <w:sz w:val="22"/>
            <w:szCs w:val="22"/>
          </w:rPr>
          <w:delText xml:space="preserve"> </w:delText>
        </w:r>
      </w:del>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lt;sup&gt;2&lt;/sup&gt;","plainTextFormattedCitation":"2","previouslyFormattedCitation":"&lt;sup&gt;2&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w:t>
      </w:r>
      <w:r w:rsidR="00564DB7" w:rsidRPr="0002326A">
        <w:rPr>
          <w:rFonts w:ascii="Arial" w:hAnsi="Arial" w:cs="Arial"/>
          <w:color w:val="000000"/>
          <w:sz w:val="22"/>
          <w:szCs w:val="22"/>
        </w:rPr>
        <w:fldChar w:fldCharType="end"/>
      </w:r>
      <w:del w:id="6"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ins w:id="7" w:author="Borcherding, Nicholas (CCOM Student)" w:date="2020-11-02T13:19:00Z">
        <w:r w:rsidR="003E01D3">
          <w:rPr>
            <w:rFonts w:ascii="Arial" w:hAnsi="Arial" w:cs="Arial"/>
            <w:color w:val="000000"/>
            <w:sz w:val="22"/>
            <w:szCs w:val="22"/>
          </w:rPr>
          <w:t>.</w:t>
        </w:r>
      </w:ins>
      <w:del w:id="8" w:author="Borcherding, Nicholas (CCOM Student)" w:date="2020-11-02T13:19:00Z">
        <w:r w:rsidR="00564DB7" w:rsidRPr="0002326A" w:rsidDel="003E01D3">
          <w:rPr>
            <w:rFonts w:ascii="Arial" w:hAnsi="Arial" w:cs="Arial"/>
            <w:color w:val="000000"/>
            <w:sz w:val="22"/>
            <w:szCs w:val="22"/>
          </w:rPr>
          <w:delText xml:space="preserve"> </w:delText>
        </w:r>
      </w:del>
      <w:r w:rsidR="00564DB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lt;sup&gt;3,4&lt;/sup&gt;","plainTextFormattedCitation":"3,4","previouslyFormattedCitation":"&lt;sup&gt;3,4&lt;/sup&gt;"},"properties":{"noteIndex":0},"schema":"https://github.com/citation-style-language/schema/raw/master/csl-citation.json"}</w:instrText>
      </w:r>
      <w:r w:rsidR="00564DB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w:t>
      </w:r>
      <w:r w:rsidR="00564DB7" w:rsidRPr="0002326A">
        <w:rPr>
          <w:rFonts w:ascii="Arial" w:hAnsi="Arial" w:cs="Arial"/>
          <w:color w:val="000000"/>
          <w:sz w:val="22"/>
          <w:szCs w:val="22"/>
        </w:rPr>
        <w:fldChar w:fldCharType="end"/>
      </w:r>
      <w:del w:id="9"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However, a substantial subset of renal cancer patients do not respond to these therapies and patients who initially do </w:t>
      </w:r>
      <w:r w:rsidR="00576538">
        <w:rPr>
          <w:rFonts w:ascii="Arial" w:hAnsi="Arial" w:cs="Arial"/>
          <w:color w:val="000000"/>
          <w:sz w:val="22"/>
          <w:szCs w:val="22"/>
        </w:rPr>
        <w:t xml:space="preserve">respond </w:t>
      </w:r>
      <w:r w:rsidRPr="0002326A">
        <w:rPr>
          <w:rFonts w:ascii="Arial" w:hAnsi="Arial" w:cs="Arial"/>
          <w:color w:val="000000"/>
          <w:sz w:val="22"/>
          <w:szCs w:val="22"/>
        </w:rPr>
        <w:t>eventually progress</w:t>
      </w:r>
      <w:ins w:id="10" w:author="Borcherding, Nicholas (CCOM Student)" w:date="2020-11-02T13:28:00Z">
        <w:r w:rsidR="00371A3F">
          <w:rPr>
            <w:rFonts w:ascii="Arial" w:hAnsi="Arial" w:cs="Arial"/>
            <w:color w:val="000000"/>
            <w:sz w:val="22"/>
            <w:szCs w:val="22"/>
          </w:rPr>
          <w:t>.</w:t>
        </w:r>
      </w:ins>
      <w:del w:id="11" w:author="Borcherding, Nicholas (CCOM Student)" w:date="2020-11-02T13:28:00Z">
        <w:r w:rsidR="00A95847" w:rsidRPr="0002326A" w:rsidDel="00371A3F">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5,6&lt;/sup&gt;","plainTextFormattedCitation":"5,6","previouslyFormattedCitation":"&lt;sup&gt;5,6&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A95847" w:rsidRPr="0002326A">
        <w:rPr>
          <w:rFonts w:ascii="Arial" w:hAnsi="Arial" w:cs="Arial"/>
          <w:color w:val="000000"/>
          <w:sz w:val="22"/>
          <w:szCs w:val="22"/>
        </w:rPr>
        <w:fldChar w:fldCharType="end"/>
      </w:r>
      <w:del w:id="12" w:author="Borcherding, Nicholas (CCOM Student)" w:date="2020-11-02T13:28:00Z">
        <w:r w:rsidRPr="0002326A" w:rsidDel="00371A3F">
          <w:rPr>
            <w:rFonts w:ascii="Arial" w:hAnsi="Arial" w:cs="Arial"/>
            <w:color w:val="000000"/>
            <w:sz w:val="22"/>
            <w:szCs w:val="22"/>
          </w:rPr>
          <w:delText>.</w:delText>
        </w:r>
      </w:del>
      <w:r w:rsidRPr="0002326A">
        <w:rPr>
          <w:rFonts w:ascii="Arial" w:hAnsi="Arial" w:cs="Arial"/>
          <w:color w:val="000000"/>
          <w:sz w:val="22"/>
          <w:szCs w:val="22"/>
        </w:rPr>
        <w:t xml:space="preserve">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del w:id="13" w:author="Borcherding, Nicholas (CCOM Student)" w:date="2020-11-02T13:19:00Z">
        <w:r w:rsidR="00A95847" w:rsidRPr="0002326A" w:rsidDel="003E01D3">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ins w:id="14" w:author="Borcherding, Nicholas (CCOM Student)" w:date="2020-11-02T13:19:00Z">
        <w:r w:rsidR="003E01D3">
          <w:rPr>
            <w:rFonts w:ascii="Arial" w:hAnsi="Arial" w:cs="Arial"/>
            <w:color w:val="000000"/>
            <w:sz w:val="22"/>
            <w:szCs w:val="22"/>
          </w:rPr>
          <w:t>.</w:t>
        </w:r>
      </w:ins>
      <w:del w:id="15" w:author="Borcherding, Nicholas (CCOM Student)" w:date="2020-11-02T13:19:00Z">
        <w:r w:rsidR="00A95847" w:rsidRPr="0002326A" w:rsidDel="003E01D3">
          <w:rPr>
            <w:rFonts w:ascii="Arial" w:hAnsi="Arial" w:cs="Arial"/>
            <w:color w:val="000000"/>
            <w:sz w:val="22"/>
            <w:szCs w:val="22"/>
          </w:rPr>
          <w:delText xml:space="preserve"> </w:delText>
        </w:r>
      </w:del>
      <w:r w:rsidR="00A95847"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8–11&lt;/sup&gt;","plainTextFormattedCitation":"8–11","previouslyFormattedCitation":"&lt;sup&gt;8–11&lt;/sup&gt;"},"properties":{"noteIndex":0},"schema":"https://github.com/citation-style-language/schema/raw/master/csl-citation.json"}</w:instrText>
      </w:r>
      <w:r w:rsidR="00A9584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8–11</w:t>
      </w:r>
      <w:r w:rsidR="00A95847" w:rsidRPr="0002326A">
        <w:rPr>
          <w:rFonts w:ascii="Arial" w:hAnsi="Arial" w:cs="Arial"/>
          <w:color w:val="000000"/>
          <w:sz w:val="22"/>
          <w:szCs w:val="22"/>
        </w:rPr>
        <w:fldChar w:fldCharType="end"/>
      </w:r>
      <w:del w:id="16"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However, in </w:t>
      </w:r>
      <w:r w:rsidR="00576538">
        <w:rPr>
          <w:rFonts w:ascii="Arial" w:hAnsi="Arial" w:cs="Arial"/>
          <w:color w:val="000000"/>
          <w:sz w:val="22"/>
          <w:szCs w:val="22"/>
        </w:rPr>
        <w:t>cc</w:t>
      </w:r>
      <w:r w:rsidRPr="0002326A">
        <w:rPr>
          <w:rFonts w:ascii="Arial" w:hAnsi="Arial" w:cs="Arial"/>
          <w:color w:val="000000"/>
          <w:sz w:val="22"/>
          <w:szCs w:val="22"/>
        </w:rPr>
        <w:t>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ins w:id="17" w:author="Borcherding, Nicholas (CCOM Student)" w:date="2020-11-02T13:19:00Z">
        <w:r w:rsidR="003E01D3">
          <w:rPr>
            <w:rFonts w:ascii="Arial" w:hAnsi="Arial" w:cs="Arial"/>
            <w:color w:val="000000"/>
            <w:sz w:val="22"/>
            <w:szCs w:val="22"/>
          </w:rPr>
          <w:t>.</w:t>
        </w:r>
      </w:ins>
      <w:del w:id="18"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12–15&lt;/sup&gt;","plainTextFormattedCitation":"12–15","previouslyFormattedCitation":"&lt;sup&gt;12–15&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12–15</w:t>
      </w:r>
      <w:r w:rsidR="007C0FFB" w:rsidRPr="0002326A">
        <w:rPr>
          <w:rFonts w:ascii="Arial" w:hAnsi="Arial" w:cs="Arial"/>
          <w:color w:val="000000"/>
          <w:sz w:val="22"/>
          <w:szCs w:val="22"/>
        </w:rPr>
        <w:fldChar w:fldCharType="end"/>
      </w:r>
      <w:del w:id="19"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in treatment-naïve ccRCC patients</w:t>
      </w:r>
      <w:ins w:id="20" w:author="Borcherding, Nicholas (CCOM Student)" w:date="2020-11-02T13:19:00Z">
        <w:r w:rsidR="003E01D3">
          <w:rPr>
            <w:rFonts w:ascii="Arial" w:hAnsi="Arial" w:cs="Arial"/>
            <w:color w:val="000000"/>
            <w:sz w:val="22"/>
            <w:szCs w:val="22"/>
          </w:rPr>
          <w:t>.</w:t>
        </w:r>
      </w:ins>
      <w:del w:id="21" w:author="Borcherding, Nicholas (CCOM Student)" w:date="2020-11-02T13:19:00Z">
        <w:r w:rsidR="006123B1"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lt;sup&gt;16,17&lt;/sup&gt;","plainTextFormattedCitation":"16,17","previouslyFormattedCitation":"&lt;sup&gt;16,17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16,17</w:t>
      </w:r>
      <w:r w:rsidR="007C0FFB" w:rsidRPr="0002326A">
        <w:rPr>
          <w:rFonts w:ascii="Arial" w:hAnsi="Arial" w:cs="Arial"/>
          <w:color w:val="000000"/>
          <w:sz w:val="22"/>
          <w:szCs w:val="22"/>
        </w:rPr>
        <w:fldChar w:fldCharType="end"/>
      </w:r>
      <w:del w:id="22"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w:t>
      </w:r>
      <w:r w:rsidR="007C0FFB" w:rsidRPr="0002326A">
        <w:rPr>
          <w:rFonts w:ascii="Arial" w:hAnsi="Arial" w:cs="Arial"/>
          <w:color w:val="000000"/>
          <w:sz w:val="22"/>
          <w:szCs w:val="22"/>
        </w:rPr>
        <w:t>TAMs</w:t>
      </w:r>
      <w:del w:id="23"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45CF677C"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ins w:id="24" w:author="Borcherding, Nicholas (CCOM Student)" w:date="2020-11-02T13:19:00Z">
        <w:r w:rsidR="003E01D3">
          <w:rPr>
            <w:rFonts w:ascii="Arial" w:hAnsi="Arial" w:cs="Arial"/>
            <w:color w:val="000000"/>
            <w:sz w:val="22"/>
            <w:szCs w:val="22"/>
          </w:rPr>
          <w:t>.</w:t>
        </w:r>
      </w:ins>
      <w:del w:id="25"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lt;sup&gt;19,20&lt;/sup&gt;","plainTextFormattedCitation":"19,20","previouslyFormattedCitation":"&lt;sup&gt;19,20&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19,20</w:t>
      </w:r>
      <w:r w:rsidR="007C0FFB" w:rsidRPr="0002326A">
        <w:rPr>
          <w:rFonts w:ascii="Arial" w:hAnsi="Arial" w:cs="Arial"/>
          <w:color w:val="000000"/>
          <w:sz w:val="22"/>
          <w:szCs w:val="22"/>
        </w:rPr>
        <w:fldChar w:fldCharType="end"/>
      </w:r>
      <w:del w:id="26"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While these studies are suggestive, they lack single cell resolution for characterizing heterogeneous cell subpopulations that ultimately shape anti-tumor response, as has been demonstrated in breast cancer and melanoma</w:t>
      </w:r>
      <w:ins w:id="27" w:author="Borcherding, Nicholas (CCOM Student)" w:date="2020-11-02T13:20:00Z">
        <w:r w:rsidR="003E01D3">
          <w:rPr>
            <w:rFonts w:ascii="Arial" w:hAnsi="Arial" w:cs="Arial"/>
            <w:color w:val="000000"/>
            <w:sz w:val="22"/>
            <w:szCs w:val="22"/>
          </w:rPr>
          <w:t>.</w:t>
        </w:r>
      </w:ins>
      <w:del w:id="28" w:author="Borcherding, Nicholas (CCOM Student)" w:date="2020-11-02T13:19: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21,22&lt;/sup&gt;","plainTextFormattedCitation":"21,22","previouslyFormattedCitation":"&lt;sup&gt;21,22&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21,22</w:t>
      </w:r>
      <w:r w:rsidR="007C0FFB" w:rsidRPr="0002326A">
        <w:rPr>
          <w:rFonts w:ascii="Arial" w:hAnsi="Arial" w:cs="Arial"/>
          <w:color w:val="000000"/>
          <w:sz w:val="22"/>
          <w:szCs w:val="22"/>
        </w:rPr>
        <w:fldChar w:fldCharType="end"/>
      </w:r>
      <w:del w:id="29" w:author="Borcherding, Nicholas (CCOM Student)" w:date="2020-11-02T13:19: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del w:id="30"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lt;sup&gt;14,18,23&lt;/sup&gt;","plainTextFormattedCitation":"14,18,23","previouslyFormattedCitation":"&lt;sup&gt;14,18,23&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lymphoid and myeloid </w:t>
      </w:r>
      <w:r w:rsidRPr="0002326A">
        <w:rPr>
          <w:rFonts w:ascii="Arial" w:hAnsi="Arial" w:cs="Arial"/>
          <w:color w:val="000000"/>
          <w:sz w:val="22"/>
          <w:szCs w:val="22"/>
        </w:rPr>
        <w:lastRenderedPageBreak/>
        <w:t>immune cells in several cancers</w:t>
      </w:r>
      <w:ins w:id="31" w:author="Borcherding, Nicholas (CCOM Student)" w:date="2020-11-02T13:20:00Z">
        <w:r w:rsidR="003E01D3">
          <w:rPr>
            <w:rFonts w:ascii="Arial" w:hAnsi="Arial" w:cs="Arial"/>
            <w:color w:val="000000"/>
            <w:sz w:val="22"/>
            <w:szCs w:val="22"/>
          </w:rPr>
          <w:t>,</w:t>
        </w:r>
      </w:ins>
      <w:del w:id="32"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lt;sup&gt;24–27&lt;/sup&gt;","plainTextFormattedCitation":"24–27","previouslyFormattedCitation":"&lt;sup&gt;24–27&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24–27</w:t>
      </w:r>
      <w:r w:rsidR="007C0FFB" w:rsidRPr="0002326A">
        <w:rPr>
          <w:rFonts w:ascii="Arial" w:hAnsi="Arial" w:cs="Arial"/>
          <w:color w:val="000000"/>
          <w:sz w:val="22"/>
          <w:szCs w:val="22"/>
        </w:rPr>
        <w:fldChar w:fldCharType="end"/>
      </w:r>
      <w:del w:id="33" w:author="Borcherding, Nicholas (CCOM Student)" w:date="2020-11-02T13:20: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ins w:id="34" w:author="Borcherding, Nicholas (CCOM Student)" w:date="2020-11-02T13:20:00Z">
        <w:r w:rsidR="003E01D3">
          <w:rPr>
            <w:rFonts w:ascii="Arial" w:hAnsi="Arial" w:cs="Arial"/>
            <w:color w:val="000000"/>
            <w:sz w:val="22"/>
            <w:szCs w:val="22"/>
          </w:rPr>
          <w:t>.</w:t>
        </w:r>
      </w:ins>
      <w:del w:id="35" w:author="Borcherding, Nicholas (CCOM Student)" w:date="2020-11-02T13:20:00Z">
        <w:r w:rsidR="007C0FFB" w:rsidRPr="0002326A" w:rsidDel="003E01D3">
          <w:rPr>
            <w:rFonts w:ascii="Arial" w:hAnsi="Arial" w:cs="Arial"/>
            <w:color w:val="000000"/>
            <w:sz w:val="22"/>
            <w:szCs w:val="22"/>
          </w:rPr>
          <w:delText xml:space="preserve"> </w:delText>
        </w:r>
      </w:del>
      <w:r w:rsidR="007C0FFB" w:rsidRPr="0002326A">
        <w:rPr>
          <w:rFonts w:ascii="Arial" w:hAnsi="Arial" w:cs="Arial"/>
          <w:color w:val="000000"/>
          <w:sz w:val="22"/>
          <w:szCs w:val="22"/>
        </w:rPr>
        <w:fldChar w:fldCharType="begin" w:fldLock="1"/>
      </w:r>
      <w:r w:rsidR="003E01D3">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3E01D3">
        <w:rPr>
          <w:rFonts w:ascii="Cambria Math" w:hAnsi="Cambria Math" w:cs="Cambria Math"/>
          <w:color w:val="000000"/>
          <w:sz w:val="22"/>
          <w:szCs w:val="22"/>
        </w:rPr>
        <w:instrText>∼</w:instrText>
      </w:r>
      <w:r w:rsidR="003E01D3">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lt;sup&gt;28,29&lt;/sup&gt;","plainTextFormattedCitation":"28,29","previouslyFormattedCitation":"&lt;sup&gt;28,29&lt;/sup&gt;"},"properties":{"noteIndex":0},"schema":"https://github.com/citation-style-language/schema/raw/master/csl-citation.json"}</w:instrText>
      </w:r>
      <w:r w:rsidR="007C0FF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28,29</w:t>
      </w:r>
      <w:r w:rsidR="007C0FFB" w:rsidRPr="0002326A">
        <w:rPr>
          <w:rFonts w:ascii="Arial" w:hAnsi="Arial" w:cs="Arial"/>
          <w:color w:val="000000"/>
          <w:sz w:val="22"/>
          <w:szCs w:val="22"/>
        </w:rPr>
        <w:fldChar w:fldCharType="end"/>
      </w:r>
      <w:del w:id="36" w:author="Borcherding, Nicholas (CCOM Student)" w:date="2020-11-02T13:20: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258ABC2A"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del w:id="37" w:author="Borcherding, Nicholas (CCOM Student)" w:date="2020-11-02T13:20:00Z">
        <w:r w:rsidR="00E87B44" w:rsidDel="003E01D3">
          <w:rPr>
            <w:rFonts w:ascii="Arial" w:hAnsi="Arial" w:cs="Arial"/>
            <w:color w:val="000000"/>
            <w:sz w:val="22"/>
            <w:szCs w:val="22"/>
          </w:rPr>
          <w:delText xml:space="preserve"> </w:delText>
        </w:r>
      </w:del>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74372172" w14:textId="77777777" w:rsidR="00576538" w:rsidRDefault="00576538" w:rsidP="004B43AC">
      <w:pPr>
        <w:pStyle w:val="Paragraph"/>
        <w:snapToGrid w:val="0"/>
        <w:ind w:firstLine="0"/>
        <w:rPr>
          <w:rFonts w:ascii="Arial" w:hAnsi="Arial" w:cs="Arial"/>
          <w:b/>
          <w:bCs/>
          <w:color w:val="000000"/>
          <w:sz w:val="22"/>
          <w:szCs w:val="22"/>
        </w:rPr>
      </w:pPr>
    </w:p>
    <w:p w14:paraId="7D351062" w14:textId="77777777" w:rsidR="00576538" w:rsidRDefault="00576538" w:rsidP="004B43AC">
      <w:pPr>
        <w:pStyle w:val="Paragraph"/>
        <w:snapToGrid w:val="0"/>
        <w:ind w:firstLine="0"/>
        <w:rPr>
          <w:rFonts w:ascii="Arial" w:hAnsi="Arial" w:cs="Arial"/>
          <w:b/>
          <w:bCs/>
          <w:color w:val="000000"/>
          <w:sz w:val="22"/>
          <w:szCs w:val="22"/>
        </w:rPr>
      </w:pPr>
    </w:p>
    <w:p w14:paraId="7CBEFE4C" w14:textId="77777777" w:rsidR="00576538" w:rsidRDefault="00576538" w:rsidP="004B43AC">
      <w:pPr>
        <w:pStyle w:val="Paragraph"/>
        <w:snapToGrid w:val="0"/>
        <w:ind w:firstLine="0"/>
        <w:rPr>
          <w:rFonts w:ascii="Arial" w:hAnsi="Arial" w:cs="Arial"/>
          <w:b/>
          <w:bCs/>
          <w:color w:val="000000"/>
          <w:sz w:val="22"/>
          <w:szCs w:val="22"/>
        </w:rPr>
      </w:pPr>
    </w:p>
    <w:p w14:paraId="05A8B429" w14:textId="77777777" w:rsidR="00576538" w:rsidRDefault="00576538" w:rsidP="004B43AC">
      <w:pPr>
        <w:pStyle w:val="Paragraph"/>
        <w:snapToGrid w:val="0"/>
        <w:ind w:firstLine="0"/>
        <w:rPr>
          <w:rFonts w:ascii="Arial" w:hAnsi="Arial" w:cs="Arial"/>
          <w:b/>
          <w:bCs/>
          <w:color w:val="000000"/>
          <w:sz w:val="22"/>
          <w:szCs w:val="22"/>
        </w:rPr>
      </w:pPr>
    </w:p>
    <w:p w14:paraId="07543A93" w14:textId="77777777" w:rsidR="00576538" w:rsidRDefault="00576538" w:rsidP="004B43AC">
      <w:pPr>
        <w:pStyle w:val="Paragraph"/>
        <w:snapToGrid w:val="0"/>
        <w:ind w:firstLine="0"/>
        <w:rPr>
          <w:rFonts w:ascii="Arial" w:hAnsi="Arial" w:cs="Arial"/>
          <w:b/>
          <w:bCs/>
          <w:color w:val="000000"/>
          <w:sz w:val="22"/>
          <w:szCs w:val="22"/>
        </w:rPr>
      </w:pPr>
    </w:p>
    <w:p w14:paraId="5624B0D9" w14:textId="77777777" w:rsidR="00576538" w:rsidRDefault="00576538" w:rsidP="004B43AC">
      <w:pPr>
        <w:pStyle w:val="Paragraph"/>
        <w:snapToGrid w:val="0"/>
        <w:ind w:firstLine="0"/>
        <w:rPr>
          <w:rFonts w:ascii="Arial" w:hAnsi="Arial" w:cs="Arial"/>
          <w:b/>
          <w:bCs/>
          <w:color w:val="000000"/>
          <w:sz w:val="22"/>
          <w:szCs w:val="22"/>
        </w:rPr>
      </w:pPr>
    </w:p>
    <w:p w14:paraId="68520551" w14:textId="77777777" w:rsidR="003E01D3" w:rsidRDefault="003E01D3" w:rsidP="004B43AC">
      <w:pPr>
        <w:pStyle w:val="Paragraph"/>
        <w:snapToGrid w:val="0"/>
        <w:ind w:firstLine="0"/>
        <w:rPr>
          <w:ins w:id="38" w:author="Borcherding, Nicholas (CCOM Student)" w:date="2020-11-02T13:20:00Z"/>
          <w:rFonts w:ascii="Arial" w:hAnsi="Arial" w:cs="Arial"/>
          <w:b/>
          <w:bCs/>
          <w:color w:val="000000"/>
          <w:sz w:val="22"/>
          <w:szCs w:val="22"/>
        </w:rPr>
      </w:pPr>
    </w:p>
    <w:p w14:paraId="473D300F" w14:textId="40C1DD42"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7195C6E2" w14:textId="76A2A553" w:rsidR="006476A1" w:rsidRPr="0002326A" w:rsidRDefault="006476A1" w:rsidP="006476A1">
      <w:pPr>
        <w:spacing w:line="480" w:lineRule="auto"/>
        <w:jc w:val="both"/>
        <w:rPr>
          <w:rFonts w:ascii="Arial" w:hAnsi="Arial" w:cs="Arial"/>
          <w:color w:val="000000"/>
          <w:sz w:val="22"/>
          <w:szCs w:val="22"/>
        </w:rPr>
      </w:pPr>
      <w:r>
        <w:rPr>
          <w:rFonts w:ascii="Arial" w:hAnsi="Arial" w:cs="Arial"/>
          <w:color w:val="000000"/>
          <w:sz w:val="22"/>
          <w:szCs w:val="22"/>
        </w:rPr>
        <w:t xml:space="preserve">Paired </w:t>
      </w:r>
      <w:r w:rsidRPr="0002326A">
        <w:rPr>
          <w:rFonts w:ascii="Arial" w:hAnsi="Arial" w:cs="Arial"/>
          <w:color w:val="000000"/>
          <w:sz w:val="22"/>
          <w:szCs w:val="22"/>
        </w:rPr>
        <w:t xml:space="preserve">blood and primary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Institutional Review Board (IRB) under the IRB number 201304826 and conducted under the Declaration of Helsinki Principles</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w:t>
      </w:r>
      <w:ins w:id="39" w:author="Borcherding, Nicholas (CCOM Student)" w:date="2020-11-03T06:36:00Z">
        <w:r w:rsidR="00395910">
          <w:rPr>
            <w:rFonts w:ascii="Arial" w:hAnsi="Arial" w:cs="Arial"/>
            <w:color w:val="000000"/>
            <w:sz w:val="22"/>
            <w:szCs w:val="22"/>
          </w:rPr>
          <w:t>s</w:t>
        </w:r>
      </w:ins>
      <w:r w:rsidRPr="00D710B8">
        <w:rPr>
          <w:rFonts w:ascii="Arial" w:hAnsi="Arial" w:cs="Arial"/>
          <w:color w:val="000000"/>
          <w:sz w:val="22"/>
          <w:szCs w:val="22"/>
        </w:rPr>
        <w:t xml:space="preserv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2DA2D430"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Renal tumor samples were dissociated into single cells by a semi-automated combined mechanical/enzymatic process. The tumor tissue was cut into pieces of (2-3mm) in size and transferred to C Tubes (Miltenyi Biotec</w:t>
      </w:r>
      <w:del w:id="40" w:author="Borcherding, Nicholas (CCOM Student)" w:date="2020-11-03T06:37:00Z">
        <w:r w:rsidRPr="00B7170F" w:rsidDel="00395910">
          <w:rPr>
            <w:rFonts w:ascii="Arial" w:hAnsi="Arial" w:cs="Arial"/>
            <w:color w:val="000000" w:themeColor="text1"/>
            <w:sz w:val="22"/>
            <w:szCs w:val="22"/>
          </w:rPr>
          <w:delText>h</w:delText>
        </w:r>
      </w:del>
      <w:r w:rsidRPr="00B7170F">
        <w:rPr>
          <w:rFonts w:ascii="Arial" w:hAnsi="Arial" w:cs="Arial"/>
          <w:color w:val="000000" w:themeColor="text1"/>
          <w:sz w:val="22"/>
          <w:szCs w:val="22"/>
        </w:rPr>
        <w:t>, Bergisch Gladbach, Germany) containing a mix of Enzymes H, R and A (Tumor Dissociation Kit, human; Miltenyi Biotec</w:t>
      </w:r>
      <w:del w:id="41" w:author="Borcherding, Nicholas (CCOM Student)" w:date="2020-11-03T06:37:00Z">
        <w:r w:rsidRPr="00B7170F" w:rsidDel="00395910">
          <w:rPr>
            <w:rFonts w:ascii="Arial" w:hAnsi="Arial" w:cs="Arial"/>
            <w:color w:val="000000" w:themeColor="text1"/>
            <w:sz w:val="22"/>
            <w:szCs w:val="22"/>
          </w:rPr>
          <w:delText>h</w:delText>
        </w:r>
      </w:del>
      <w:r w:rsidRPr="00B7170F">
        <w:rPr>
          <w:rFonts w:ascii="Arial" w:hAnsi="Arial" w:cs="Arial"/>
          <w:color w:val="000000" w:themeColor="text1"/>
          <w:sz w:val="22"/>
          <w:szCs w:val="22"/>
        </w:rPr>
        <w:t>). Mechanical dissociation was accomplished by performing three consecutive automated steps on the gentleMACS</w:t>
      </w:r>
      <w:r w:rsidR="00327B77" w:rsidRPr="00324C5C">
        <w:rPr>
          <w:rFonts w:ascii="Arial" w:hAnsi="Arial" w:cs="Arial"/>
          <w:color w:val="000000" w:themeColor="text1"/>
          <w:sz w:val="22"/>
          <w:szCs w:val="22"/>
          <w:vertAlign w:val="superscript"/>
        </w:rPr>
        <w:t>TM</w:t>
      </w:r>
      <w:r w:rsidRPr="00B7170F">
        <w:rPr>
          <w:rFonts w:ascii="Arial" w:hAnsi="Arial" w:cs="Arial"/>
          <w:color w:val="000000" w:themeColor="text1"/>
          <w:sz w:val="22"/>
          <w:szCs w:val="22"/>
        </w:rPr>
        <w:t xml:space="preserve"> Dissociator (h_tumor_01, h_tumor_02 and h_tumor_03). To allow for enzymatic digestion, the C tube was rotated continuously for 30 min at 37</w:t>
      </w:r>
      <w:r w:rsidR="00204431">
        <w:rPr>
          <w:rFonts w:ascii="Arial" w:hAnsi="Arial" w:cs="Arial"/>
          <w:color w:val="000000" w:themeColor="text1"/>
          <w:sz w:val="22"/>
          <w:szCs w:val="22"/>
        </w:rPr>
        <w:t xml:space="preserve"> </w:t>
      </w:r>
      <w:r w:rsidRPr="00B7170F">
        <w:rPr>
          <w:rFonts w:ascii="Arial" w:hAnsi="Arial" w:cs="Arial"/>
          <w:color w:val="000000" w:themeColor="text1"/>
          <w:sz w:val="22"/>
          <w:szCs w:val="22"/>
        </w:rPr>
        <w:t>°C, after the first and second mechanical dissociation step</w:t>
      </w:r>
      <w:ins w:id="42" w:author="Borcherding, Nicholas (CCOM Student)" w:date="2020-11-02T13:20:00Z">
        <w:r w:rsidR="003E01D3">
          <w:rPr>
            <w:rFonts w:ascii="Arial" w:hAnsi="Arial" w:cs="Arial"/>
            <w:color w:val="000000" w:themeColor="text1"/>
            <w:sz w:val="22"/>
            <w:szCs w:val="22"/>
          </w:rPr>
          <w:t>.</w:t>
        </w:r>
      </w:ins>
      <w:del w:id="43" w:author="Borcherding, Nicholas (CCOM Student)" w:date="2020-11-02T13:20:00Z">
        <w:r w:rsidRPr="00B7170F" w:rsidDel="003E01D3">
          <w:rPr>
            <w:rFonts w:ascii="Arial" w:hAnsi="Arial" w:cs="Arial"/>
            <w:color w:val="000000" w:themeColor="text1"/>
            <w:sz w:val="22"/>
            <w:szCs w:val="22"/>
          </w:rPr>
          <w:delText xml:space="preserve"> </w:delText>
        </w:r>
      </w:del>
      <w:r w:rsidRPr="00B7170F">
        <w:rPr>
          <w:rFonts w:ascii="Arial" w:hAnsi="Arial" w:cs="Arial"/>
          <w:color w:val="000000" w:themeColor="text1"/>
          <w:sz w:val="22"/>
          <w:szCs w:val="22"/>
        </w:rPr>
        <w:fldChar w:fldCharType="begin" w:fldLock="1"/>
      </w:r>
      <w:r w:rsidR="003E01D3">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lt;sup&gt;31&lt;/sup&gt;","plainTextFormattedCitation":"31","previouslyFormattedCitation":"&lt;sup&gt;31&lt;/sup&gt;"},"properties":{"noteIndex":0},"schema":"https://github.com/citation-style-language/schema/raw/master/csl-citation.json"}</w:instrText>
      </w:r>
      <w:r w:rsidRPr="00B7170F">
        <w:rPr>
          <w:rFonts w:ascii="Arial" w:hAnsi="Arial" w:cs="Arial"/>
          <w:color w:val="000000" w:themeColor="text1"/>
          <w:sz w:val="22"/>
          <w:szCs w:val="22"/>
        </w:rPr>
        <w:fldChar w:fldCharType="separate"/>
      </w:r>
      <w:r w:rsidR="003E01D3" w:rsidRPr="003E01D3">
        <w:rPr>
          <w:rFonts w:ascii="Arial" w:hAnsi="Arial" w:cs="Arial"/>
          <w:noProof/>
          <w:color w:val="000000" w:themeColor="text1"/>
          <w:sz w:val="22"/>
          <w:szCs w:val="22"/>
          <w:vertAlign w:val="superscript"/>
        </w:rPr>
        <w:t>31</w:t>
      </w:r>
      <w:r w:rsidRPr="00B7170F">
        <w:rPr>
          <w:rFonts w:ascii="Arial" w:hAnsi="Arial" w:cs="Arial"/>
          <w:color w:val="000000" w:themeColor="text1"/>
          <w:sz w:val="22"/>
          <w:szCs w:val="22"/>
        </w:rPr>
        <w:fldChar w:fldCharType="end"/>
      </w:r>
      <w:del w:id="44" w:author="Borcherding, Nicholas (CCOM Student)" w:date="2020-11-02T13:20:00Z">
        <w:r w:rsidRPr="00B7170F" w:rsidDel="003E01D3">
          <w:rPr>
            <w:rFonts w:ascii="Arial" w:hAnsi="Arial" w:cs="Arial"/>
            <w:color w:val="000000" w:themeColor="text1"/>
            <w:sz w:val="22"/>
            <w:szCs w:val="22"/>
          </w:rPr>
          <w:delText>.</w:delText>
        </w:r>
      </w:del>
      <w:r w:rsidRPr="00B7170F">
        <w:rPr>
          <w:rFonts w:ascii="Arial" w:hAnsi="Arial" w:cs="Arial"/>
          <w:color w:val="000000" w:themeColor="text1"/>
          <w:sz w:val="22"/>
          <w:szCs w:val="22"/>
        </w:rPr>
        <w:t xml:space="preserve"> Cells from fresh tumor specimens were incubated with FcR blocking reagent (StemCell Technologies, Vancouver, Canada) for 10 min at 4</w:t>
      </w:r>
      <w:r w:rsidR="00327B77">
        <w:rPr>
          <w:rFonts w:ascii="Arial" w:hAnsi="Arial" w:cs="Arial"/>
          <w:color w:val="000000" w:themeColor="text1"/>
          <w:sz w:val="22"/>
          <w:szCs w:val="22"/>
        </w:rPr>
        <w:t xml:space="preserve"> </w:t>
      </w:r>
      <w:r w:rsidR="00327B77">
        <w:rPr>
          <w:rFonts w:ascii="Arial" w:hAnsi="Arial" w:cs="Arial"/>
          <w:color w:val="000000" w:themeColor="text1"/>
          <w:sz w:val="22"/>
          <w:szCs w:val="22"/>
        </w:rPr>
        <w:sym w:font="Symbol" w:char="F0B0"/>
      </w:r>
      <w:r w:rsidR="00327B77">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(BioLegend,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del w:id="45" w:author="Borcherding, Nicholas (CCOM Student)" w:date="2020-11-02T13:20:00Z">
        <w:r w:rsidR="00204431" w:rsidDel="003E01D3">
          <w:rPr>
            <w:rFonts w:ascii="Arial" w:hAnsi="Arial" w:cs="Arial"/>
            <w:color w:val="000000" w:themeColor="text1"/>
            <w:sz w:val="22"/>
            <w:szCs w:val="22"/>
          </w:rPr>
          <w:delText xml:space="preserve"> </w:delText>
        </w:r>
      </w:del>
      <w:r w:rsidR="00204431">
        <w:rPr>
          <w:rFonts w:ascii="Arial" w:hAnsi="Arial" w:cs="Arial"/>
          <w:color w:val="000000" w:themeColor="text1"/>
          <w:sz w:val="22"/>
          <w:szCs w:val="22"/>
        </w:rPr>
        <w:sym w:font="Symbol" w:char="F0B0"/>
      </w:r>
      <w:r w:rsidR="00204431">
        <w:rPr>
          <w:rFonts w:ascii="Arial" w:hAnsi="Arial" w:cs="Arial"/>
          <w:color w:val="000000" w:themeColor="text1"/>
          <w:sz w:val="22"/>
          <w:szCs w:val="22"/>
        </w:rPr>
        <w:t>C</w:t>
      </w:r>
      <w:r w:rsidRPr="00B7170F">
        <w:rPr>
          <w:rFonts w:ascii="Arial" w:hAnsi="Arial" w:cs="Arial"/>
          <w:color w:val="000000" w:themeColor="text1"/>
          <w:sz w:val="22"/>
          <w:szCs w:val="22"/>
        </w:rPr>
        <w:t>.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EasySep</w:t>
      </w:r>
      <w:r w:rsidRPr="00B7170F">
        <w:rPr>
          <w:rFonts w:ascii="Arial" w:hAnsi="Arial" w:cs="Arial"/>
          <w:color w:val="000000" w:themeColor="text1"/>
          <w:sz w:val="22"/>
          <w:szCs w:val="22"/>
          <w:vertAlign w:val="superscript"/>
        </w:rPr>
        <w:t xml:space="preserve">TM </w:t>
      </w:r>
      <w:r w:rsidRPr="00B7170F">
        <w:rPr>
          <w:rFonts w:ascii="Arial" w:hAnsi="Arial" w:cs="Arial"/>
          <w:color w:val="000000" w:themeColor="text1"/>
          <w:sz w:val="22"/>
          <w:szCs w:val="22"/>
        </w:rPr>
        <w:t xml:space="preserve">FITC Positive Selection Kit (StemCell Technologies). Alternatively, mononuclear cells from whole peripheral blood of paired subjects were isolated using SepMate Tubes (StemCell Technologies) by density gradient centrifugation. </w:t>
      </w:r>
      <w:r w:rsidRPr="00B7170F">
        <w:rPr>
          <w:rFonts w:ascii="Arial" w:hAnsi="Arial" w:cs="Arial"/>
          <w:color w:val="000000" w:themeColor="text1"/>
          <w:sz w:val="22"/>
          <w:szCs w:val="22"/>
        </w:rPr>
        <w:lastRenderedPageBreak/>
        <w:t>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3D900EA5"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single cell suspensions generated from three ccRCC tumor samples and blood were FACS sorted on a FACS ARIA sorter (BD Biosciences) for lymphoid and myeloid cells (</w:t>
      </w:r>
      <w:r w:rsidR="00204431">
        <w:rPr>
          <w:rFonts w:ascii="Arial" w:hAnsi="Arial" w:cs="Arial"/>
          <w:color w:val="000000"/>
          <w:sz w:val="22"/>
          <w:szCs w:val="22"/>
        </w:rPr>
        <w:t>r</w:t>
      </w:r>
      <w:r w:rsidRPr="0002326A">
        <w:rPr>
          <w:rFonts w:ascii="Arial" w:hAnsi="Arial" w:cs="Arial"/>
          <w:color w:val="000000"/>
          <w:sz w:val="22"/>
          <w:szCs w:val="22"/>
        </w:rPr>
        <w:t>atio 3:1).</w:t>
      </w:r>
      <w:r w:rsidR="00060D2B">
        <w:rPr>
          <w:rFonts w:ascii="Arial" w:hAnsi="Arial" w:cs="Arial"/>
          <w:color w:val="000000"/>
          <w:sz w:val="22"/>
          <w:szCs w:val="22"/>
        </w:rPr>
        <w:t xml:space="preserve"> This was to consistent sequencing depth for both myeloid and lymphoid cells across the three patients, as myeloid cells have 3-10-fold greater feature expression. </w:t>
      </w:r>
      <w:r w:rsidRPr="0002326A">
        <w:rPr>
          <w:rFonts w:ascii="Arial" w:hAnsi="Arial" w:cs="Arial"/>
          <w:color w:val="000000"/>
          <w:sz w:val="22"/>
          <w:szCs w:val="22"/>
        </w:rPr>
        <w:t>The cells were sorted into ice</w:t>
      </w:r>
      <w:r w:rsidR="00204431">
        <w:rPr>
          <w:rFonts w:ascii="Arial" w:hAnsi="Arial" w:cs="Arial"/>
          <w:color w:val="000000"/>
          <w:sz w:val="22"/>
          <w:szCs w:val="22"/>
        </w:rPr>
        <w:t>-</w:t>
      </w:r>
      <w:r w:rsidRPr="0002326A">
        <w:rPr>
          <w:rFonts w:ascii="Arial" w:hAnsi="Arial" w:cs="Arial"/>
          <w:color w:val="000000"/>
          <w:sz w:val="22"/>
          <w:szCs w:val="22"/>
        </w:rPr>
        <w:t>cold Dulbecco’s PBS + 0.04% non-acetylated BSA (New England BioLabs, Ipswich, MA). Sorted cells were then counted and assessed viability MoxiGoII counter (Orflo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000 cells</w:t>
      </w:r>
      <w:r w:rsidR="00204431">
        <w:rPr>
          <w:rFonts w:ascii="Arial" w:hAnsi="Arial" w:cs="Arial"/>
          <w:color w:val="000000"/>
          <w:sz w:val="22"/>
          <w:szCs w:val="22"/>
        </w:rPr>
        <w:t>/µ</w:t>
      </w:r>
      <w:r w:rsidRPr="0002326A">
        <w:rPr>
          <w:rFonts w:ascii="Arial" w:hAnsi="Arial" w:cs="Arial"/>
          <w:color w:val="000000"/>
          <w:sz w:val="22"/>
          <w:szCs w:val="22"/>
        </w:rPr>
        <w:t xml:space="preserve">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541645" w:rsidRDefault="004B43AC" w:rsidP="004B43AC">
      <w:pPr>
        <w:spacing w:line="480" w:lineRule="auto"/>
        <w:jc w:val="both"/>
        <w:rPr>
          <w:rFonts w:ascii="Arial" w:hAnsi="Arial" w:cs="Arial"/>
          <w:i/>
          <w:iCs/>
          <w:color w:val="000000"/>
          <w:sz w:val="22"/>
          <w:szCs w:val="22"/>
        </w:rPr>
      </w:pPr>
      <w:r w:rsidRPr="00541645">
        <w:rPr>
          <w:rFonts w:ascii="Arial" w:hAnsi="Arial" w:cs="Arial"/>
          <w:i/>
          <w:iCs/>
          <w:color w:val="000000"/>
          <w:sz w:val="22"/>
          <w:szCs w:val="22"/>
        </w:rPr>
        <w:t>Library Preparation, Single-Cell 5’ and TCR Sequencing</w:t>
      </w:r>
    </w:p>
    <w:p w14:paraId="42BD1B9B" w14:textId="6465F8D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SPRIselect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w:t>
      </w:r>
      <w:r w:rsidRPr="0002326A">
        <w:rPr>
          <w:rFonts w:ascii="Arial" w:hAnsi="Arial" w:cs="Arial"/>
          <w:color w:val="000000"/>
          <w:sz w:val="22"/>
          <w:szCs w:val="22"/>
        </w:rPr>
        <w:lastRenderedPageBreak/>
        <w:t>the same input sample</w:t>
      </w:r>
      <w:r w:rsidR="00204431">
        <w:rPr>
          <w:rFonts w:ascii="Arial" w:hAnsi="Arial" w:cs="Arial"/>
          <w:color w:val="000000"/>
          <w:sz w:val="22"/>
          <w:szCs w:val="22"/>
        </w:rPr>
        <w:t>s</w:t>
      </w:r>
      <w:r w:rsidRPr="0002326A">
        <w:rPr>
          <w:rFonts w:ascii="Arial" w:hAnsi="Arial" w:cs="Arial"/>
          <w:color w:val="000000"/>
          <w:sz w:val="22"/>
          <w:szCs w:val="22"/>
        </w:rPr>
        <w:t xml:space="preserve">. Sequencing libraries were generated with unique sample indices for each sample and quantified. Libraries were sequenced on an Illumina HiSeq 4000 using a 150-pair-end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5AB2EE28"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previously published data</w:t>
      </w:r>
      <w:ins w:id="46" w:author="Borcherding, Nicholas (CCOM Student)" w:date="2020-11-02T13:21:00Z">
        <w:r w:rsidR="003E01D3">
          <w:rPr>
            <w:rFonts w:ascii="Arial" w:hAnsi="Arial" w:cs="Arial"/>
            <w:color w:val="000000" w:themeColor="text1"/>
            <w:sz w:val="22"/>
            <w:szCs w:val="22"/>
          </w:rPr>
          <w:t>.</w:t>
        </w:r>
      </w:ins>
      <w:del w:id="47" w:author="Borcherding, Nicholas (CCOM Student)" w:date="2020-11-02T13:21:00Z">
        <w:r w:rsidRPr="0002326A" w:rsidDel="003E01D3">
          <w:rPr>
            <w:rFonts w:ascii="Arial" w:hAnsi="Arial" w:cs="Arial"/>
            <w:color w:val="000000" w:themeColor="text1"/>
            <w:sz w:val="22"/>
            <w:szCs w:val="22"/>
          </w:rPr>
          <w:delText xml:space="preserve"> </w:delText>
        </w:r>
      </w:del>
      <w:r w:rsidRPr="0002326A">
        <w:rPr>
          <w:rFonts w:ascii="Arial" w:hAnsi="Arial" w:cs="Arial"/>
          <w:color w:val="000000" w:themeColor="text1"/>
          <w:sz w:val="22"/>
          <w:szCs w:val="22"/>
        </w:rPr>
        <w:fldChar w:fldCharType="begin" w:fldLock="1"/>
      </w:r>
      <w:r w:rsidR="003E01D3">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Pr="0002326A">
        <w:rPr>
          <w:rFonts w:ascii="Arial" w:hAnsi="Arial" w:cs="Arial"/>
          <w:color w:val="000000" w:themeColor="text1"/>
          <w:sz w:val="22"/>
          <w:szCs w:val="22"/>
        </w:rPr>
        <w:fldChar w:fldCharType="separate"/>
      </w:r>
      <w:r w:rsidR="003E01D3" w:rsidRPr="003E01D3">
        <w:rPr>
          <w:rFonts w:ascii="Arial" w:hAnsi="Arial" w:cs="Arial"/>
          <w:noProof/>
          <w:color w:val="000000" w:themeColor="text1"/>
          <w:sz w:val="22"/>
          <w:szCs w:val="22"/>
          <w:vertAlign w:val="superscript"/>
        </w:rPr>
        <w:t>30</w:t>
      </w:r>
      <w:r w:rsidRPr="0002326A">
        <w:rPr>
          <w:rFonts w:ascii="Arial" w:hAnsi="Arial" w:cs="Arial"/>
          <w:color w:val="000000" w:themeColor="text1"/>
          <w:sz w:val="22"/>
          <w:szCs w:val="22"/>
        </w:rPr>
        <w:fldChar w:fldCharType="end"/>
      </w:r>
      <w:del w:id="48" w:author="Borcherding, Nicholas (CCOM Student)" w:date="2020-11-02T13:21:00Z">
        <w:r w:rsidRPr="0002326A" w:rsidDel="003E01D3">
          <w:rPr>
            <w:rFonts w:ascii="Arial" w:hAnsi="Arial" w:cs="Arial"/>
            <w:color w:val="000000" w:themeColor="text1"/>
            <w:sz w:val="22"/>
            <w:szCs w:val="22"/>
          </w:rPr>
          <w:delText>.</w:delText>
        </w:r>
      </w:del>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3F83E8A8" w:rsidR="004B43AC" w:rsidRPr="008926B6" w:rsidRDefault="004B43AC" w:rsidP="008926B6">
      <w:pPr>
        <w:spacing w:line="480" w:lineRule="auto"/>
        <w:jc w:val="both"/>
        <w:rPr>
          <w:rFonts w:ascii="Arial" w:hAnsi="Arial" w:cs="Arial"/>
          <w:sz w:val="22"/>
          <w:szCs w:val="22"/>
        </w:rPr>
      </w:pPr>
      <w:r w:rsidRPr="0002326A">
        <w:rPr>
          <w:rFonts w:ascii="Arial" w:hAnsi="Arial" w:cs="Arial"/>
          <w:sz w:val="22"/>
          <w:szCs w:val="22"/>
        </w:rPr>
        <w:t>Initial processing of cells isolated from ccRCC patients; Patient 1 (n=10,694), Patient 2 (n=5,174) and Patient 3 (n=9,805) were processed and integrated with the above samples using the Seurat R package (v3.0.2)</w:t>
      </w:r>
      <w:ins w:id="49" w:author="Borcherding, Nicholas (CCOM Student)" w:date="2020-11-02T13:21:00Z">
        <w:r w:rsidR="003E01D3">
          <w:rPr>
            <w:rFonts w:ascii="Arial" w:hAnsi="Arial" w:cs="Arial"/>
            <w:sz w:val="22"/>
            <w:szCs w:val="22"/>
          </w:rPr>
          <w:t>.</w:t>
        </w:r>
      </w:ins>
      <w:del w:id="50"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lt;sup&gt;32,33&lt;/sup&gt;","plainTextFormattedCitation":"32,33","previouslyFormattedCitation":"&lt;sup&gt;32,33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32,33</w:t>
      </w:r>
      <w:r w:rsidRPr="0002326A">
        <w:rPr>
          <w:rFonts w:ascii="Arial" w:hAnsi="Arial" w:cs="Arial"/>
          <w:sz w:val="22"/>
          <w:szCs w:val="22"/>
        </w:rPr>
        <w:fldChar w:fldCharType="end"/>
      </w:r>
      <w:del w:id="51" w:author="Borcherding, Nicholas (CCOM Student)" w:date="2020-11-02T13:21:00Z">
        <w:r w:rsidRPr="0002326A" w:rsidDel="003E01D3">
          <w:rPr>
            <w:rFonts w:ascii="Arial" w:hAnsi="Arial" w:cs="Arial"/>
            <w:sz w:val="22"/>
            <w:szCs w:val="22"/>
          </w:rPr>
          <w:delText>.</w:delText>
        </w:r>
      </w:del>
      <w:r w:rsidR="008926B6">
        <w:rPr>
          <w:rFonts w:ascii="Arial" w:hAnsi="Arial" w:cs="Arial"/>
          <w:sz w:val="22"/>
          <w:szCs w:val="22"/>
        </w:rPr>
        <w:t xml:space="preserve"> We removed cells with</w:t>
      </w:r>
      <w:r w:rsidR="008926B6" w:rsidRPr="008926B6">
        <w:rPr>
          <w:rFonts w:ascii="Arial" w:hAnsi="Arial" w:cs="Arial"/>
          <w:sz w:val="22"/>
          <w:szCs w:val="22"/>
        </w:rPr>
        <w:t xml:space="preserve"> percentage of mitochondrial genes</w:t>
      </w:r>
      <w:r w:rsidR="008926B6">
        <w:rPr>
          <w:rFonts w:ascii="Arial" w:hAnsi="Arial" w:cs="Arial"/>
          <w:sz w:val="22"/>
          <w:szCs w:val="22"/>
        </w:rPr>
        <w:t xml:space="preserve"> &gt; 15%</w:t>
      </w:r>
      <w:r w:rsidR="008926B6" w:rsidRPr="008926B6">
        <w:rPr>
          <w:rFonts w:ascii="Arial" w:hAnsi="Arial" w:cs="Arial"/>
          <w:sz w:val="22"/>
          <w:szCs w:val="22"/>
        </w:rPr>
        <w:t xml:space="preserve"> and UMI</w:t>
      </w:r>
      <w:r w:rsidR="008926B6">
        <w:rPr>
          <w:rFonts w:ascii="Arial" w:hAnsi="Arial" w:cs="Arial"/>
          <w:sz w:val="22"/>
          <w:szCs w:val="22"/>
        </w:rPr>
        <w:t xml:space="preserve"> &gt; 5,000 to control for multiplets.</w:t>
      </w:r>
      <w:del w:id="52" w:author="Borcherding, Nicholas (CCOM Student)" w:date="2020-11-02T15:25:00Z">
        <w:r w:rsidR="008926B6" w:rsidDel="008D26F1">
          <w:rPr>
            <w:rFonts w:ascii="Arial" w:hAnsi="Arial" w:cs="Arial"/>
            <w:sz w:val="22"/>
            <w:szCs w:val="22"/>
          </w:rPr>
          <w:delText xml:space="preserve"> </w:delText>
        </w:r>
      </w:del>
      <w:r w:rsidRPr="0002326A">
        <w:rPr>
          <w:rFonts w:ascii="Arial" w:hAnsi="Arial" w:cs="Arial"/>
          <w:sz w:val="22"/>
          <w:szCs w:val="22"/>
        </w:rPr>
        <w:t xml:space="preserve"> Samples were normalized using the </w:t>
      </w:r>
      <w:r w:rsidRPr="0002326A">
        <w:rPr>
          <w:rFonts w:ascii="Arial" w:hAnsi="Arial" w:cs="Arial"/>
          <w:i/>
          <w:iCs/>
          <w:sz w:val="22"/>
          <w:szCs w:val="22"/>
        </w:rPr>
        <w:t>SCTtransform</w:t>
      </w:r>
      <w:r w:rsidRPr="0002326A">
        <w:rPr>
          <w:rFonts w:ascii="Arial" w:hAnsi="Arial" w:cs="Arial"/>
          <w:sz w:val="22"/>
          <w:szCs w:val="22"/>
        </w:rPr>
        <w:t xml:space="preserve"> approach</w:t>
      </w:r>
      <w:del w:id="53" w:author="Borcherding, Nicholas (CCOM Student)" w:date="2020-11-02T15:25:00Z">
        <w:r w:rsidRPr="0002326A" w:rsidDel="008D26F1">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lt;sup&gt;34&lt;/sup&gt;","plainTextFormattedCitation":"34","previouslyFormattedCitation":"&lt;sup&gt;34&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r w:rsidRPr="0002326A">
        <w:rPr>
          <w:rFonts w:ascii="Arial" w:hAnsi="Arial" w:cs="Arial"/>
          <w:i/>
          <w:iCs/>
          <w:sz w:val="22"/>
          <w:szCs w:val="22"/>
        </w:rPr>
        <w:t>PrepSCTIntegration</w:t>
      </w:r>
      <w:r w:rsidRPr="0002326A">
        <w:rPr>
          <w:rFonts w:ascii="Arial" w:hAnsi="Arial" w:cs="Arial"/>
          <w:sz w:val="22"/>
          <w:szCs w:val="22"/>
        </w:rPr>
        <w:t xml:space="preserve">. The integration of sequencing runs occurred with the SCT-transformed data. </w:t>
      </w:r>
      <w:r w:rsidRPr="0002326A">
        <w:rPr>
          <w:rFonts w:ascii="Arial" w:hAnsi="Arial" w:cs="Arial"/>
          <w:sz w:val="22"/>
          <w:szCs w:val="22"/>
        </w:rPr>
        <w:lastRenderedPageBreak/>
        <w:t xml:space="preserve">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Cell type subclustering used the SCTtransform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the data across samples instead of individual sequencing runs. The adjusted dimensional inputs for the subclustering analysis can be found in Supplemental Table 2. </w:t>
      </w:r>
      <w:r w:rsidR="00060D2B">
        <w:rPr>
          <w:rFonts w:ascii="Arial" w:hAnsi="Arial" w:cs="Arial"/>
          <w:iCs/>
          <w:sz w:val="22"/>
          <w:szCs w:val="22"/>
        </w:rPr>
        <w:t>Parameters</w:t>
      </w:r>
      <w:r w:rsidR="00A04893">
        <w:rPr>
          <w:rFonts w:ascii="Arial" w:hAnsi="Arial" w:cs="Arial"/>
          <w:iCs/>
          <w:sz w:val="22"/>
          <w:szCs w:val="22"/>
        </w:rPr>
        <w:t xml:space="preserve"> for UMAP generation and clustering were looped from across a range of 5 to 50 for dimensional inputs and 0.3 to 1.5 for resolution, final parameters were selected</w:t>
      </w:r>
      <w:r w:rsidR="00060D2B">
        <w:rPr>
          <w:rFonts w:ascii="Arial" w:hAnsi="Arial" w:cs="Arial"/>
          <w:iCs/>
          <w:sz w:val="22"/>
          <w:szCs w:val="22"/>
        </w:rPr>
        <w:t xml:space="preserve"> to generate consistent visualizations.</w:t>
      </w:r>
      <w:r w:rsidR="00A70133">
        <w:rPr>
          <w:rFonts w:ascii="Arial" w:hAnsi="Arial" w:cs="Arial"/>
          <w:iCs/>
          <w:sz w:val="22"/>
          <w:szCs w:val="22"/>
        </w:rPr>
        <w:t xml:space="preserve"> Integration across </w:t>
      </w:r>
      <w:r w:rsidR="008B1E09">
        <w:rPr>
          <w:rFonts w:ascii="Arial" w:hAnsi="Arial" w:cs="Arial"/>
          <w:iCs/>
          <w:sz w:val="22"/>
          <w:szCs w:val="22"/>
        </w:rPr>
        <w:t>the samples for subclustered populations is available in Supplemental Figure 1.</w:t>
      </w:r>
      <w:ins w:id="54" w:author="Borcherding, Nicholas (CCOM Student)" w:date="2020-11-02T15:30:00Z">
        <w:r w:rsidR="008D26F1">
          <w:rPr>
            <w:rFonts w:ascii="Arial" w:hAnsi="Arial" w:cs="Arial"/>
            <w:iCs/>
            <w:sz w:val="22"/>
            <w:szCs w:val="22"/>
          </w:rPr>
          <w:t xml:space="preserve"> Doublet density esti</w:t>
        </w:r>
      </w:ins>
      <w:ins w:id="55" w:author="Borcherding, Nicholas (CCOM Student)" w:date="2020-11-02T15:31:00Z">
        <w:r w:rsidR="008D26F1">
          <w:rPr>
            <w:rFonts w:ascii="Arial" w:hAnsi="Arial" w:cs="Arial"/>
            <w:iCs/>
            <w:sz w:val="22"/>
            <w:szCs w:val="22"/>
          </w:rPr>
          <w:t>mation was performed across each cell using the scDblFinder (v1.4.0) R package</w:t>
        </w:r>
      </w:ins>
      <w:ins w:id="56" w:author="Borcherding, Nicholas (CCOM Student)" w:date="2020-11-02T15:32:00Z">
        <w:r w:rsidR="008D26F1">
          <w:rPr>
            <w:rFonts w:ascii="Arial" w:hAnsi="Arial" w:cs="Arial"/>
            <w:iCs/>
            <w:sz w:val="22"/>
            <w:szCs w:val="22"/>
          </w:rPr>
          <w:t xml:space="preserve"> using the top 30 PCA dimension and a K of 50. Density scores of log2(x+1)</w:t>
        </w:r>
      </w:ins>
      <w:ins w:id="57" w:author="Borcherding, Nicholas (CCOM Student)" w:date="2020-11-02T15:33:00Z">
        <w:r w:rsidR="008D26F1">
          <w:rPr>
            <w:rFonts w:ascii="Arial" w:hAnsi="Arial" w:cs="Arial"/>
            <w:iCs/>
            <w:sz w:val="22"/>
            <w:szCs w:val="22"/>
          </w:rPr>
          <w:t xml:space="preserve"> </w:t>
        </w:r>
      </w:ins>
      <w:ins w:id="58" w:author="Borcherding, Nicholas (CCOM Student)" w:date="2020-11-02T15:32:00Z">
        <w:r w:rsidR="008D26F1">
          <w:rPr>
            <w:rFonts w:ascii="Arial" w:hAnsi="Arial" w:cs="Arial"/>
            <w:iCs/>
            <w:sz w:val="22"/>
            <w:szCs w:val="22"/>
          </w:rPr>
          <w:t>≥</w:t>
        </w:r>
      </w:ins>
      <w:ins w:id="59" w:author="Borcherding, Nicholas (CCOM Student)" w:date="2020-11-02T15:33:00Z">
        <w:r w:rsidR="008D26F1">
          <w:rPr>
            <w:rFonts w:ascii="Arial" w:hAnsi="Arial" w:cs="Arial"/>
            <w:iCs/>
            <w:sz w:val="22"/>
            <w:szCs w:val="22"/>
          </w:rPr>
          <w:t xml:space="preserve"> 3 were designated as doublets</w:t>
        </w:r>
      </w:ins>
      <w:ins w:id="60" w:author="Borcherding, Nicholas (CCOM Student)" w:date="2020-11-03T06:35:00Z">
        <w:r w:rsidR="00334937">
          <w:rPr>
            <w:rFonts w:ascii="Arial" w:hAnsi="Arial" w:cs="Arial"/>
            <w:iCs/>
            <w:sz w:val="22"/>
            <w:szCs w:val="22"/>
          </w:rPr>
          <w:t xml:space="preserve"> in the integrated object and subclu</w:t>
        </w:r>
      </w:ins>
      <w:ins w:id="61" w:author="Borcherding, Nicholas (CCOM Student)" w:date="2020-11-03T06:36:00Z">
        <w:r w:rsidR="00334937">
          <w:rPr>
            <w:rFonts w:ascii="Arial" w:hAnsi="Arial" w:cs="Arial"/>
            <w:iCs/>
            <w:sz w:val="22"/>
            <w:szCs w:val="22"/>
          </w:rPr>
          <w:t>ster-based analyses</w:t>
        </w:r>
      </w:ins>
      <w:ins w:id="62" w:author="Borcherding, Nicholas (CCOM Student)" w:date="2020-11-02T15:33:00Z">
        <w:r w:rsidR="008D26F1">
          <w:rPr>
            <w:rFonts w:ascii="Arial" w:hAnsi="Arial" w:cs="Arial"/>
            <w:iCs/>
            <w:sz w:val="22"/>
            <w:szCs w:val="22"/>
          </w:rPr>
          <w:t xml:space="preserve"> (Supplemental Figure 2). </w:t>
        </w:r>
      </w:ins>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0CB91B88"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schex R package (v1.1.5) was used to visualize mRNA expression of lineage-specific or highly differential markers by converting the UMAP </w:t>
      </w:r>
      <w:r w:rsidR="008B1E09">
        <w:rPr>
          <w:rFonts w:ascii="Arial" w:hAnsi="Arial" w:cs="Arial"/>
          <w:sz w:val="22"/>
          <w:szCs w:val="22"/>
        </w:rPr>
        <w:t>embedding</w:t>
      </w:r>
      <w:r w:rsidRPr="0002326A">
        <w:rPr>
          <w:rFonts w:ascii="Arial" w:hAnsi="Arial" w:cs="Arial"/>
          <w:sz w:val="22"/>
          <w:szCs w:val="22"/>
        </w:rPr>
        <w:t xml:space="preserve"> into hexbin quantifications of the proportion of single-cells with the indicated gene expressed. Default bins across all cells was 80 and 40 for subcluster analyses, unless otherwise indicated in the figure legend. </w:t>
      </w:r>
      <w:r w:rsidR="008B1E09">
        <w:rPr>
          <w:rFonts w:ascii="Arial" w:hAnsi="Arial" w:cs="Arial"/>
          <w:sz w:val="22"/>
          <w:szCs w:val="22"/>
        </w:rPr>
        <w:t xml:space="preserve">This was done to prevent bias in expression evaluation generated by overlapping dot plots. </w:t>
      </w:r>
      <w:r w:rsidRPr="0002326A">
        <w:rPr>
          <w:rFonts w:ascii="Arial" w:hAnsi="Arial" w:cs="Arial"/>
          <w:sz w:val="22"/>
          <w:szCs w:val="22"/>
        </w:rPr>
        <w:t xml:space="preserve">Differential gene expression utilized the Wilcoxon rank sum test on count-level mRNA data. For differential gene expression across clusters or subclusters, </w:t>
      </w:r>
      <w:r w:rsidRPr="0002326A">
        <w:rPr>
          <w:rFonts w:ascii="Arial" w:hAnsi="Arial" w:cs="Arial"/>
          <w:i/>
          <w:iCs/>
          <w:sz w:val="22"/>
          <w:szCs w:val="22"/>
        </w:rPr>
        <w:t>FindAllMarkers</w:t>
      </w:r>
      <w:r w:rsidRPr="0002326A">
        <w:rPr>
          <w:rFonts w:ascii="Arial" w:hAnsi="Arial" w:cs="Arial"/>
          <w:sz w:val="22"/>
          <w:szCs w:val="22"/>
        </w:rPr>
        <w:t xml:space="preserve"> function in the Seurat package using the log-fold change threshold &gt; 0.25, minimum group percentage = 10%, and the pseudocount = 0.1. Differential comparisons between condition</w:t>
      </w:r>
      <w:r>
        <w:rPr>
          <w:rFonts w:ascii="Arial" w:hAnsi="Arial" w:cs="Arial"/>
          <w:sz w:val="22"/>
          <w:szCs w:val="22"/>
        </w:rPr>
        <w:t>s</w:t>
      </w:r>
      <w:r w:rsidRPr="0002326A">
        <w:rPr>
          <w:rFonts w:ascii="Arial" w:hAnsi="Arial" w:cs="Arial"/>
          <w:sz w:val="22"/>
          <w:szCs w:val="22"/>
        </w:rPr>
        <w:t xml:space="preserve"> utilized the </w:t>
      </w:r>
      <w:r w:rsidRPr="0002326A">
        <w:rPr>
          <w:rFonts w:ascii="Arial" w:hAnsi="Arial" w:cs="Arial"/>
          <w:i/>
          <w:iCs/>
          <w:sz w:val="22"/>
          <w:szCs w:val="22"/>
        </w:rPr>
        <w:t>FindMarkers</w:t>
      </w:r>
      <w:r w:rsidRPr="0002326A">
        <w:rPr>
          <w:rFonts w:ascii="Arial" w:hAnsi="Arial" w:cs="Arial"/>
          <w:sz w:val="22"/>
          <w:szCs w:val="22"/>
        </w:rPr>
        <w:t xml:space="preserve"> function in Seurat, without filtering and a pseudocount = 0.1. Multiple hypothesis correction was reported using the Bonferroni method. Cell cycle </w:t>
      </w:r>
      <w:r w:rsidR="00C10955">
        <w:rPr>
          <w:rFonts w:ascii="Arial" w:hAnsi="Arial" w:cs="Arial"/>
          <w:sz w:val="22"/>
          <w:szCs w:val="22"/>
        </w:rPr>
        <w:t>assignment</w:t>
      </w:r>
      <w:r w:rsidRPr="0002326A">
        <w:rPr>
          <w:rFonts w:ascii="Arial" w:hAnsi="Arial" w:cs="Arial"/>
          <w:sz w:val="22"/>
          <w:szCs w:val="22"/>
        </w:rPr>
        <w:t xml:space="preserve"> was performed in Seurat using the </w:t>
      </w:r>
      <w:r w:rsidRPr="0002326A">
        <w:rPr>
          <w:rFonts w:ascii="Arial" w:hAnsi="Arial" w:cs="Arial"/>
          <w:i/>
          <w:iCs/>
          <w:sz w:val="22"/>
          <w:szCs w:val="22"/>
        </w:rPr>
        <w:t>CellCycleScoring</w:t>
      </w:r>
      <w:r w:rsidRPr="0002326A">
        <w:rPr>
          <w:rFonts w:ascii="Arial" w:hAnsi="Arial" w:cs="Arial"/>
          <w:sz w:val="22"/>
          <w:szCs w:val="22"/>
        </w:rPr>
        <w:t xml:space="preserve"> </w:t>
      </w:r>
      <w:r w:rsidRPr="0002326A">
        <w:rPr>
          <w:rFonts w:ascii="Arial" w:hAnsi="Arial" w:cs="Arial"/>
          <w:sz w:val="22"/>
          <w:szCs w:val="22"/>
        </w:rPr>
        <w:lastRenderedPageBreak/>
        <w:t>function and genes derived from Nestorowa et alia</w:t>
      </w:r>
      <w:ins w:id="63" w:author="Borcherding, Nicholas (CCOM Student)" w:date="2020-11-02T13:28:00Z">
        <w:r w:rsidR="00371A3F">
          <w:rPr>
            <w:rFonts w:ascii="Arial" w:hAnsi="Arial" w:cs="Arial"/>
            <w:sz w:val="22"/>
            <w:szCs w:val="22"/>
          </w:rPr>
          <w:t>.</w:t>
        </w:r>
      </w:ins>
      <w:del w:id="64" w:author="Borcherding, Nicholas (CCOM Student)" w:date="2020-11-02T13:27:00Z">
        <w:r w:rsidRPr="0002326A" w:rsidDel="00371A3F">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lt;sup&gt;35&lt;/sup&gt;","plainTextFormattedCitation":"35","previouslyFormattedCitation":"&lt;sup&gt;35&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35</w:t>
      </w:r>
      <w:r w:rsidRPr="0002326A">
        <w:rPr>
          <w:rFonts w:ascii="Arial" w:hAnsi="Arial" w:cs="Arial"/>
          <w:sz w:val="22"/>
          <w:szCs w:val="22"/>
        </w:rPr>
        <w:fldChar w:fldCharType="end"/>
      </w:r>
      <w:del w:id="65" w:author="Borcherding, Nicholas (CCOM Student)" w:date="2020-11-02T13:27:00Z">
        <w:r w:rsidRPr="0002326A" w:rsidDel="00371A3F">
          <w:rPr>
            <w:rFonts w:ascii="Arial" w:hAnsi="Arial" w:cs="Arial"/>
            <w:sz w:val="22"/>
            <w:szCs w:val="22"/>
          </w:rPr>
          <w:delText>.</w:delText>
        </w:r>
      </w:del>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w:t>
      </w:r>
      <w:r w:rsidR="00C834E9">
        <w:rPr>
          <w:rFonts w:ascii="Arial" w:hAnsi="Arial" w:cs="Arial"/>
          <w:sz w:val="22"/>
          <w:szCs w:val="22"/>
        </w:rPr>
        <w:t>Seurat</w:t>
      </w:r>
      <w:r w:rsidRPr="0002326A">
        <w:rPr>
          <w:rFonts w:ascii="Arial" w:hAnsi="Arial" w:cs="Arial"/>
          <w:sz w:val="22"/>
          <w:szCs w:val="22"/>
        </w:rPr>
        <w:t>.</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7A557F90"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Cell</w:t>
      </w:r>
      <w:r w:rsidR="00C834E9">
        <w:rPr>
          <w:rFonts w:ascii="Arial" w:hAnsi="Arial" w:cs="Arial"/>
          <w:sz w:val="22"/>
          <w:szCs w:val="22"/>
        </w:rPr>
        <w:t>-</w:t>
      </w:r>
      <w:r w:rsidRPr="0002326A">
        <w:rPr>
          <w:rFonts w:ascii="Arial" w:hAnsi="Arial" w:cs="Arial"/>
          <w:sz w:val="22"/>
          <w:szCs w:val="22"/>
        </w:rPr>
        <w:t>type identification utilized the SingleR (v1.0.1) R package</w:t>
      </w:r>
      <w:del w:id="66"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lt;sup&gt;36&lt;/sup&gt;","plainTextFormattedCitation":"36","previouslyFormattedCitation":"&lt;sup&gt;36&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w:t>
      </w:r>
      <w:ins w:id="67" w:author="Borcherding, Nicholas (CCOM Student)" w:date="2020-11-02T13:21:00Z">
        <w:r w:rsidR="003E01D3">
          <w:rPr>
            <w:rFonts w:ascii="Arial" w:hAnsi="Arial" w:cs="Arial"/>
            <w:sz w:val="22"/>
            <w:szCs w:val="22"/>
          </w:rPr>
          <w:t>.</w:t>
        </w:r>
      </w:ins>
      <w:del w:id="68"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37</w:t>
      </w:r>
      <w:r w:rsidRPr="0002326A">
        <w:rPr>
          <w:rFonts w:ascii="Arial" w:hAnsi="Arial" w:cs="Arial"/>
          <w:sz w:val="22"/>
          <w:szCs w:val="22"/>
        </w:rPr>
        <w:fldChar w:fldCharType="end"/>
      </w:r>
      <w:del w:id="69" w:author="Borcherding, Nicholas (CCOM Student)" w:date="2020-11-02T13:21:00Z">
        <w:r w:rsidRPr="0002326A" w:rsidDel="003E01D3">
          <w:rPr>
            <w:rFonts w:ascii="Arial" w:hAnsi="Arial" w:cs="Arial"/>
            <w:sz w:val="22"/>
            <w:szCs w:val="22"/>
          </w:rPr>
          <w:delText>.</w:delText>
        </w:r>
      </w:del>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w:t>
      </w:r>
      <w:ins w:id="70" w:author="Borcherding, Nicholas (CCOM Student)" w:date="2020-11-02T13:21:00Z">
        <w:r w:rsidR="003E01D3">
          <w:rPr>
            <w:rFonts w:ascii="Arial" w:hAnsi="Arial" w:cs="Arial"/>
            <w:sz w:val="22"/>
            <w:szCs w:val="22"/>
          </w:rPr>
          <w:t>.</w:t>
        </w:r>
      </w:ins>
      <w:del w:id="71" w:author="Borcherding, Nicholas (CCOM Student)" w:date="2020-11-02T13:21: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lt;sup&gt;22,25&lt;/sup&gt;","plainTextFormattedCitation":"22,25","previouslyFormattedCitation":"&lt;sup&gt;22,25&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22,25</w:t>
      </w:r>
      <w:r w:rsidRPr="0002326A">
        <w:rPr>
          <w:rFonts w:ascii="Arial" w:hAnsi="Arial" w:cs="Arial"/>
          <w:sz w:val="22"/>
          <w:szCs w:val="22"/>
        </w:rPr>
        <w:fldChar w:fldCharType="end"/>
      </w:r>
      <w:del w:id="72" w:author="Borcherding, Nicholas (CCOM Student)" w:date="2020-11-02T13:21:00Z">
        <w:r w:rsidRPr="0002326A" w:rsidDel="003E01D3">
          <w:rPr>
            <w:rFonts w:ascii="Arial" w:hAnsi="Arial" w:cs="Arial"/>
            <w:sz w:val="22"/>
            <w:szCs w:val="22"/>
          </w:rPr>
          <w:delText>.</w:delText>
        </w:r>
      </w:del>
      <w:r w:rsidRPr="0002326A">
        <w:rPr>
          <w:rFonts w:ascii="Arial" w:hAnsi="Arial" w:cs="Arial"/>
          <w:sz w:val="22"/>
          <w:szCs w:val="22"/>
        </w:rPr>
        <w:t xml:space="preserve"> Enrichment for anti-PD-1 therapy response was derived from Sade-Feldm</w:t>
      </w:r>
      <w:r w:rsidR="00D0185E">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ins w:id="73" w:author="Borcherding, Nicholas (CCOM Student)" w:date="2020-11-02T13:21:00Z">
        <w:r w:rsidR="003E01D3">
          <w:rPr>
            <w:rFonts w:ascii="Arial" w:hAnsi="Arial" w:cs="Arial"/>
            <w:sz w:val="22"/>
            <w:szCs w:val="22"/>
          </w:rPr>
          <w:t>.</w:t>
        </w:r>
      </w:ins>
      <w:del w:id="74" w:author="Borcherding, Nicholas (CCOM Student)" w:date="2020-11-02T13:21:00Z">
        <w:r w:rsidR="00327B77"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Pr="0002326A">
        <w:rPr>
          <w:rFonts w:ascii="Arial" w:hAnsi="Arial" w:cs="Arial"/>
          <w:sz w:val="22"/>
          <w:szCs w:val="22"/>
        </w:rPr>
        <w:fldChar w:fldCharType="end"/>
      </w:r>
      <w:del w:id="75" w:author="Borcherding, Nicholas (CCOM Student)" w:date="2020-11-02T13:21:00Z">
        <w:r w:rsidRPr="0002326A" w:rsidDel="003E01D3">
          <w:rPr>
            <w:rFonts w:ascii="Arial" w:hAnsi="Arial" w:cs="Arial"/>
            <w:sz w:val="22"/>
            <w:szCs w:val="22"/>
          </w:rPr>
          <w:delText>.</w:delText>
        </w:r>
      </w:del>
      <w:r w:rsidR="00B7170F">
        <w:rPr>
          <w:rFonts w:ascii="Arial" w:hAnsi="Arial" w:cs="Arial"/>
          <w:sz w:val="22"/>
          <w:szCs w:val="22"/>
        </w:rPr>
        <w:t xml:space="preserve"> </w:t>
      </w:r>
      <w:r w:rsidRPr="0002326A">
        <w:rPr>
          <w:rFonts w:ascii="Arial" w:hAnsi="Arial" w:cs="Arial"/>
          <w:sz w:val="22"/>
          <w:szCs w:val="22"/>
        </w:rPr>
        <w:t>TCR analysis utilized our previously described scRepertoire R package (v0.99.3)</w:t>
      </w:r>
      <w:del w:id="76"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38</w:t>
      </w:r>
      <w:r w:rsidRPr="0002326A">
        <w:rPr>
          <w:rFonts w:ascii="Arial" w:hAnsi="Arial" w:cs="Arial"/>
          <w:sz w:val="22"/>
          <w:szCs w:val="22"/>
        </w:rPr>
        <w:fldChar w:fldCharType="end"/>
      </w:r>
      <w:r w:rsidRPr="0002326A">
        <w:rPr>
          <w:rFonts w:ascii="Arial" w:hAnsi="Arial" w:cs="Arial"/>
          <w:sz w:val="22"/>
          <w:szCs w:val="22"/>
        </w:rPr>
        <w:t xml:space="preserve"> with clonotype being defined as the combination of the gene components of the VDJ and the nucleotide sequence for both </w:t>
      </w:r>
      <w:r w:rsidR="00A04893">
        <w:rPr>
          <w:rFonts w:ascii="Arial" w:hAnsi="Arial" w:cs="Arial"/>
          <w:sz w:val="22"/>
          <w:szCs w:val="22"/>
        </w:rPr>
        <w:t xml:space="preserve">TCRA and TCRB </w:t>
      </w:r>
      <w:r w:rsidRPr="0002326A">
        <w:rPr>
          <w:rFonts w:ascii="Arial" w:hAnsi="Arial" w:cs="Arial"/>
          <w:sz w:val="22"/>
          <w:szCs w:val="22"/>
        </w:rPr>
        <w:t>chains and assigned on the integrated Seurat object. Cell trajectory analysis used the slingshot (v1.6.0) R package</w:t>
      </w:r>
      <w:del w:id="77"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Ranked importance of genes were calculated using the top 300 variable genes and rsample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Pr>
          <w:rFonts w:ascii="Arial" w:hAnsi="Arial" w:cs="Arial"/>
          <w:sz w:val="22"/>
          <w:szCs w:val="22"/>
        </w:rPr>
        <w:t xml:space="preserve">processed data and </w:t>
      </w:r>
      <w:r w:rsidRPr="0002326A">
        <w:rPr>
          <w:rFonts w:ascii="Arial" w:hAnsi="Arial" w:cs="Arial"/>
          <w:sz w:val="22"/>
          <w:szCs w:val="22"/>
        </w:rPr>
        <w:t>code for all analys</w:t>
      </w:r>
      <w:r w:rsidR="00305FDD">
        <w:rPr>
          <w:rFonts w:ascii="Arial" w:hAnsi="Arial" w:cs="Arial"/>
          <w:sz w:val="22"/>
          <w:szCs w:val="22"/>
        </w:rPr>
        <w:t>e</w:t>
      </w:r>
      <w:r w:rsidRPr="0002326A">
        <w:rPr>
          <w:rFonts w:ascii="Arial" w:hAnsi="Arial" w:cs="Arial"/>
          <w:sz w:val="22"/>
          <w:szCs w:val="22"/>
        </w:rPr>
        <w:t xml:space="preserve">s </w:t>
      </w:r>
      <w:r w:rsidR="001A73F2">
        <w:rPr>
          <w:rFonts w:ascii="Arial" w:hAnsi="Arial" w:cs="Arial"/>
          <w:sz w:val="22"/>
          <w:szCs w:val="22"/>
        </w:rPr>
        <w:t xml:space="preserve">will be made public upon publication at </w:t>
      </w:r>
      <w:hyperlink r:id="rId11" w:history="1">
        <w:r w:rsidR="001A73F2" w:rsidRPr="0051289F">
          <w:rPr>
            <w:rStyle w:val="Hyperlink"/>
            <w:rFonts w:ascii="Arial" w:hAnsi="Arial" w:cs="Arial"/>
            <w:sz w:val="22"/>
            <w:szCs w:val="22"/>
          </w:rPr>
          <w:t>https://github.com/ncborcherding/ccRCC</w:t>
        </w:r>
      </w:hyperlink>
      <w:r w:rsidR="001A73F2" w:rsidRPr="001A73F2">
        <w:rPr>
          <w:rStyle w:val="Hyperlink"/>
          <w:rFonts w:ascii="Arial" w:hAnsi="Arial" w:cs="Arial"/>
          <w:color w:val="000000" w:themeColor="text1"/>
          <w:sz w:val="22"/>
          <w:szCs w:val="22"/>
          <w:u w:val="none"/>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2B339DFB"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tumor-associated macrophage panel</w:t>
      </w:r>
      <w:ins w:id="78" w:author="Borcherding, Nicholas (CCOM Student)" w:date="2020-11-02T13:22:00Z">
        <w:r w:rsidR="003E01D3">
          <w:rPr>
            <w:rFonts w:ascii="Arial" w:hAnsi="Arial" w:cs="Arial"/>
            <w:sz w:val="22"/>
            <w:szCs w:val="22"/>
          </w:rPr>
          <w:t>.</w:t>
        </w:r>
      </w:ins>
      <w:del w:id="79" w:author="Borcherding, Nicholas (CCOM Student)" w:date="2020-11-02T13:22: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18</w:t>
      </w:r>
      <w:r w:rsidRPr="0002326A">
        <w:rPr>
          <w:rFonts w:ascii="Arial" w:hAnsi="Arial" w:cs="Arial"/>
          <w:sz w:val="22"/>
          <w:szCs w:val="22"/>
        </w:rPr>
        <w:fldChar w:fldCharType="end"/>
      </w:r>
      <w:del w:id="80" w:author="Borcherding, Nicholas (CCOM Student)" w:date="2020-11-02T13:22:00Z">
        <w:r w:rsidRPr="0002326A" w:rsidDel="003E01D3">
          <w:rPr>
            <w:rFonts w:ascii="Arial" w:hAnsi="Arial" w:cs="Arial"/>
            <w:sz w:val="22"/>
            <w:szCs w:val="22"/>
          </w:rPr>
          <w:delText>.</w:delText>
        </w:r>
      </w:del>
      <w:r w:rsidRPr="0002326A">
        <w:rPr>
          <w:rFonts w:ascii="Arial" w:hAnsi="Arial" w:cs="Arial"/>
          <w:sz w:val="22"/>
          <w:szCs w:val="22"/>
        </w:rPr>
        <w:t xml:space="preserve"> Subsequent loading and analyses of the data </w:t>
      </w:r>
      <w:r w:rsidRPr="0002326A">
        <w:rPr>
          <w:rFonts w:ascii="Arial" w:hAnsi="Arial" w:cs="Arial"/>
          <w:sz w:val="22"/>
          <w:szCs w:val="22"/>
        </w:rPr>
        <w:lastRenderedPageBreak/>
        <w:t>was based on the accompanying published methods</w:t>
      </w:r>
      <w:ins w:id="81" w:author="Borcherding, Nicholas (CCOM Student)" w:date="2020-11-02T13:28:00Z">
        <w:r w:rsidR="00371A3F">
          <w:rPr>
            <w:rFonts w:ascii="Arial" w:hAnsi="Arial" w:cs="Arial"/>
            <w:sz w:val="22"/>
            <w:szCs w:val="22"/>
          </w:rPr>
          <w:t>.</w:t>
        </w:r>
      </w:ins>
      <w:del w:id="82" w:author="Borcherding, Nicholas (CCOM Student)" w:date="2020-11-02T13:28:00Z">
        <w:r w:rsidRPr="0002326A" w:rsidDel="00371A3F">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18</w:t>
      </w:r>
      <w:r w:rsidRPr="0002326A">
        <w:rPr>
          <w:rFonts w:ascii="Arial" w:hAnsi="Arial" w:cs="Arial"/>
          <w:sz w:val="22"/>
          <w:szCs w:val="22"/>
        </w:rPr>
        <w:fldChar w:fldCharType="end"/>
      </w:r>
      <w:del w:id="83" w:author="Borcherding, Nicholas (CCOM Student)" w:date="2020-11-02T13:28:00Z">
        <w:r w:rsidRPr="0002326A" w:rsidDel="00371A3F">
          <w:rPr>
            <w:rFonts w:ascii="Arial" w:hAnsi="Arial" w:cs="Arial"/>
            <w:sz w:val="22"/>
            <w:szCs w:val="22"/>
          </w:rPr>
          <w:delText>.</w:delText>
        </w:r>
      </w:del>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w:t>
      </w:r>
      <w:r w:rsidR="00C834E9">
        <w:rPr>
          <w:rFonts w:ascii="Arial" w:hAnsi="Arial" w:cs="Arial"/>
          <w:sz w:val="22"/>
          <w:szCs w:val="22"/>
        </w:rPr>
        <w:t>.</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0517D113"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w:t>
      </w:r>
      <w:r w:rsidR="00327B77">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University of California Santa Cruz Xena Browser and filtered for only primary tumor samples. Updated clinical information was assigned to the expression data using the tumor barcode</w:t>
      </w:r>
      <w:ins w:id="84" w:author="Borcherding, Nicholas (CCOM Student)" w:date="2020-11-02T13:22:00Z">
        <w:r w:rsidR="003E01D3">
          <w:rPr>
            <w:rFonts w:ascii="Arial" w:hAnsi="Arial" w:cs="Arial"/>
            <w:sz w:val="22"/>
            <w:szCs w:val="22"/>
          </w:rPr>
          <w:t>.</w:t>
        </w:r>
      </w:ins>
      <w:del w:id="85" w:author="Borcherding, Nicholas (CCOM Student)" w:date="2020-11-02T13:22:00Z">
        <w:r w:rsidRPr="005268C8" w:rsidDel="003E01D3">
          <w:rPr>
            <w:rFonts w:ascii="Arial" w:hAnsi="Arial" w:cs="Arial"/>
            <w:sz w:val="22"/>
            <w:szCs w:val="22"/>
          </w:rPr>
          <w:delText xml:space="preserve"> </w:delText>
        </w:r>
      </w:del>
      <w:r w:rsidRPr="005268C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lt;sup&gt;40&lt;/sup&gt;","plainTextFormattedCitation":"40","previouslyFormattedCitation":"&lt;sup&gt;40&lt;/sup&gt;"},"properties":{"noteIndex":0},"schema":"https://github.com/citation-style-language/schema/raw/master/csl-citation.json"}</w:instrText>
      </w:r>
      <w:r w:rsidRPr="005268C8">
        <w:rPr>
          <w:rFonts w:ascii="Arial" w:hAnsi="Arial" w:cs="Arial"/>
          <w:sz w:val="22"/>
          <w:szCs w:val="22"/>
        </w:rPr>
        <w:fldChar w:fldCharType="separate"/>
      </w:r>
      <w:r w:rsidR="003E01D3" w:rsidRPr="003E01D3">
        <w:rPr>
          <w:rFonts w:ascii="Arial" w:hAnsi="Arial" w:cs="Arial"/>
          <w:noProof/>
          <w:sz w:val="22"/>
          <w:szCs w:val="22"/>
          <w:vertAlign w:val="superscript"/>
        </w:rPr>
        <w:t>40</w:t>
      </w:r>
      <w:r w:rsidRPr="005268C8">
        <w:rPr>
          <w:rFonts w:ascii="Arial" w:hAnsi="Arial" w:cs="Arial"/>
          <w:sz w:val="22"/>
          <w:szCs w:val="22"/>
        </w:rPr>
        <w:fldChar w:fldCharType="end"/>
      </w:r>
      <w:del w:id="86" w:author="Borcherding, Nicholas (CCOM Student)" w:date="2020-11-02T13:22:00Z">
        <w:r w:rsidRPr="005268C8" w:rsidDel="003E01D3">
          <w:rPr>
            <w:rFonts w:ascii="Arial" w:hAnsi="Arial" w:cs="Arial"/>
            <w:sz w:val="22"/>
            <w:szCs w:val="22"/>
          </w:rPr>
          <w:delText>.</w:delText>
        </w:r>
      </w:del>
      <w:r w:rsidRPr="005268C8">
        <w:rPr>
          <w:rFonts w:ascii="Arial" w:hAnsi="Arial" w:cs="Arial"/>
          <w:sz w:val="22"/>
          <w:szCs w:val="22"/>
        </w:rPr>
        <w:t xml:space="preserve"> Gene signatures from subcluster analysis were generated by</w:t>
      </w:r>
      <w:r w:rsidR="005268C8" w:rsidRPr="005268C8">
        <w:rPr>
          <w:rFonts w:ascii="Arial" w:hAnsi="Arial" w:cs="Arial"/>
          <w:sz w:val="22"/>
          <w:szCs w:val="22"/>
        </w:rPr>
        <w:t xml:space="preserve"> comparing gene expression between clusters and</w:t>
      </w:r>
      <w:r w:rsidRPr="005268C8">
        <w:rPr>
          <w:rFonts w:ascii="Arial" w:hAnsi="Arial" w:cs="Arial"/>
          <w:sz w:val="22"/>
          <w:szCs w:val="22"/>
        </w:rPr>
        <w:t xml:space="preserve"> filtering differential gene expression results for genes with &gt; 0.5 log-fold change and 15% difference in cell expression. Training and testing sample cohorts were divided 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w:t>
      </w:r>
      <w:r w:rsidR="00C72343">
        <w:rPr>
          <w:rFonts w:ascii="Arial" w:hAnsi="Arial" w:cs="Arial"/>
          <w:sz w:val="22"/>
          <w:szCs w:val="22"/>
        </w:rPr>
        <w:t xml:space="preserve"> a</w:t>
      </w:r>
      <w:r w:rsidRPr="005268C8">
        <w:rPr>
          <w:rFonts w:ascii="Arial" w:hAnsi="Arial" w:cs="Arial"/>
          <w:sz w:val="22"/>
          <w:szCs w:val="22"/>
        </w:rPr>
        <w:t xml:space="preserve">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w:t>
      </w:r>
      <w:r w:rsidR="00C72343">
        <w:rPr>
          <w:rFonts w:ascii="Arial" w:hAnsi="Arial" w:cs="Arial"/>
          <w:sz w:val="22"/>
          <w:szCs w:val="22"/>
        </w:rPr>
        <w:t xml:space="preserve">, k-nearest neighbor models had similar performance to the support vector machines, with the added benefit of classifying samples based on the nearest point to the training set in the selected feature space or classifying data points based on similarity. </w:t>
      </w:r>
      <w:r>
        <w:rPr>
          <w:rFonts w:ascii="Arial" w:hAnsi="Arial" w:cs="Arial"/>
          <w:sz w:val="22"/>
          <w:szCs w:val="22"/>
        </w:rPr>
        <w:t>Selected</w:t>
      </w:r>
      <w:r w:rsidRPr="0002326A">
        <w:rPr>
          <w:rFonts w:ascii="Arial" w:hAnsi="Arial" w:cs="Arial"/>
          <w:sz w:val="22"/>
          <w:szCs w:val="22"/>
        </w:rPr>
        <w:t xml:space="preserve"> models were then used to predict survival in the testing cohort and testing parameters were then calculated.</w:t>
      </w:r>
      <w:ins w:id="87" w:author="Borcherding, Nicholas (CCOM Student)" w:date="2020-11-03T09:21:00Z">
        <w:r w:rsidR="00A67C4A">
          <w:rPr>
            <w:rFonts w:ascii="Arial" w:hAnsi="Arial" w:cs="Arial"/>
            <w:sz w:val="22"/>
            <w:szCs w:val="22"/>
          </w:rPr>
          <w:t xml:space="preserve"> </w:t>
        </w:r>
      </w:ins>
      <w:ins w:id="88" w:author="Borcherding, Nicholas (CCOM Student)" w:date="2020-11-03T09:22:00Z">
        <w:r w:rsidR="00A67C4A">
          <w:rPr>
            <w:rFonts w:ascii="Arial" w:hAnsi="Arial" w:cs="Arial"/>
            <w:sz w:val="22"/>
            <w:szCs w:val="22"/>
          </w:rPr>
          <w:t xml:space="preserve">Application of the PANCAN signature analysis was performed as described above using </w:t>
        </w:r>
      </w:ins>
      <w:ins w:id="89" w:author="Borcherding, Nicholas (CCOM Student)" w:date="2020-11-03T09:23:00Z">
        <w:r w:rsidR="00A67C4A">
          <w:rPr>
            <w:rFonts w:ascii="Arial" w:hAnsi="Arial" w:cs="Arial"/>
            <w:sz w:val="22"/>
            <w:szCs w:val="22"/>
          </w:rPr>
          <w:t xml:space="preserve">randomly selected 50% of the KIRC TCGA cohort for training and applying the KNN model across all </w:t>
        </w:r>
      </w:ins>
      <w:ins w:id="90" w:author="Borcherding, Nicholas (CCOM Student)" w:date="2020-11-03T09:24:00Z">
        <w:r w:rsidR="00A67C4A">
          <w:rPr>
            <w:rFonts w:ascii="Arial" w:hAnsi="Arial" w:cs="Arial"/>
            <w:sz w:val="22"/>
            <w:szCs w:val="22"/>
          </w:rPr>
          <w:t>samples with both RNA and overall survival data (n=11</w:t>
        </w:r>
      </w:ins>
      <w:ins w:id="91" w:author="Borcherding, Nicholas (CCOM Student)" w:date="2020-11-03T09:26:00Z">
        <w:r w:rsidR="00A67C4A">
          <w:rPr>
            <w:rFonts w:ascii="Arial" w:hAnsi="Arial" w:cs="Arial"/>
            <w:sz w:val="22"/>
            <w:szCs w:val="22"/>
          </w:rPr>
          <w:t>,</w:t>
        </w:r>
      </w:ins>
      <w:ins w:id="92" w:author="Borcherding, Nicholas (CCOM Student)" w:date="2020-11-03T09:24:00Z">
        <w:r w:rsidR="00A67C4A">
          <w:rPr>
            <w:rFonts w:ascii="Arial" w:hAnsi="Arial" w:cs="Arial"/>
            <w:sz w:val="22"/>
            <w:szCs w:val="22"/>
          </w:rPr>
          <w:t>0</w:t>
        </w:r>
      </w:ins>
      <w:ins w:id="93" w:author="Borcherding, Nicholas (CCOM Student)" w:date="2020-11-03T09:26:00Z">
        <w:r w:rsidR="00A67C4A">
          <w:rPr>
            <w:rFonts w:ascii="Arial" w:hAnsi="Arial" w:cs="Arial"/>
            <w:sz w:val="22"/>
            <w:szCs w:val="22"/>
          </w:rPr>
          <w:t>14</w:t>
        </w:r>
      </w:ins>
      <w:ins w:id="94" w:author="Borcherding, Nicholas (CCOM Student)" w:date="2020-11-03T09:24:00Z">
        <w:r w:rsidR="00A67C4A">
          <w:rPr>
            <w:rFonts w:ascii="Arial" w:hAnsi="Arial" w:cs="Arial"/>
            <w:sz w:val="22"/>
            <w:szCs w:val="22"/>
          </w:rPr>
          <w:t xml:space="preserve">) in the PANCAN batch-corrected RNA cohort. The testing was then </w:t>
        </w:r>
      </w:ins>
      <w:ins w:id="95" w:author="Borcherding, Nicholas (CCOM Student)" w:date="2020-11-03T09:25:00Z">
        <w:r w:rsidR="00A67C4A">
          <w:rPr>
            <w:rFonts w:ascii="Arial" w:hAnsi="Arial" w:cs="Arial"/>
            <w:sz w:val="22"/>
            <w:szCs w:val="22"/>
          </w:rPr>
          <w:t>separated by cancer type and Cox hazard ratio and logrank p-value were visualized.</w:t>
        </w:r>
      </w:ins>
      <w:r w:rsidRPr="0002326A">
        <w:rPr>
          <w:rFonts w:ascii="Arial" w:hAnsi="Arial" w:cs="Arial"/>
          <w:sz w:val="22"/>
          <w:szCs w:val="22"/>
        </w:rPr>
        <w:t xml:space="preserve">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0138EF90"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sidR="00CB37C5">
        <w:rPr>
          <w:rFonts w:ascii="Arial" w:hAnsi="Arial" w:cs="Arial"/>
          <w:color w:val="000000"/>
          <w:sz w:val="22"/>
          <w:szCs w:val="22"/>
        </w:rPr>
        <w:t>.</w:t>
      </w:r>
      <w:r w:rsidR="00060D2B">
        <w:rPr>
          <w:rFonts w:ascii="Arial" w:hAnsi="Arial" w:cs="Arial"/>
          <w:color w:val="000000"/>
          <w:sz w:val="22"/>
          <w:szCs w:val="22"/>
        </w:rPr>
        <w:t xml:space="preserve"> </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4811FABD"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w:t>
      </w:r>
      <w:del w:id="96" w:author="Borcherding, Nicholas (CCOM Student)" w:date="2020-11-02T13:22:00Z">
        <w:r w:rsidRPr="0002326A" w:rsidDel="003E01D3">
          <w:rPr>
            <w:rFonts w:ascii="Arial" w:hAnsi="Arial" w:cs="Arial"/>
            <w:color w:val="000000"/>
            <w:sz w:val="22"/>
            <w:szCs w:val="22"/>
          </w:rPr>
          <w:delText xml:space="preserve"> </w:delText>
        </w:r>
      </w:del>
      <w:r w:rsidR="00E87B44">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lt;sup&gt;30&lt;/sup&gt;","plainTextFormattedCitation":"30","previouslyFormattedCitation":"&lt;sup&gt;30&lt;/sup&gt;"},"properties":{"noteIndex":0},"schema":"https://github.com/citation-style-language/schema/raw/master/csl-citation.json"}</w:instrText>
      </w:r>
      <w:r w:rsidR="00E87B44">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w:t>
      </w:r>
      <w:r w:rsidR="00111C6D">
        <w:rPr>
          <w:rFonts w:ascii="Arial" w:hAnsi="Arial" w:cs="Arial"/>
          <w:color w:val="000000"/>
          <w:sz w:val="22"/>
          <w:szCs w:val="22"/>
        </w:rPr>
        <w:t>-</w:t>
      </w:r>
      <w:r w:rsidR="00CF5BEC" w:rsidRPr="0002326A">
        <w:rPr>
          <w:rFonts w:ascii="Arial" w:hAnsi="Arial" w:cs="Arial"/>
          <w:color w:val="000000"/>
          <w:sz w:val="22"/>
          <w:szCs w:val="22"/>
        </w:rPr>
        <w:t>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w:t>
      </w:r>
      <w:del w:id="97" w:author="Borcherding, Nicholas (CCOM Student)" w:date="2020-11-02T13:22:00Z">
        <w:r w:rsidR="00CF5BEC" w:rsidRPr="0002326A" w:rsidDel="003E01D3">
          <w:rPr>
            <w:rFonts w:ascii="Arial" w:hAnsi="Arial" w:cs="Arial"/>
            <w:color w:val="000000"/>
            <w:sz w:val="22"/>
            <w:szCs w:val="22"/>
          </w:rPr>
          <w:delText xml:space="preserve"> </w:delText>
        </w:r>
      </w:del>
      <w:r w:rsidR="00CF5BEC"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lt;sup&gt;37&lt;/sup&gt;","plainTextFormattedCitation":"37","previouslyFormattedCitation":"&lt;sup&gt;37&lt;/sup&gt;"},"properties":{"noteIndex":0},"schema":"https://github.com/citation-style-language/schema/raw/master/csl-citation.json"}</w:instrText>
      </w:r>
      <w:r w:rsidR="00CF5BE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 xml:space="preserve">Based on these approaches we annotated clusters as </w:t>
      </w:r>
      <w:r w:rsidR="00AE0107" w:rsidRPr="0002326A">
        <w:rPr>
          <w:rFonts w:ascii="Arial" w:hAnsi="Arial" w:cs="Arial"/>
          <w:color w:val="000000"/>
          <w:sz w:val="22"/>
          <w:szCs w:val="22"/>
        </w:rPr>
        <w:lastRenderedPageBreak/>
        <w:t>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w:t>
      </w:r>
      <w:r w:rsidR="00111C6D">
        <w:rPr>
          <w:rFonts w:ascii="Arial" w:hAnsi="Arial" w:cs="Arial"/>
          <w:color w:val="000000"/>
          <w:sz w:val="22"/>
          <w:szCs w:val="22"/>
        </w:rPr>
        <w:t>W</w:t>
      </w:r>
      <w:r w:rsidR="000C0095" w:rsidRPr="0002326A">
        <w:rPr>
          <w:rFonts w:ascii="Arial" w:hAnsi="Arial" w:cs="Arial"/>
          <w:color w:val="000000"/>
          <w:sz w:val="22"/>
          <w:szCs w:val="22"/>
        </w:rPr>
        <w:t xml:space="preserve">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1A73F2">
        <w:rPr>
          <w:rFonts w:ascii="Arial" w:hAnsi="Arial" w:cs="Arial"/>
          <w:sz w:val="22"/>
          <w:szCs w:val="22"/>
        </w:rPr>
        <w:t>Using highthroughput immunohistochemistry on paired normal and tumor tissue, we found 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w:t>
      </w:r>
      <w:r w:rsidR="001B2537">
        <w:rPr>
          <w:rFonts w:ascii="Arial" w:hAnsi="Arial" w:cs="Arial"/>
          <w:sz w:val="22"/>
          <w:szCs w:val="22"/>
        </w:rPr>
        <w:t xml:space="preserve"> derived from the ccRCC patient samples</w:t>
      </w:r>
      <w:r w:rsidR="001A73F2">
        <w:rPr>
          <w:rFonts w:ascii="Arial" w:hAnsi="Arial" w:cs="Arial"/>
          <w:sz w:val="22"/>
          <w:szCs w:val="22"/>
        </w:rPr>
        <w:t xml:space="preserve"> (Supplemental Figure </w:t>
      </w:r>
      <w:ins w:id="98" w:author="Borcherding, Nicholas (CCOM Student)" w:date="2020-11-02T15:36:00Z">
        <w:r w:rsidR="008D26F1">
          <w:rPr>
            <w:rFonts w:ascii="Arial" w:hAnsi="Arial" w:cs="Arial"/>
            <w:sz w:val="22"/>
            <w:szCs w:val="22"/>
          </w:rPr>
          <w:t>3</w:t>
        </w:r>
      </w:ins>
      <w:del w:id="99" w:author="Borcherding, Nicholas (CCOM Student)" w:date="2020-11-02T15:36:00Z">
        <w:r w:rsidR="001A73F2" w:rsidDel="008D26F1">
          <w:rPr>
            <w:rFonts w:ascii="Arial" w:hAnsi="Arial" w:cs="Arial"/>
            <w:sz w:val="22"/>
            <w:szCs w:val="22"/>
          </w:rPr>
          <w:delText>2</w:delText>
        </w:r>
      </w:del>
      <w:r w:rsidR="001A73F2">
        <w:rPr>
          <w:rFonts w:ascii="Arial" w:hAnsi="Arial" w:cs="Arial"/>
          <w:sz w:val="22"/>
          <w:szCs w:val="22"/>
        </w:rPr>
        <w:t>).</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110A77DC"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ins w:id="100" w:author="Borcherding, Nicholas (CCOM Student)" w:date="2020-11-02T13:22:00Z">
        <w:r w:rsidR="003E01D3">
          <w:rPr>
            <w:rStyle w:val="apple-converted-space"/>
            <w:rFonts w:ascii="Arial" w:hAnsi="Arial" w:cs="Arial"/>
            <w:sz w:val="22"/>
            <w:szCs w:val="22"/>
          </w:rPr>
          <w:t>,</w:t>
        </w:r>
      </w:ins>
      <w:del w:id="101" w:author="Borcherding, Nicholas (CCOM Student)" w:date="2020-11-02T13:22:00Z">
        <w:r w:rsidR="007E6E65" w:rsidDel="003E01D3">
          <w:rPr>
            <w:rStyle w:val="apple-converted-space"/>
            <w:rFonts w:ascii="Arial" w:hAnsi="Arial" w:cs="Arial"/>
            <w:sz w:val="22"/>
            <w:szCs w:val="22"/>
          </w:rPr>
          <w:delText xml:space="preserve"> </w:delText>
        </w:r>
      </w:del>
      <w:r w:rsidR="007E6E65">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lt;sup&gt;11&lt;/sup&gt;","plainTextFormattedCitation":"11","previouslyFormattedCitation":"&lt;sup&gt;11&lt;/sup&gt;"},"properties":{"noteIndex":0},"schema":"https://github.com/citation-style-language/schema/raw/master/csl-citation.json"}</w:instrText>
      </w:r>
      <w:r w:rsidR="007E6E65">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11</w:t>
      </w:r>
      <w:r w:rsidR="007E6E65">
        <w:rPr>
          <w:rStyle w:val="apple-converted-space"/>
          <w:rFonts w:ascii="Arial" w:hAnsi="Arial" w:cs="Arial"/>
          <w:sz w:val="22"/>
          <w:szCs w:val="22"/>
        </w:rPr>
        <w:fldChar w:fldCharType="end"/>
      </w:r>
      <w:del w:id="102" w:author="Borcherding, Nicholas (CCOM Student)" w:date="2020-11-02T13:22:00Z">
        <w:r w:rsidRPr="00D12937" w:rsidDel="003E01D3">
          <w:rPr>
            <w:rStyle w:val="apple-converted-space"/>
            <w:rFonts w:ascii="Arial" w:hAnsi="Arial" w:cs="Arial"/>
            <w:sz w:val="22"/>
            <w:szCs w:val="22"/>
          </w:rPr>
          <w:delText>,</w:delText>
        </w:r>
      </w:del>
      <w:r w:rsidRPr="00D12937">
        <w:rPr>
          <w:rStyle w:val="apple-converted-space"/>
          <w:rFonts w:ascii="Arial" w:hAnsi="Arial" w:cs="Arial"/>
          <w:sz w:val="22"/>
          <w:szCs w:val="22"/>
        </w:rPr>
        <w:t xml:space="preserve">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es in ccRCC. Using our previously described scRepertoire software</w:t>
      </w:r>
      <w:ins w:id="103" w:author="Borcherding, Nicholas (CCOM Student)" w:date="2020-11-02T13:22:00Z">
        <w:r w:rsidR="003E01D3">
          <w:rPr>
            <w:rStyle w:val="apple-converted-space"/>
            <w:rFonts w:ascii="Arial" w:hAnsi="Arial" w:cs="Arial"/>
            <w:sz w:val="22"/>
            <w:szCs w:val="22"/>
          </w:rPr>
          <w:t>,</w:t>
        </w:r>
      </w:ins>
      <w:del w:id="104" w:author="Borcherding, Nicholas (CCOM Student)" w:date="2020-11-02T13:22:00Z">
        <w:r w:rsidRPr="00D12937" w:rsidDel="003E01D3">
          <w:rPr>
            <w:rStyle w:val="apple-converted-space"/>
            <w:rFonts w:ascii="Arial" w:hAnsi="Arial" w:cs="Arial"/>
            <w:sz w:val="22"/>
            <w:szCs w:val="22"/>
          </w:rPr>
          <w:delText xml:space="preserve"> </w:delText>
        </w:r>
      </w:del>
      <w:r w:rsidRPr="00D12937">
        <w:rPr>
          <w:rStyle w:val="apple-converted-space"/>
          <w:rFonts w:ascii="Arial" w:hAnsi="Arial" w:cs="Arial"/>
          <w:sz w:val="22"/>
          <w:szCs w:val="22"/>
        </w:rPr>
        <w:fldChar w:fldCharType="begin" w:fldLock="1"/>
      </w:r>
      <w:r w:rsidR="003E01D3">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lt;sup&gt;38&lt;/sup&gt;","plainTextFormattedCitation":"38","previouslyFormattedCitation":"&lt;sup&gt;38&lt;/sup&gt;"},"properties":{"noteIndex":0},"schema":"https://github.com/citation-style-language/schema/raw/master/csl-citation.json"}</w:instrText>
      </w:r>
      <w:r w:rsidRPr="00D12937">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38</w:t>
      </w:r>
      <w:r w:rsidRPr="00D12937">
        <w:rPr>
          <w:rStyle w:val="apple-converted-space"/>
          <w:rFonts w:ascii="Arial" w:hAnsi="Arial" w:cs="Arial"/>
          <w:sz w:val="22"/>
          <w:szCs w:val="22"/>
        </w:rPr>
        <w:fldChar w:fldCharType="end"/>
      </w:r>
      <w:del w:id="105" w:author="Borcherding, Nicholas (CCOM Student)" w:date="2020-11-02T13:22:00Z">
        <w:r w:rsidRPr="00D12937" w:rsidDel="003E01D3">
          <w:rPr>
            <w:rStyle w:val="apple-converted-space"/>
            <w:rFonts w:ascii="Arial" w:hAnsi="Arial" w:cs="Arial"/>
            <w:sz w:val="22"/>
            <w:szCs w:val="22"/>
          </w:rPr>
          <w:delText>,</w:delText>
        </w:r>
      </w:del>
      <w:r w:rsidRPr="00D12937">
        <w:rPr>
          <w:rStyle w:val="apple-converted-space"/>
          <w:rFonts w:ascii="Arial" w:hAnsi="Arial" w:cs="Arial"/>
          <w:sz w:val="22"/>
          <w:szCs w:val="22"/>
        </w:rPr>
        <w:t xml:space="preserve">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w:t>
      </w:r>
      <w:ins w:id="106" w:author="Borcherding, Nicholas (CCOM Student)" w:date="2020-11-03T06:07:00Z">
        <w:r w:rsidR="00334937">
          <w:rPr>
            <w:rStyle w:val="apple-converted-space"/>
            <w:rFonts w:ascii="Arial" w:hAnsi="Arial" w:cs="Arial"/>
            <w:sz w:val="22"/>
            <w:szCs w:val="22"/>
          </w:rPr>
          <w:t xml:space="preserve"> and 20</w:t>
        </w:r>
      </w:ins>
      <w:del w:id="107" w:author="Borcherding, Nicholas (CCOM Student)" w:date="2020-11-02T15:42:00Z">
        <w:r w:rsidR="002D1CBB" w:rsidRPr="004B43AC" w:rsidDel="008D26F1">
          <w:rPr>
            <w:rStyle w:val="apple-converted-space"/>
            <w:rFonts w:ascii="Arial" w:hAnsi="Arial" w:cs="Arial"/>
            <w:sz w:val="22"/>
            <w:szCs w:val="22"/>
          </w:rPr>
          <w:delText>, and 20</w:delText>
        </w:r>
      </w:del>
      <w:r w:rsidR="002D1CBB" w:rsidRPr="004B43AC">
        <w:rPr>
          <w:rStyle w:val="apple-converted-space"/>
          <w:rFonts w:ascii="Arial" w:hAnsi="Arial" w:cs="Arial"/>
          <w:sz w:val="22"/>
          <w:szCs w:val="22"/>
        </w:rPr>
        <w:t xml:space="preserve"> (Figure 2A).</w:t>
      </w:r>
      <w:ins w:id="108" w:author="Borcherding, Nicholas (CCOM Student)" w:date="2020-11-02T15:42:00Z">
        <w:r w:rsidR="008D26F1">
          <w:rPr>
            <w:rStyle w:val="apple-converted-space"/>
            <w:rFonts w:ascii="Arial" w:hAnsi="Arial" w:cs="Arial"/>
            <w:sz w:val="22"/>
            <w:szCs w:val="22"/>
          </w:rPr>
          <w:t xml:space="preserve"> Cluster 2</w:t>
        </w:r>
      </w:ins>
      <w:ins w:id="109" w:author="Borcherding, Nicholas (CCOM Student)" w:date="2020-11-03T06:07:00Z">
        <w:r w:rsidR="00334937">
          <w:rPr>
            <w:rStyle w:val="apple-converted-space"/>
            <w:rFonts w:ascii="Arial" w:hAnsi="Arial" w:cs="Arial"/>
            <w:sz w:val="22"/>
            <w:szCs w:val="22"/>
          </w:rPr>
          <w:t>1</w:t>
        </w:r>
      </w:ins>
      <w:ins w:id="110" w:author="Borcherding, Nicholas (CCOM Student)" w:date="2020-11-02T15:42:00Z">
        <w:r w:rsidR="008D26F1">
          <w:rPr>
            <w:rStyle w:val="apple-converted-space"/>
            <w:rFonts w:ascii="Arial" w:hAnsi="Arial" w:cs="Arial"/>
            <w:sz w:val="22"/>
            <w:szCs w:val="22"/>
          </w:rPr>
          <w:t xml:space="preserve"> was the exception for T cells, con</w:t>
        </w:r>
      </w:ins>
      <w:ins w:id="111" w:author="Borcherding, Nicholas (CCOM Student)" w:date="2020-11-02T15:43:00Z">
        <w:r w:rsidR="008D26F1">
          <w:rPr>
            <w:rStyle w:val="apple-converted-space"/>
            <w:rFonts w:ascii="Arial" w:hAnsi="Arial" w:cs="Arial"/>
            <w:sz w:val="22"/>
            <w:szCs w:val="22"/>
          </w:rPr>
          <w:t>sisting of an estimated 19.6% of doublets and clustering with B cells, possibly indicating the cell-cell interaction of B and T cells</w:t>
        </w:r>
      </w:ins>
      <w:ins w:id="112" w:author="Borcherding, Nicholas (CCOM Student)" w:date="2020-11-03T06:07:00Z">
        <w:r w:rsidR="00334937">
          <w:rPr>
            <w:rStyle w:val="apple-converted-space"/>
            <w:rFonts w:ascii="Arial" w:hAnsi="Arial" w:cs="Arial"/>
            <w:sz w:val="22"/>
            <w:szCs w:val="22"/>
          </w:rPr>
          <w:t xml:space="preserve"> and were excluded from further T cell analyses.</w:t>
        </w:r>
      </w:ins>
      <w:r w:rsidR="002D1CBB" w:rsidRPr="004B43AC">
        <w:rPr>
          <w:rStyle w:val="apple-converted-space"/>
          <w:rFonts w:ascii="Arial" w:hAnsi="Arial" w:cs="Arial"/>
          <w:sz w:val="22"/>
          <w:szCs w:val="22"/>
        </w:rPr>
        <w:t xml:space="preserve">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xml:space="preserve">. We observed an </w:t>
      </w:r>
      <w:r w:rsidR="002D1CBB">
        <w:rPr>
          <w:rStyle w:val="apple-converted-space"/>
          <w:rFonts w:ascii="Arial" w:hAnsi="Arial" w:cs="Arial"/>
          <w:sz w:val="22"/>
          <w:szCs w:val="22"/>
        </w:rPr>
        <w:lastRenderedPageBreak/>
        <w:t>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possible subset of T cells with overlapping gene expression with NK cells or NK T cells.</w:t>
      </w:r>
      <w:ins w:id="113" w:author="Borcherding, Nicholas (CCOM Student)" w:date="2020-11-02T12:48:00Z">
        <w:r w:rsidR="003E01D3">
          <w:rPr>
            <w:rStyle w:val="apple-converted-space"/>
            <w:rFonts w:ascii="Arial" w:hAnsi="Arial" w:cs="Arial"/>
            <w:sz w:val="22"/>
            <w:szCs w:val="22"/>
          </w:rPr>
          <w:t xml:space="preserve"> Single clones and clones with 1-5 copy numbers were seen across myeloid clusters (F</w:t>
        </w:r>
      </w:ins>
      <w:ins w:id="114" w:author="Borcherding, Nicholas (CCOM Student)" w:date="2020-11-02T12:49:00Z">
        <w:r w:rsidR="003E01D3">
          <w:rPr>
            <w:rStyle w:val="apple-converted-space"/>
            <w:rFonts w:ascii="Arial" w:hAnsi="Arial" w:cs="Arial"/>
            <w:sz w:val="22"/>
            <w:szCs w:val="22"/>
          </w:rPr>
          <w:t>igure 2A)</w:t>
        </w:r>
      </w:ins>
      <w:ins w:id="115" w:author="Borcherding, Nicholas (CCOM Student)" w:date="2020-11-02T12:50:00Z">
        <w:r w:rsidR="003E01D3">
          <w:rPr>
            <w:rStyle w:val="apple-converted-space"/>
            <w:rFonts w:ascii="Arial" w:hAnsi="Arial" w:cs="Arial"/>
            <w:sz w:val="22"/>
            <w:szCs w:val="22"/>
          </w:rPr>
          <w:t xml:space="preserve">, </w:t>
        </w:r>
      </w:ins>
      <w:ins w:id="116" w:author="Borcherding, Nicholas (CCOM Student)" w:date="2020-11-02T12:55:00Z">
        <w:r w:rsidR="003E01D3">
          <w:rPr>
            <w:rStyle w:val="apple-converted-space"/>
            <w:rFonts w:ascii="Arial" w:hAnsi="Arial" w:cs="Arial"/>
            <w:sz w:val="22"/>
            <w:szCs w:val="22"/>
          </w:rPr>
          <w:t>which may be a result of</w:t>
        </w:r>
      </w:ins>
      <w:ins w:id="117" w:author="Borcherding, Nicholas (CCOM Student)" w:date="2020-11-02T12:50:00Z">
        <w:r w:rsidR="003E01D3">
          <w:rPr>
            <w:rStyle w:val="apple-converted-space"/>
            <w:rFonts w:ascii="Arial" w:hAnsi="Arial" w:cs="Arial"/>
            <w:sz w:val="22"/>
            <w:szCs w:val="22"/>
          </w:rPr>
          <w:t xml:space="preserve"> </w:t>
        </w:r>
      </w:ins>
      <w:ins w:id="118" w:author="Borcherding, Nicholas (CCOM Student)" w:date="2020-11-02T12:51:00Z">
        <w:r w:rsidR="003E01D3">
          <w:rPr>
            <w:rStyle w:val="apple-converted-space"/>
            <w:rFonts w:ascii="Arial" w:hAnsi="Arial" w:cs="Arial"/>
            <w:sz w:val="22"/>
            <w:szCs w:val="22"/>
          </w:rPr>
          <w:t>partial loss of</w:t>
        </w:r>
      </w:ins>
      <w:ins w:id="119" w:author="Borcherding, Nicholas (CCOM Student)" w:date="2020-11-02T12:52:00Z">
        <w:r w:rsidR="003E01D3">
          <w:rPr>
            <w:rStyle w:val="apple-converted-space"/>
            <w:rFonts w:ascii="Arial" w:hAnsi="Arial" w:cs="Arial"/>
            <w:sz w:val="22"/>
            <w:szCs w:val="22"/>
          </w:rPr>
          <w:t xml:space="preserve"> finer gene expression differentiation</w:t>
        </w:r>
      </w:ins>
      <w:ins w:id="120" w:author="Borcherding, Nicholas (CCOM Student)" w:date="2020-11-02T12:50:00Z">
        <w:r w:rsidR="003E01D3">
          <w:rPr>
            <w:rStyle w:val="apple-converted-space"/>
            <w:rFonts w:ascii="Arial" w:hAnsi="Arial" w:cs="Arial"/>
            <w:sz w:val="22"/>
            <w:szCs w:val="22"/>
          </w:rPr>
          <w:t xml:space="preserve"> during the</w:t>
        </w:r>
      </w:ins>
      <w:ins w:id="121" w:author="Borcherding, Nicholas (CCOM Student)" w:date="2020-11-02T12:52:00Z">
        <w:r w:rsidR="003E01D3">
          <w:rPr>
            <w:rStyle w:val="apple-converted-space"/>
            <w:rFonts w:ascii="Arial" w:hAnsi="Arial" w:cs="Arial"/>
            <w:sz w:val="22"/>
            <w:szCs w:val="22"/>
          </w:rPr>
          <w:t xml:space="preserve"> expression</w:t>
        </w:r>
      </w:ins>
      <w:ins w:id="122" w:author="Borcherding, Nicholas (CCOM Student)" w:date="2020-11-02T12:50:00Z">
        <w:r w:rsidR="003E01D3">
          <w:rPr>
            <w:rStyle w:val="apple-converted-space"/>
            <w:rFonts w:ascii="Arial" w:hAnsi="Arial" w:cs="Arial"/>
            <w:sz w:val="22"/>
            <w:szCs w:val="22"/>
          </w:rPr>
          <w:t xml:space="preserve"> inte</w:t>
        </w:r>
      </w:ins>
      <w:ins w:id="123" w:author="Borcherding, Nicholas (CCOM Student)" w:date="2020-11-02T12:51:00Z">
        <w:r w:rsidR="003E01D3">
          <w:rPr>
            <w:rStyle w:val="apple-converted-space"/>
            <w:rFonts w:ascii="Arial" w:hAnsi="Arial" w:cs="Arial"/>
            <w:sz w:val="22"/>
            <w:szCs w:val="22"/>
          </w:rPr>
          <w:t>gratio</w:t>
        </w:r>
      </w:ins>
      <w:ins w:id="124" w:author="Borcherding, Nicholas (CCOM Student)" w:date="2020-11-02T12:55:00Z">
        <w:r w:rsidR="003E01D3">
          <w:rPr>
            <w:rStyle w:val="apple-converted-space"/>
            <w:rFonts w:ascii="Arial" w:hAnsi="Arial" w:cs="Arial"/>
            <w:sz w:val="22"/>
            <w:szCs w:val="22"/>
          </w:rPr>
          <w:t>n</w:t>
        </w:r>
      </w:ins>
      <w:ins w:id="125" w:author="Borcherding, Nicholas (CCOM Student)" w:date="2020-11-02T12:56:00Z">
        <w:r w:rsidR="003E01D3">
          <w:rPr>
            <w:rStyle w:val="apple-converted-space"/>
            <w:rFonts w:ascii="Arial" w:hAnsi="Arial" w:cs="Arial"/>
            <w:sz w:val="22"/>
            <w:szCs w:val="22"/>
          </w:rPr>
          <w:t>.</w:t>
        </w:r>
      </w:ins>
      <w:ins w:id="126" w:author="Borcherding, Nicholas (CCOM Student)" w:date="2020-11-02T12:54:00Z">
        <w:r w:rsidR="003E01D3">
          <w:rPr>
            <w:rStyle w:val="apple-converted-space"/>
            <w:rFonts w:ascii="Arial" w:hAnsi="Arial" w:cs="Arial"/>
            <w:sz w:val="22"/>
            <w:szCs w:val="22"/>
          </w:rPr>
          <w:fldChar w:fldCharType="begin" w:fldLock="1"/>
        </w:r>
      </w:ins>
      <w:r w:rsidR="0055142F">
        <w:rPr>
          <w:rStyle w:val="apple-converted-space"/>
          <w:rFonts w:ascii="Arial" w:hAnsi="Arial" w:cs="Arial"/>
          <w:sz w:val="22"/>
          <w:szCs w:val="22"/>
        </w:rPr>
        <w:instrText>ADDIN CSL_CITATION {"citationItems":[{"id":"ITEM-1","itemData":{"DOI":"10.1186/s13059-020-1926-6","ISSN":"1474760X","PMID":"32033589","abstract":"The recent boom in microfluidics and combinatorial indexing strategies, combined with low sequencing costs, has empowered single-cell sequencing technology. Thousands - or even millions - of cells analyzed in a single experiment amount to a data revolution in single-cell biology and pose unique data science problems. Here, we outline eleven challenges that will be central to bringing this emerging field of single-cell data science forward. For each challenge, we highlight motivating research questions, review prior work, and formulate open problems. This compendium is for established researchers, newcomers, and students alike, highlighting interesting and rewarding problems for the coming years.","author":[{"dropping-particle":"","family":"Lähnemann","given":"David","non-dropping-particle":"","parse-names":false,"suffix":""},{"dropping-particle":"","family":"Köster","given":"Johannes","non-dropping-particle":"","parse-names":false,"suffix":""},{"dropping-particle":"","family":"Szczurek","given":"Ewa","non-dropping-particle":"","parse-names":false,"suffix":""},{"dropping-particle":"","family":"McCarthy","given":"Davis J.","non-dropping-particle":"","parse-names":false,"suffix":""},{"dropping-particle":"","family":"Hicks","given":"Stephanie C.","non-dropping-particle":"","parse-names":false,"suffix":""},{"dropping-particle":"","family":"Robinson","given":"Mark D.","non-dropping-particle":"","parse-names":false,"suffix":""},{"dropping-particle":"","family":"Vallejos","given":"Catalina A.","non-dropping-particle":"","parse-names":false,"suffix":""},{"dropping-particle":"","family":"Campbell","given":"Kieran R.","non-dropping-particle":"","parse-names":false,"suffix":""},{"dropping-particle":"","family":"Beerenwinkel","given":"Niko","non-dropping-particle":"","parse-names":false,"suffix":""},{"dropping-particle":"","family":"Mahfouz","given":"Ahmed","non-dropping-particle":"","parse-names":false,"suffix":""},{"dropping-particle":"","family":"Pinello","given":"Luca","non-dropping-particle":"","parse-names":false,"suffix":""},{"dropping-particle":"","family":"Skums","given":"Pavel","non-dropping-particle":"","parse-names":false,"suffix":""},{"dropping-particle":"","family":"Stamatakis","given":"Alexandros","non-dropping-particle":"","parse-names":false,"suffix":""},{"dropping-particle":"","family":"Attolini","given":"Camille Stephan Otto","non-dropping-particle":"","parse-names":false,"suffix":""},{"dropping-particle":"","family":"Aparicio","given":"Samuel","non-dropping-particle":"","parse-names":false,"suffix":""},{"dropping-particle":"","family":"Baaijens","given":"Jasmijn","non-dropping-particle":"","parse-names":false,"suffix":""},{"dropping-particle":"","family":"Balvert","given":"Marleen","non-dropping-particle":"","parse-names":false,"suffix":""},{"dropping-particle":"de","family":"Barbanson","given":"Buys","non-dropping-particle":"","parse-names":false,"suffix":""},{"dropping-particle":"","family":"Cappuccio","given":"Antonio","non-dropping-particle":"","parse-names":false,"suffix":""},{"dropping-particle":"","family":"Corleone","given":"Giacomo","non-dropping-particle":"","parse-names":false,"suffix":""},{"dropping-particle":"","family":"Dutilh","given":"Bas E.","non-dropping-particle":"","parse-names":false,"suffix":""},{"dropping-particle":"","family":"Florescu","given":"Maria","non-dropping-particle":"","parse-names":false,"suffix":""},{"dropping-particle":"","family":"Guryev","given":"Victor","non-dropping-particle":"","parse-names":false,"suffix":""},{"dropping-particle":"","family":"Holmer","given":"Rens","non-dropping-particle":"","parse-names":false,"suffix":""},{"dropping-particle":"","family":"Jahn","given":"Katharina","non-dropping-particle":"","parse-names":false,"suffix":""},{"dropping-particle":"","family":"Lobo","given":"Thamar Jessurun","non-dropping-particle":"","parse-names":false,"suffix":""},{"dropping-particle":"","family":"Keizer","given":"Emma M.","non-dropping-particle":"","parse-names":false,"suffix":""},{"dropping-particle":"","family":"Khatri","given":"Indu","non-dropping-particle":"","parse-names":false,"suffix":""},{"dropping-particle":"","family":"Kielbasa","given":"Szymon M.","non-dropping-particle":"","parse-names":false,"suffix":""},{"dropping-particle":"","family":"Korbel","given":"Jan O.","non-dropping-particle":"","parse-names":false,"suffix":""},{"dropping-particle":"","family":"Kozlov","given":"Alexey M.","non-dropping-particle":"","parse-names":false,"suffix":""},{"dropping-particle":"","family":"Kuo","given":"Tzu Hao","non-dropping-particle":"","parse-names":false,"suffix":""},{"dropping-particle":"","family":"Lelieveldt","given":"Boudewijn P.F.","non-dropping-particle":"","parse-names":false,"suffix":""},{"dropping-particle":"","family":"Mandoiu","given":"Ion I.","non-dropping-particle":"","parse-names":false,"suffix":""},{"dropping-particle":"","family":"Marioni","given":"John C.","non-dropping-particle":"","parse-names":false,"suffix":""},{"dropping-particle":"","family":"Marschall","given":"Tobias","non-dropping-particle":"","parse-names":false,"suffix":""},{"dropping-particle":"","family":"Mölder","given":"Felix","non-dropping-particle":"","parse-names":false,"suffix":""},{"dropping-particle":"","family":"Niknejad","given":"Amir","non-dropping-particle":"","parse-names":false,"suffix":""},{"dropping-particle":"","family":"Raczkowski","given":"Lukasz","non-dropping-particle":"","parse-names":false,"suffix":""},{"dropping-particle":"","family":"Reinders","given":"Marcel","non-dropping-particle":"","parse-names":false,"suffix":""},{"dropping-particle":"de","family":"Ridder","given":"Jeroen","non-dropping-particle":"","parse-names":false,"suffix":""},{"dropping-particle":"","family":"Saliba","given":"Antoine Emmanuel","non-dropping-particle":"","parse-names":false,"suffix":""},{"dropping-particle":"","family":"Somarakis","given":"Antonios","non-dropping-particle":"","parse-names":false,"suffix":""},{"dropping-particle":"","family":"Stegle","given":"Oliver","non-dropping-particle":"","parse-names":false,"suffix":""},{"dropping-particle":"","family":"Theis","given":"Fabian J.","non-dropping-particle":"","parse-names":false,"suffix":""},{"dropping-particle":"","family":"Yang","given":"Huan","non-dropping-particle":"","parse-names":false,"suffix":""},{"dropping-particle":"","family":"Zelikovsky","given":"Alex","non-dropping-particle":"","parse-names":false,"suffix":""},{"dropping-particle":"","family":"McHardy","given":"Alice C.","non-dropping-particle":"","parse-names":false,"suffix":""},{"dropping-particle":"","family":"Raphael","given":"Benjamin J.","non-dropping-particle":"","parse-names":false,"suffix":""},{"dropping-particle":"","family":"Shah","given":"Sohrab P.","non-dropping-particle":"","parse-names":false,"suffix":""},{"dropping-particle":"","family":"Schönhuth","given":"Alexander","non-dropping-particle":"","parse-names":false,"suffix":""}],"container-title":"Genome Biology","id":"ITEM-1","issue":"1","issued":{"date-parts":[["2020"]]},"page":"1-35","title":"Eleven grand challenges in single-cell data science","type":"article-journal","volume":"21"},"uris":["http://www.mendeley.com/documents/?uuid=897cedef-01e5-4165-846f-521484828aed"]}],"mendeley":{"formattedCitation":"&lt;sup&gt;41&lt;/sup&gt;","plainTextFormattedCitation":"41","previouslyFormattedCitation":"&lt;sup&gt;41&lt;/sup&gt;"},"properties":{"noteIndex":0},"schema":"https://github.com/citation-style-language/schema/raw/master/csl-citation.json"}</w:instrText>
      </w:r>
      <w:r w:rsidR="003E01D3">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41</w:t>
      </w:r>
      <w:ins w:id="127" w:author="Borcherding, Nicholas (CCOM Student)" w:date="2020-11-02T12:54:00Z">
        <w:r w:rsidR="003E01D3">
          <w:rPr>
            <w:rStyle w:val="apple-converted-space"/>
            <w:rFonts w:ascii="Arial" w:hAnsi="Arial" w:cs="Arial"/>
            <w:sz w:val="22"/>
            <w:szCs w:val="22"/>
          </w:rPr>
          <w:fldChar w:fldCharType="end"/>
        </w:r>
      </w:ins>
      <w:r w:rsidR="00C725E7">
        <w:rPr>
          <w:rStyle w:val="apple-converted-space"/>
          <w:rFonts w:ascii="Arial" w:hAnsi="Arial" w:cs="Arial"/>
          <w:sz w:val="22"/>
          <w:szCs w:val="22"/>
        </w:rPr>
        <w:t xml:space="preserve">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1B2537">
        <w:rPr>
          <w:rStyle w:val="apple-converted-space"/>
          <w:rFonts w:ascii="Arial" w:hAnsi="Arial" w:cs="Arial"/>
          <w:sz w:val="22"/>
          <w:szCs w:val="22"/>
        </w:rPr>
        <w:t xml:space="preserve">the more advanced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1B2537">
        <w:rPr>
          <w:rStyle w:val="apple-converted-space"/>
          <w:rFonts w:ascii="Arial" w:hAnsi="Arial" w:cs="Arial"/>
          <w:sz w:val="22"/>
          <w:szCs w:val="22"/>
        </w:rPr>
        <w:t xml:space="preserve"> </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This compartmentalization of clonotypes associated with exhausted gene expression may reflect origin of the expansion in the tumor itself</w:t>
      </w:r>
      <w:ins w:id="128" w:author="Borcherding, Nicholas (CCOM Student)" w:date="2020-11-02T13:23:00Z">
        <w:r w:rsidR="003E01D3">
          <w:rPr>
            <w:rStyle w:val="apple-converted-space"/>
            <w:rFonts w:ascii="Arial" w:hAnsi="Arial" w:cs="Arial"/>
            <w:sz w:val="22"/>
            <w:szCs w:val="22"/>
          </w:rPr>
          <w:t>.</w:t>
        </w:r>
      </w:ins>
      <w:del w:id="129" w:author="Borcherding, Nicholas (CCOM Student)" w:date="2020-11-02T13:23:00Z">
        <w:r w:rsidR="00A41CD1" w:rsidDel="003E01D3">
          <w:rPr>
            <w:rStyle w:val="apple-converted-space"/>
            <w:rFonts w:ascii="Arial" w:hAnsi="Arial" w:cs="Arial"/>
            <w:sz w:val="22"/>
            <w:szCs w:val="22"/>
          </w:rPr>
          <w:delText xml:space="preserve"> </w:delText>
        </w:r>
      </w:del>
      <w:r w:rsidR="00A41CD1">
        <w:rPr>
          <w:rStyle w:val="apple-converted-space"/>
          <w:rFonts w:ascii="Arial" w:hAnsi="Arial" w:cs="Arial"/>
          <w:sz w:val="22"/>
          <w:szCs w:val="22"/>
        </w:rPr>
        <w:fldChar w:fldCharType="begin" w:fldLock="1"/>
      </w:r>
      <w:r w:rsidR="0055142F">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lt;sup&gt;42&lt;/sup&gt;","plainTextFormattedCitation":"42","previouslyFormattedCitation":"&lt;sup&gt;42&lt;/sup&gt;"},"properties":{"noteIndex":0},"schema":"https://github.com/citation-style-language/schema/raw/master/csl-citation.json"}</w:instrText>
      </w:r>
      <w:r w:rsidR="00A41CD1">
        <w:rPr>
          <w:rStyle w:val="apple-converted-space"/>
          <w:rFonts w:ascii="Arial" w:hAnsi="Arial" w:cs="Arial"/>
          <w:sz w:val="22"/>
          <w:szCs w:val="22"/>
        </w:rPr>
        <w:fldChar w:fldCharType="separate"/>
      </w:r>
      <w:r w:rsidR="003E01D3" w:rsidRPr="003E01D3">
        <w:rPr>
          <w:rStyle w:val="apple-converted-space"/>
          <w:rFonts w:ascii="Arial" w:hAnsi="Arial" w:cs="Arial"/>
          <w:noProof/>
          <w:sz w:val="22"/>
          <w:szCs w:val="22"/>
          <w:vertAlign w:val="superscript"/>
        </w:rPr>
        <w:t>42</w:t>
      </w:r>
      <w:r w:rsidR="00A41CD1">
        <w:rPr>
          <w:rStyle w:val="apple-converted-space"/>
          <w:rFonts w:ascii="Arial" w:hAnsi="Arial" w:cs="Arial"/>
          <w:sz w:val="22"/>
          <w:szCs w:val="22"/>
        </w:rPr>
        <w:fldChar w:fldCharType="end"/>
      </w:r>
      <w:del w:id="130" w:author="Borcherding, Nicholas (CCOM Student)" w:date="2020-11-02T13:23:00Z">
        <w:r w:rsidR="00A41CD1" w:rsidDel="003E01D3">
          <w:rPr>
            <w:rStyle w:val="apple-converted-space"/>
            <w:rFonts w:ascii="Arial" w:hAnsi="Arial" w:cs="Arial"/>
            <w:sz w:val="22"/>
            <w:szCs w:val="22"/>
          </w:rPr>
          <w:delText>.</w:delText>
        </w:r>
      </w:del>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3F854A1B"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lastRenderedPageBreak/>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1B2537">
        <w:rPr>
          <w:rFonts w:ascii="Arial" w:hAnsi="Arial" w:cs="Arial"/>
          <w:sz w:val="22"/>
          <w:szCs w:val="22"/>
        </w:rPr>
        <w:t>sub</w:t>
      </w:r>
      <w:r w:rsidR="009B229C" w:rsidRPr="0002326A">
        <w:rPr>
          <w:rFonts w:ascii="Arial" w:hAnsi="Arial" w:cs="Arial"/>
          <w:sz w:val="22"/>
          <w:szCs w:val="22"/>
        </w:rPr>
        <w:t xml:space="preserve">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variations in cell cycle leading to increased heterogeneity or obscure subpopulations</w:t>
      </w:r>
      <w:ins w:id="131" w:author="Borcherding, Nicholas (CCOM Student)" w:date="2020-11-02T13:23:00Z">
        <w:r w:rsidR="003E01D3">
          <w:rPr>
            <w:rFonts w:ascii="Arial" w:hAnsi="Arial" w:cs="Arial"/>
            <w:sz w:val="22"/>
            <w:szCs w:val="22"/>
          </w:rPr>
          <w:t>,</w:t>
        </w:r>
      </w:ins>
      <w:del w:id="132" w:author="Borcherding, Nicholas (CCOM Student)" w:date="2020-11-02T13:23:00Z">
        <w:r w:rsidR="00F35AF3" w:rsidRPr="0002326A" w:rsidDel="003E01D3">
          <w:rPr>
            <w:rFonts w:ascii="Arial" w:hAnsi="Arial" w:cs="Arial"/>
            <w:sz w:val="22"/>
            <w:szCs w:val="22"/>
          </w:rPr>
          <w:delText xml:space="preserve"> </w:delText>
        </w:r>
      </w:del>
      <w:r w:rsidR="00F35AF3" w:rsidRPr="0002326A">
        <w:rPr>
          <w:rFonts w:ascii="Arial" w:hAnsi="Arial" w:cs="Arial"/>
          <w:sz w:val="22"/>
          <w:szCs w:val="22"/>
        </w:rPr>
        <w:fldChar w:fldCharType="begin" w:fldLock="1"/>
      </w:r>
      <w:r w:rsidR="0055142F">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55142F">
        <w:rPr>
          <w:rFonts w:ascii="Cambria Math" w:hAnsi="Cambria Math" w:cs="Cambria Math"/>
          <w:sz w:val="22"/>
          <w:szCs w:val="22"/>
        </w:rPr>
        <w:instrText>‐</w:instrText>
      </w:r>
      <w:r w:rsidR="0055142F">
        <w:rPr>
          <w:rFonts w:ascii="Arial" w:hAnsi="Arial" w:cs="Arial"/>
          <w:sz w:val="22"/>
          <w:szCs w:val="22"/>
        </w:rPr>
        <w:instrText>cell RNA</w:instrText>
      </w:r>
      <w:r w:rsidR="0055142F">
        <w:rPr>
          <w:rFonts w:ascii="Cambria Math" w:hAnsi="Cambria Math" w:cs="Cambria Math"/>
          <w:sz w:val="22"/>
          <w:szCs w:val="22"/>
        </w:rPr>
        <w:instrText>‐</w:instrText>
      </w:r>
      <w:r w:rsidR="0055142F">
        <w:rPr>
          <w:rFonts w:ascii="Arial" w:hAnsi="Arial" w:cs="Arial"/>
          <w:sz w:val="22"/>
          <w:szCs w:val="22"/>
        </w:rPr>
        <w:instrText>seq analysis: a tutorial","type":"article-journal","volume":"15"},"uris":["http://www.mendeley.com/documents/?uuid=61609cd7-7498-484a-938f-07786a85a4aa"]}],"mendeley":{"formattedCitation":"&lt;sup&gt;43&lt;/sup&gt;","plainTextFormattedCitation":"43","previouslyFormattedCitation":"&lt;sup&gt;43&lt;/sup&gt;"},"properties":{"noteIndex":0},"schema":"https://github.com/citation-style-language/schema/raw/master/csl-citation.json"}</w:instrText>
      </w:r>
      <w:r w:rsidR="00F35AF3" w:rsidRPr="0002326A">
        <w:rPr>
          <w:rFonts w:ascii="Arial" w:hAnsi="Arial" w:cs="Arial"/>
          <w:sz w:val="22"/>
          <w:szCs w:val="22"/>
        </w:rPr>
        <w:fldChar w:fldCharType="separate"/>
      </w:r>
      <w:r w:rsidR="003E01D3" w:rsidRPr="003E01D3">
        <w:rPr>
          <w:rFonts w:ascii="Arial" w:hAnsi="Arial" w:cs="Arial"/>
          <w:noProof/>
          <w:sz w:val="22"/>
          <w:szCs w:val="22"/>
          <w:vertAlign w:val="superscript"/>
        </w:rPr>
        <w:t>43</w:t>
      </w:r>
      <w:r w:rsidR="00F35AF3" w:rsidRPr="0002326A">
        <w:rPr>
          <w:rFonts w:ascii="Arial" w:hAnsi="Arial" w:cs="Arial"/>
          <w:sz w:val="22"/>
          <w:szCs w:val="22"/>
        </w:rPr>
        <w:fldChar w:fldCharType="end"/>
      </w:r>
      <w:del w:id="133" w:author="Borcherding, Nicholas (CCOM Student)" w:date="2020-11-02T13:23:00Z">
        <w:r w:rsidR="00F35AF3" w:rsidRPr="0002326A" w:rsidDel="003E01D3">
          <w:rPr>
            <w:rFonts w:ascii="Arial" w:hAnsi="Arial" w:cs="Arial"/>
            <w:sz w:val="22"/>
            <w:szCs w:val="22"/>
          </w:rPr>
          <w:delText>,</w:delText>
        </w:r>
      </w:del>
      <w:r w:rsidR="00F35AF3" w:rsidRPr="0002326A">
        <w:rPr>
          <w:rFonts w:ascii="Arial" w:hAnsi="Arial" w:cs="Arial"/>
          <w:sz w:val="22"/>
          <w:szCs w:val="22"/>
        </w:rPr>
        <w:t xml:space="preserve">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ins w:id="134" w:author="Borcherding, Nicholas (CCOM Student)" w:date="2020-11-02T13:23:00Z">
        <w:r w:rsidR="003E01D3">
          <w:rPr>
            <w:rFonts w:ascii="Arial" w:hAnsi="Arial" w:cs="Arial"/>
            <w:sz w:val="22"/>
            <w:szCs w:val="22"/>
          </w:rPr>
          <w:t>.</w:t>
        </w:r>
      </w:ins>
      <w:del w:id="135" w:author="Borcherding, Nicholas (CCOM Student)" w:date="2020-11-02T13:23:00Z">
        <w:r w:rsidR="007E6E65" w:rsidDel="003E01D3">
          <w:rPr>
            <w:rFonts w:ascii="Arial" w:hAnsi="Arial" w:cs="Arial"/>
            <w:sz w:val="22"/>
            <w:szCs w:val="22"/>
          </w:rPr>
          <w:delText xml:space="preserve"> </w:delText>
        </w:r>
      </w:del>
      <w:r w:rsidR="007E6E65">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lt;sup&gt;7&lt;/sup&gt;","plainTextFormattedCitation":"7","previouslyFormattedCitation":"&lt;sup&gt;7&lt;/sup&gt;"},"properties":{"noteIndex":0},"schema":"https://github.com/citation-style-language/schema/raw/master/csl-citation.json"}</w:instrText>
      </w:r>
      <w:r w:rsidR="007E6E65">
        <w:rPr>
          <w:rFonts w:ascii="Arial" w:hAnsi="Arial" w:cs="Arial"/>
          <w:sz w:val="22"/>
          <w:szCs w:val="22"/>
        </w:rPr>
        <w:fldChar w:fldCharType="separate"/>
      </w:r>
      <w:r w:rsidR="003E01D3" w:rsidRPr="003E01D3">
        <w:rPr>
          <w:rFonts w:ascii="Arial" w:hAnsi="Arial" w:cs="Arial"/>
          <w:noProof/>
          <w:sz w:val="22"/>
          <w:szCs w:val="22"/>
          <w:vertAlign w:val="superscript"/>
        </w:rPr>
        <w:t>7</w:t>
      </w:r>
      <w:r w:rsidR="007E6E65">
        <w:rPr>
          <w:rFonts w:ascii="Arial" w:hAnsi="Arial" w:cs="Arial"/>
          <w:sz w:val="22"/>
          <w:szCs w:val="22"/>
        </w:rPr>
        <w:fldChar w:fldCharType="end"/>
      </w:r>
      <w:del w:id="136" w:author="Borcherding, Nicholas (CCOM Student)" w:date="2020-11-02T13:23:00Z">
        <w:r w:rsidR="00F35AF3" w:rsidRPr="0002326A" w:rsidDel="003E01D3">
          <w:rPr>
            <w:rFonts w:ascii="Arial" w:hAnsi="Arial" w:cs="Arial"/>
            <w:sz w:val="22"/>
            <w:szCs w:val="22"/>
          </w:rPr>
          <w:delText>.</w:delText>
        </w:r>
      </w:del>
      <w:r w:rsidR="00F35AF3" w:rsidRPr="0002326A">
        <w:rPr>
          <w:rFonts w:ascii="Arial" w:hAnsi="Arial" w:cs="Arial"/>
          <w:sz w:val="22"/>
          <w:szCs w:val="22"/>
        </w:rPr>
        <w:t xml:space="preserve">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5F6B2772"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974483"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w:t>
      </w:r>
      <w:r w:rsidR="001B2537">
        <w:rPr>
          <w:rFonts w:ascii="Arial" w:hAnsi="Arial" w:cs="Arial"/>
          <w:sz w:val="22"/>
          <w:szCs w:val="22"/>
        </w:rPr>
        <w:lastRenderedPageBreak/>
        <w:t>sub</w:t>
      </w:r>
      <w:r w:rsidR="00974483" w:rsidRPr="0002326A">
        <w:rPr>
          <w:rFonts w:ascii="Arial" w:hAnsi="Arial" w:cs="Arial"/>
          <w:sz w:val="22"/>
          <w:szCs w:val="22"/>
        </w:rPr>
        <w:t xml:space="preserve">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ins w:id="137" w:author="Borcherding, Nicholas (CCOM Student)" w:date="2020-11-02T15:37:00Z">
        <w:r w:rsidR="008D26F1">
          <w:rPr>
            <w:rFonts w:ascii="Arial" w:hAnsi="Arial" w:cs="Arial"/>
            <w:sz w:val="22"/>
            <w:szCs w:val="22"/>
          </w:rPr>
          <w:t>4</w:t>
        </w:r>
      </w:ins>
      <w:del w:id="138" w:author="Borcherding, Nicholas (CCOM Student)" w:date="2020-11-02T15:37:00Z">
        <w:r w:rsidR="001A73F2" w:rsidDel="008D26F1">
          <w:rPr>
            <w:rFonts w:ascii="Arial" w:hAnsi="Arial" w:cs="Arial"/>
            <w:sz w:val="22"/>
            <w:szCs w:val="22"/>
          </w:rPr>
          <w:delText>3</w:delText>
        </w:r>
      </w:del>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ins w:id="139" w:author="Borcherding, Nicholas (CCOM Student)" w:date="2020-11-02T13:23:00Z">
        <w:r w:rsidR="003E01D3">
          <w:rPr>
            <w:rFonts w:ascii="Arial" w:hAnsi="Arial" w:cs="Arial"/>
            <w:sz w:val="22"/>
            <w:szCs w:val="22"/>
          </w:rPr>
          <w:t>.</w:t>
        </w:r>
      </w:ins>
      <w:del w:id="140" w:author="Borcherding, Nicholas (CCOM Student)" w:date="2020-11-02T13:23:00Z">
        <w:r w:rsidR="00E87B44" w:rsidDel="003E01D3">
          <w:rPr>
            <w:rFonts w:ascii="Arial" w:hAnsi="Arial" w:cs="Arial"/>
            <w:sz w:val="22"/>
            <w:szCs w:val="22"/>
          </w:rPr>
          <w:delText xml:space="preserve"> </w:delText>
        </w:r>
      </w:del>
      <w:r w:rsidR="00E87B44">
        <w:rPr>
          <w:rFonts w:ascii="Arial" w:hAnsi="Arial" w:cs="Arial"/>
          <w:sz w:val="22"/>
          <w:szCs w:val="22"/>
        </w:rPr>
        <w:fldChar w:fldCharType="begin" w:fldLock="1"/>
      </w:r>
      <w:r w:rsidR="0055142F">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lt;sup&gt;44&lt;/sup&gt;","plainTextFormattedCitation":"44","previouslyFormattedCitation":"&lt;sup&gt;44&lt;/sup&gt;"},"properties":{"noteIndex":0},"schema":"https://github.com/citation-style-language/schema/raw/master/csl-citation.json"}</w:instrText>
      </w:r>
      <w:r w:rsidR="00E87B44">
        <w:rPr>
          <w:rFonts w:ascii="Arial" w:hAnsi="Arial" w:cs="Arial"/>
          <w:sz w:val="22"/>
          <w:szCs w:val="22"/>
        </w:rPr>
        <w:fldChar w:fldCharType="separate"/>
      </w:r>
      <w:r w:rsidR="003E01D3" w:rsidRPr="003E01D3">
        <w:rPr>
          <w:rFonts w:ascii="Arial" w:hAnsi="Arial" w:cs="Arial"/>
          <w:noProof/>
          <w:sz w:val="22"/>
          <w:szCs w:val="22"/>
          <w:vertAlign w:val="superscript"/>
        </w:rPr>
        <w:t>44</w:t>
      </w:r>
      <w:r w:rsidR="00E87B44">
        <w:rPr>
          <w:rFonts w:ascii="Arial" w:hAnsi="Arial" w:cs="Arial"/>
          <w:sz w:val="22"/>
          <w:szCs w:val="22"/>
        </w:rPr>
        <w:fldChar w:fldCharType="end"/>
      </w:r>
      <w:del w:id="141" w:author="Borcherding, Nicholas (CCOM Student)" w:date="2020-11-02T13:23:00Z">
        <w:r w:rsidR="009060F7" w:rsidRPr="0002326A" w:rsidDel="003E01D3">
          <w:rPr>
            <w:rFonts w:ascii="Arial" w:hAnsi="Arial" w:cs="Arial"/>
            <w:sz w:val="22"/>
            <w:szCs w:val="22"/>
          </w:rPr>
          <w:delText>.</w:delText>
        </w:r>
      </w:del>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w:t>
      </w:r>
      <w:ins w:id="142" w:author="Borcherding, Nicholas (CCOM Student)" w:date="2020-11-02T13:23:00Z">
        <w:r w:rsidR="003E01D3">
          <w:rPr>
            <w:rFonts w:ascii="Arial" w:hAnsi="Arial" w:cs="Arial"/>
            <w:sz w:val="22"/>
            <w:szCs w:val="22"/>
          </w:rPr>
          <w:t>,</w:t>
        </w:r>
      </w:ins>
      <w:del w:id="143" w:author="Borcherding, Nicholas (CCOM Student)" w:date="2020-11-02T13:23:00Z">
        <w:r w:rsidR="00853C93" w:rsidRPr="0002326A" w:rsidDel="003E01D3">
          <w:rPr>
            <w:rFonts w:ascii="Arial" w:hAnsi="Arial" w:cs="Arial"/>
            <w:sz w:val="22"/>
            <w:szCs w:val="22"/>
          </w:rPr>
          <w:delText xml:space="preserve"> </w:delText>
        </w:r>
      </w:del>
      <w:r w:rsidR="00853C93"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53C93" w:rsidRPr="0002326A">
        <w:rPr>
          <w:rFonts w:ascii="Arial" w:hAnsi="Arial" w:cs="Arial"/>
          <w:sz w:val="22"/>
          <w:szCs w:val="22"/>
        </w:rPr>
        <w:fldChar w:fldCharType="separate"/>
      </w:r>
      <w:r w:rsidR="003E01D3" w:rsidRPr="003E01D3">
        <w:rPr>
          <w:rFonts w:ascii="Arial" w:hAnsi="Arial" w:cs="Arial"/>
          <w:noProof/>
          <w:sz w:val="22"/>
          <w:szCs w:val="22"/>
          <w:vertAlign w:val="superscript"/>
        </w:rPr>
        <w:t>22</w:t>
      </w:r>
      <w:r w:rsidR="00853C93" w:rsidRPr="0002326A">
        <w:rPr>
          <w:rFonts w:ascii="Arial" w:hAnsi="Arial" w:cs="Arial"/>
          <w:sz w:val="22"/>
          <w:szCs w:val="22"/>
        </w:rPr>
        <w:fldChar w:fldCharType="end"/>
      </w:r>
      <w:del w:id="144" w:author="Borcherding, Nicholas (CCOM Student)" w:date="2020-11-02T13:23:00Z">
        <w:r w:rsidR="00853C93" w:rsidRPr="0002326A" w:rsidDel="003E01D3">
          <w:rPr>
            <w:rFonts w:ascii="Arial" w:hAnsi="Arial" w:cs="Arial"/>
            <w:sz w:val="22"/>
            <w:szCs w:val="22"/>
          </w:rPr>
          <w:delText>,</w:delText>
        </w:r>
      </w:del>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w:t>
      </w:r>
      <w:r w:rsidR="001B2537">
        <w:rPr>
          <w:rFonts w:ascii="Arial" w:hAnsi="Arial" w:cs="Arial"/>
          <w:sz w:val="22"/>
          <w:szCs w:val="22"/>
        </w:rPr>
        <w:t>found</w:t>
      </w:r>
      <w:r w:rsidR="00853C93" w:rsidRPr="0002326A">
        <w:rPr>
          <w:rFonts w:ascii="Arial" w:hAnsi="Arial" w:cs="Arial"/>
          <w:sz w:val="22"/>
          <w:szCs w:val="22"/>
        </w:rPr>
        <w:t xml:space="preserve"> an overall enrichment in</w:t>
      </w:r>
      <w:r w:rsidR="00A04893">
        <w:rPr>
          <w:rFonts w:ascii="Arial" w:hAnsi="Arial" w:cs="Arial"/>
          <w:sz w:val="22"/>
          <w:szCs w:val="22"/>
        </w:rPr>
        <w:t xml:space="preserve"> gene expression associated with</w:t>
      </w:r>
      <w:r w:rsidR="00853C93" w:rsidRPr="0002326A">
        <w:rPr>
          <w:rFonts w:ascii="Arial" w:hAnsi="Arial" w:cs="Arial"/>
          <w:sz w:val="22"/>
          <w:szCs w:val="22"/>
        </w:rPr>
        <w:t xml:space="preserve"> responsiveness to 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 xml:space="preserve">Likewise, we observed an overall </w:t>
      </w:r>
      <w:r w:rsidR="00CF33B7" w:rsidRPr="0002326A">
        <w:rPr>
          <w:rFonts w:ascii="Arial" w:hAnsi="Arial" w:cs="Arial"/>
          <w:sz w:val="22"/>
          <w:szCs w:val="22"/>
        </w:rPr>
        <w:lastRenderedPageBreak/>
        <w:t>increase in gene expression associated with no response or progression</w:t>
      </w:r>
      <w:r w:rsidR="001B2537">
        <w:rPr>
          <w:rFonts w:ascii="Arial" w:hAnsi="Arial" w:cs="Arial"/>
          <w:sz w:val="22"/>
          <w:szCs w:val="22"/>
        </w:rPr>
        <w:t xml:space="preserve"> on anti-PD-1 therapy</w:t>
      </w:r>
      <w:r w:rsidR="00CF33B7" w:rsidRPr="0002326A">
        <w:rPr>
          <w:rFonts w:ascii="Arial" w:hAnsi="Arial" w:cs="Arial"/>
          <w:sz w:val="22"/>
          <w:szCs w:val="22"/>
        </w:rPr>
        <w:t xml:space="preserve">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w:t>
      </w:r>
      <w:r w:rsidRPr="00D2149F">
        <w:rPr>
          <w:rFonts w:ascii="Arial" w:hAnsi="Arial" w:cs="Arial"/>
          <w:sz w:val="22"/>
          <w:szCs w:val="22"/>
          <w:vertAlign w:val="superscript"/>
        </w:rPr>
        <w:t>+</w:t>
      </w:r>
      <w:r>
        <w:rPr>
          <w:rFonts w:ascii="Arial" w:hAnsi="Arial" w:cs="Arial"/>
          <w:sz w:val="22"/>
          <w:szCs w:val="22"/>
        </w:rPr>
        <w:t xml:space="preserve">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4649B4B6"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w:t>
      </w:r>
      <w:r w:rsidR="009E221A">
        <w:rPr>
          <w:rFonts w:ascii="Arial" w:hAnsi="Arial" w:cs="Arial"/>
          <w:sz w:val="22"/>
          <w:szCs w:val="22"/>
        </w:rPr>
        <w:lastRenderedPageBreak/>
        <w:t>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corresponding to previous reports</w:t>
      </w:r>
      <w:ins w:id="145" w:author="Borcherding, Nicholas (CCOM Student)" w:date="2020-11-02T13:24:00Z">
        <w:r w:rsidR="003E01D3">
          <w:rPr>
            <w:rFonts w:ascii="Arial" w:hAnsi="Arial" w:cs="Arial"/>
            <w:sz w:val="22"/>
            <w:szCs w:val="22"/>
          </w:rPr>
          <w:t>.</w:t>
        </w:r>
      </w:ins>
      <w:del w:id="146" w:author="Borcherding, Nicholas (CCOM Student)" w:date="2020-11-02T13:23:00Z">
        <w:r w:rsidDel="003E01D3">
          <w:rPr>
            <w:rFonts w:ascii="Arial" w:hAnsi="Arial" w:cs="Arial"/>
            <w:sz w:val="22"/>
            <w:szCs w:val="22"/>
          </w:rPr>
          <w:delText xml:space="preserve"> </w:delText>
        </w:r>
      </w:del>
      <w:r>
        <w:rPr>
          <w:rFonts w:ascii="Arial" w:hAnsi="Arial" w:cs="Arial"/>
          <w:sz w:val="22"/>
          <w:szCs w:val="22"/>
        </w:rPr>
        <w:fldChar w:fldCharType="begin" w:fldLock="1"/>
      </w:r>
      <w:r w:rsidR="0055142F">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lt;sup&gt;45,46&lt;/sup&gt;","plainTextFormattedCitation":"45,46","previouslyFormattedCitation":"&lt;sup&gt;45,46&lt;/sup&gt;"},"properties":{"noteIndex":0},"schema":"https://github.com/citation-style-language/schema/raw/master/csl-citation.json"}</w:instrText>
      </w:r>
      <w:r>
        <w:rPr>
          <w:rFonts w:ascii="Arial" w:hAnsi="Arial" w:cs="Arial"/>
          <w:sz w:val="22"/>
          <w:szCs w:val="22"/>
        </w:rPr>
        <w:fldChar w:fldCharType="separate"/>
      </w:r>
      <w:r w:rsidR="003E01D3" w:rsidRPr="003E01D3">
        <w:rPr>
          <w:rFonts w:ascii="Arial" w:hAnsi="Arial" w:cs="Arial"/>
          <w:noProof/>
          <w:sz w:val="22"/>
          <w:szCs w:val="22"/>
          <w:vertAlign w:val="superscript"/>
        </w:rPr>
        <w:t>45,46</w:t>
      </w:r>
      <w:r>
        <w:rPr>
          <w:rFonts w:ascii="Arial" w:hAnsi="Arial" w:cs="Arial"/>
          <w:sz w:val="22"/>
          <w:szCs w:val="22"/>
        </w:rPr>
        <w:fldChar w:fldCharType="end"/>
      </w:r>
      <w:del w:id="147" w:author="Borcherding, Nicholas (CCOM Student)" w:date="2020-11-02T13:23:00Z">
        <w:r w:rsidDel="003E01D3">
          <w:rPr>
            <w:rFonts w:ascii="Arial" w:hAnsi="Arial" w:cs="Arial"/>
            <w:sz w:val="22"/>
            <w:szCs w:val="22"/>
          </w:rPr>
          <w:delText>.</w:delText>
        </w:r>
      </w:del>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r w:rsidR="000A6675" w:rsidRPr="000A6675">
        <w:rPr>
          <w:rFonts w:ascii="Arial" w:hAnsi="Arial" w:cs="Arial"/>
          <w:i/>
          <w:iCs/>
          <w:sz w:val="22"/>
          <w:szCs w:val="22"/>
        </w:rPr>
        <w:t>OSM</w:t>
      </w:r>
      <w:r w:rsidR="000A6675" w:rsidRPr="00D2149F">
        <w:rPr>
          <w:rFonts w:ascii="Arial" w:hAnsi="Arial" w:cs="Arial"/>
          <w:sz w:val="22"/>
          <w:szCs w:val="22"/>
          <w:vertAlign w:val="superscript"/>
        </w:rPr>
        <w:t>high</w:t>
      </w:r>
      <w:r w:rsidR="000A6675">
        <w:rPr>
          <w:rFonts w:ascii="Arial" w:hAnsi="Arial" w:cs="Arial"/>
          <w:sz w:val="22"/>
          <w:szCs w:val="22"/>
        </w:rPr>
        <w:t xml:space="preserve">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7743A68F"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w:t>
      </w:r>
      <w:r w:rsidRPr="0002326A">
        <w:rPr>
          <w:rFonts w:ascii="Arial" w:hAnsi="Arial" w:cs="Arial"/>
          <w:sz w:val="22"/>
          <w:szCs w:val="22"/>
        </w:rPr>
        <w:lastRenderedPageBreak/>
        <w:t xml:space="preserve">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(pDC)</w:t>
      </w:r>
      <w:r w:rsidR="00EC37F9" w:rsidRPr="0002326A">
        <w:rPr>
          <w:rFonts w:ascii="Arial" w:hAnsi="Arial" w:cs="Arial"/>
          <w:sz w:val="22"/>
          <w:szCs w:val="22"/>
        </w:rPr>
        <w:t>, and monocyte-derived DCs</w:t>
      </w:r>
      <w:r w:rsidR="007353DD">
        <w:rPr>
          <w:rFonts w:ascii="Arial" w:hAnsi="Arial" w:cs="Arial"/>
          <w:sz w:val="22"/>
          <w:szCs w:val="22"/>
        </w:rPr>
        <w:t xml:space="preserve"> (moDC)</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ins w:id="148" w:author="Borcherding, Nicholas (CCOM Student)" w:date="2020-11-02T15:37:00Z">
        <w:r w:rsidR="008D26F1">
          <w:rPr>
            <w:rFonts w:ascii="Arial" w:hAnsi="Arial" w:cs="Arial"/>
            <w:sz w:val="22"/>
            <w:szCs w:val="22"/>
          </w:rPr>
          <w:t>5</w:t>
        </w:r>
      </w:ins>
      <w:del w:id="149" w:author="Borcherding, Nicholas (CCOM Student)" w:date="2020-11-02T15:37:00Z">
        <w:r w:rsidR="001A73F2" w:rsidDel="008D26F1">
          <w:rPr>
            <w:rFonts w:ascii="Arial" w:hAnsi="Arial" w:cs="Arial"/>
            <w:sz w:val="22"/>
            <w:szCs w:val="22"/>
          </w:rPr>
          <w:delText>4</w:delText>
        </w:r>
      </w:del>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7959A1C6"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 xml:space="preserve">Next we isolated the five macrophage subclusters, relabeling them tumor-associated macrophage 1 (TAM_1), TAM_2, TAM_3, resident macrophage (rM) and peripheral macrophage (pM)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and ferroportin (</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Langerhan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The pM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t>
      </w:r>
      <w:r w:rsidR="0020613A" w:rsidRPr="0002326A">
        <w:rPr>
          <w:rFonts w:ascii="Arial" w:hAnsi="Arial" w:cs="Arial"/>
          <w:sz w:val="22"/>
          <w:szCs w:val="22"/>
        </w:rPr>
        <w:lastRenderedPageBreak/>
        <w:t xml:space="preserve">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pM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ins w:id="150" w:author="Borcherding, Nicholas (CCOM Student)" w:date="2020-11-02T13:24:00Z">
        <w:r w:rsidR="003E01D3">
          <w:rPr>
            <w:rFonts w:ascii="Arial" w:hAnsi="Arial" w:cs="Arial"/>
            <w:sz w:val="22"/>
            <w:szCs w:val="22"/>
          </w:rPr>
          <w:t>,</w:t>
        </w:r>
      </w:ins>
      <w:del w:id="151" w:author="Borcherding, Nicholas (CCOM Student)" w:date="2020-11-02T13:24:00Z">
        <w:r w:rsidR="00D710B8" w:rsidDel="003E01D3">
          <w:rPr>
            <w:rFonts w:ascii="Arial" w:hAnsi="Arial" w:cs="Arial"/>
            <w:sz w:val="22"/>
            <w:szCs w:val="22"/>
          </w:rPr>
          <w:delText xml:space="preserve"> </w:delText>
        </w:r>
      </w:del>
      <w:r w:rsidR="00D710B8">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lt;sup&gt;25&lt;/sup&gt;","plainTextFormattedCitation":"25","previouslyFormattedCitation":"&lt;sup&gt;25&lt;/sup&gt;"},"properties":{"noteIndex":0},"schema":"https://github.com/citation-style-language/schema/raw/master/csl-citation.json"}</w:instrText>
      </w:r>
      <w:r w:rsidR="00D710B8">
        <w:rPr>
          <w:rFonts w:ascii="Arial" w:hAnsi="Arial" w:cs="Arial"/>
          <w:sz w:val="22"/>
          <w:szCs w:val="22"/>
        </w:rPr>
        <w:fldChar w:fldCharType="separate"/>
      </w:r>
      <w:r w:rsidR="003E01D3" w:rsidRPr="003E01D3">
        <w:rPr>
          <w:rFonts w:ascii="Arial" w:hAnsi="Arial" w:cs="Arial"/>
          <w:noProof/>
          <w:sz w:val="22"/>
          <w:szCs w:val="22"/>
          <w:vertAlign w:val="superscript"/>
        </w:rPr>
        <w:t>25</w:t>
      </w:r>
      <w:r w:rsidR="00D710B8">
        <w:rPr>
          <w:rFonts w:ascii="Arial" w:hAnsi="Arial" w:cs="Arial"/>
          <w:sz w:val="22"/>
          <w:szCs w:val="22"/>
        </w:rPr>
        <w:fldChar w:fldCharType="end"/>
      </w:r>
      <w:del w:id="152" w:author="Borcherding, Nicholas (CCOM Student)" w:date="2020-11-02T13:24:00Z">
        <w:r w:rsidR="00D710B8" w:rsidDel="003E01D3">
          <w:rPr>
            <w:rFonts w:ascii="Arial" w:hAnsi="Arial" w:cs="Arial"/>
            <w:sz w:val="22"/>
            <w:szCs w:val="22"/>
          </w:rPr>
          <w:delText>,</w:delText>
        </w:r>
      </w:del>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H). The non-TAM subclusters, rM and pM</w:t>
      </w:r>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w:t>
      </w:r>
      <w:ins w:id="153" w:author="Borcherding, Nicholas (CCOM Student)" w:date="2020-11-02T15:37:00Z">
        <w:r w:rsidR="008D26F1">
          <w:rPr>
            <w:rFonts w:ascii="Arial" w:hAnsi="Arial" w:cs="Arial"/>
            <w:sz w:val="22"/>
            <w:szCs w:val="22"/>
          </w:rPr>
          <w:t>6</w:t>
        </w:r>
      </w:ins>
      <w:del w:id="154" w:author="Borcherding, Nicholas (CCOM Student)" w:date="2020-11-02T15:37:00Z">
        <w:r w:rsidR="001A73F2" w:rsidDel="008D26F1">
          <w:rPr>
            <w:rFonts w:ascii="Arial" w:hAnsi="Arial" w:cs="Arial"/>
            <w:sz w:val="22"/>
            <w:szCs w:val="22"/>
          </w:rPr>
          <w:delText>5</w:delText>
        </w:r>
      </w:del>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7F9F4E88"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(Figure 6A). Using the Cancer Genome Atlas dataset for ccRCC</w:t>
      </w:r>
      <w:ins w:id="155" w:author="Borcherding, Nicholas (CCOM Student)" w:date="2020-11-02T13:24:00Z">
        <w:r w:rsidR="003E01D3">
          <w:rPr>
            <w:rFonts w:ascii="Arial" w:hAnsi="Arial" w:cs="Arial"/>
            <w:sz w:val="22"/>
            <w:szCs w:val="22"/>
          </w:rPr>
          <w:t>,</w:t>
        </w:r>
      </w:ins>
      <w:del w:id="156" w:author="Borcherding, Nicholas (CCOM Student)" w:date="2020-11-02T13:24:00Z">
        <w:r w:rsidR="008373F0" w:rsidDel="003E01D3">
          <w:rPr>
            <w:rFonts w:ascii="Arial" w:hAnsi="Arial" w:cs="Arial"/>
            <w:sz w:val="22"/>
            <w:szCs w:val="22"/>
          </w:rPr>
          <w:delText xml:space="preserve"> </w:delText>
        </w:r>
      </w:del>
      <w:r w:rsidR="008373F0">
        <w:rPr>
          <w:rFonts w:ascii="Arial" w:hAnsi="Arial" w:cs="Arial"/>
          <w:sz w:val="22"/>
          <w:szCs w:val="22"/>
        </w:rPr>
        <w:fldChar w:fldCharType="begin" w:fldLock="1"/>
      </w:r>
      <w:r w:rsidR="003E01D3">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lt;sup&gt;19&lt;/sup&gt;","plainTextFormattedCitation":"19","previouslyFormattedCitation":"&lt;sup&gt;19&lt;/sup&gt;"},"properties":{"noteIndex":0},"schema":"https://github.com/citation-style-language/schema/raw/master/csl-citation.json"}</w:instrText>
      </w:r>
      <w:r w:rsidR="008373F0">
        <w:rPr>
          <w:rFonts w:ascii="Arial" w:hAnsi="Arial" w:cs="Arial"/>
          <w:sz w:val="22"/>
          <w:szCs w:val="22"/>
        </w:rPr>
        <w:fldChar w:fldCharType="separate"/>
      </w:r>
      <w:r w:rsidR="003E01D3" w:rsidRPr="003E01D3">
        <w:rPr>
          <w:rFonts w:ascii="Arial" w:hAnsi="Arial" w:cs="Arial"/>
          <w:noProof/>
          <w:sz w:val="22"/>
          <w:szCs w:val="22"/>
          <w:vertAlign w:val="superscript"/>
        </w:rPr>
        <w:t>19</w:t>
      </w:r>
      <w:r w:rsidR="008373F0">
        <w:rPr>
          <w:rFonts w:ascii="Arial" w:hAnsi="Arial" w:cs="Arial"/>
          <w:sz w:val="22"/>
          <w:szCs w:val="22"/>
        </w:rPr>
        <w:fldChar w:fldCharType="end"/>
      </w:r>
      <w:del w:id="157" w:author="Borcherding, Nicholas (CCOM Student)" w:date="2020-11-02T13:24:00Z">
        <w:r w:rsidR="008373F0" w:rsidDel="003E01D3">
          <w:rPr>
            <w:rFonts w:ascii="Arial" w:hAnsi="Arial" w:cs="Arial"/>
            <w:sz w:val="22"/>
            <w:szCs w:val="22"/>
          </w:rPr>
          <w:delText>,</w:delText>
        </w:r>
      </w:del>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selecting the top models for each cell type based on training results.</w:t>
      </w:r>
      <w:r w:rsidR="00D2149F">
        <w:rPr>
          <w:rFonts w:ascii="Arial" w:hAnsi="Arial" w:cs="Arial"/>
          <w:sz w:val="22"/>
          <w:szCs w:val="22"/>
        </w:rPr>
        <w:t xml:space="preserve"> </w:t>
      </w:r>
      <w:r w:rsidR="008373F0">
        <w:rPr>
          <w:rFonts w:ascii="Arial" w:hAnsi="Arial" w:cs="Arial"/>
          <w:sz w:val="22"/>
          <w:szCs w:val="22"/>
        </w:rPr>
        <w:t xml:space="preserve">Interestingly, we saw a consistently high performance for overall 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w:t>
      </w:r>
      <w:r w:rsidR="00412E39">
        <w:rPr>
          <w:rFonts w:ascii="Arial" w:hAnsi="Arial" w:cs="Arial"/>
          <w:sz w:val="22"/>
          <w:szCs w:val="22"/>
        </w:rPr>
        <w:lastRenderedPageBreak/>
        <w:t>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 xml:space="preserve">signature (Supplemental Figure </w:t>
      </w:r>
      <w:ins w:id="158" w:author="Borcherding, Nicholas (CCOM Student)" w:date="2020-11-02T15:37:00Z">
        <w:r w:rsidR="008D26F1">
          <w:rPr>
            <w:rFonts w:ascii="Arial" w:hAnsi="Arial" w:cs="Arial"/>
            <w:sz w:val="22"/>
            <w:szCs w:val="22"/>
          </w:rPr>
          <w:t>7</w:t>
        </w:r>
      </w:ins>
      <w:del w:id="159" w:author="Borcherding, Nicholas (CCOM Student)" w:date="2020-11-02T15:37:00Z">
        <w:r w:rsidR="00827AF2" w:rsidDel="008D26F1">
          <w:rPr>
            <w:rFonts w:ascii="Arial" w:hAnsi="Arial" w:cs="Arial"/>
            <w:sz w:val="22"/>
            <w:szCs w:val="22"/>
          </w:rPr>
          <w:delText>6</w:delText>
        </w:r>
      </w:del>
      <w:r w:rsidR="00827AF2">
        <w:rPr>
          <w:rFonts w:ascii="Arial" w:hAnsi="Arial" w:cs="Arial"/>
          <w:sz w:val="22"/>
          <w:szCs w:val="22"/>
        </w:rPr>
        <w:t>)</w:t>
      </w:r>
      <w:r w:rsidR="000A72D6">
        <w:rPr>
          <w:rFonts w:ascii="Arial" w:hAnsi="Arial" w:cs="Arial"/>
          <w:sz w:val="22"/>
          <w:szCs w:val="22"/>
        </w:rPr>
        <w:t>.</w:t>
      </w:r>
      <w:ins w:id="160" w:author="Borcherding, Nicholas (CCOM Student)" w:date="2020-11-02T13:42:00Z">
        <w:r w:rsidR="00F031BF">
          <w:rPr>
            <w:rFonts w:ascii="Arial" w:hAnsi="Arial" w:cs="Arial"/>
            <w:sz w:val="22"/>
            <w:szCs w:val="22"/>
          </w:rPr>
          <w:t xml:space="preserve"> However, there was a </w:t>
        </w:r>
      </w:ins>
      <w:ins w:id="161" w:author="Borcherding, Nicholas (CCOM Student)" w:date="2020-11-02T13:45:00Z">
        <w:r w:rsidR="00F031BF">
          <w:rPr>
            <w:rFonts w:ascii="Arial" w:hAnsi="Arial" w:cs="Arial"/>
            <w:sz w:val="22"/>
            <w:szCs w:val="22"/>
          </w:rPr>
          <w:t xml:space="preserve">significant </w:t>
        </w:r>
      </w:ins>
      <w:ins w:id="162" w:author="Borcherding, Nicholas (CCOM Student)" w:date="2020-11-02T13:42:00Z">
        <w:r w:rsidR="00F031BF">
          <w:rPr>
            <w:rFonts w:ascii="Arial" w:hAnsi="Arial" w:cs="Arial"/>
            <w:sz w:val="22"/>
            <w:szCs w:val="22"/>
          </w:rPr>
          <w:t>association between the CD8_6 and TAM_3 classifications</w:t>
        </w:r>
      </w:ins>
      <w:ins w:id="163" w:author="Borcherding, Nicholas (CCOM Student)" w:date="2020-11-02T13:43:00Z">
        <w:r w:rsidR="00F031BF">
          <w:rPr>
            <w:rFonts w:ascii="Arial" w:hAnsi="Arial" w:cs="Arial"/>
            <w:sz w:val="22"/>
            <w:szCs w:val="22"/>
          </w:rPr>
          <w:t xml:space="preserve">, which shared a high degree of </w:t>
        </w:r>
      </w:ins>
      <w:ins w:id="164" w:author="Borcherding, Nicholas (CCOM Student)" w:date="2020-11-02T14:01:00Z">
        <w:r w:rsidR="00F031BF">
          <w:rPr>
            <w:rFonts w:ascii="Arial" w:hAnsi="Arial" w:cs="Arial"/>
            <w:sz w:val="22"/>
            <w:szCs w:val="22"/>
          </w:rPr>
          <w:t>overlap in patient</w:t>
        </w:r>
      </w:ins>
      <w:ins w:id="165" w:author="Borcherding, Nicholas (CCOM Student)" w:date="2020-11-03T06:38:00Z">
        <w:r w:rsidR="00395910">
          <w:rPr>
            <w:rFonts w:ascii="Arial" w:hAnsi="Arial" w:cs="Arial"/>
            <w:sz w:val="22"/>
            <w:szCs w:val="22"/>
          </w:rPr>
          <w:t>s</w:t>
        </w:r>
      </w:ins>
      <w:ins w:id="166" w:author="Borcherding, Nicholas (CCOM Student)" w:date="2020-11-02T14:01:00Z">
        <w:r w:rsidR="00F031BF">
          <w:rPr>
            <w:rFonts w:ascii="Arial" w:hAnsi="Arial" w:cs="Arial"/>
            <w:sz w:val="22"/>
            <w:szCs w:val="22"/>
          </w:rPr>
          <w:t xml:space="preserve"> classified into good-prognosis (188 in both </w:t>
        </w:r>
      </w:ins>
      <w:ins w:id="167" w:author="Borcherding, Nicholas (CCOM Student)" w:date="2020-11-02T14:02:00Z">
        <w:r w:rsidR="00F031BF">
          <w:rPr>
            <w:rFonts w:ascii="Arial" w:hAnsi="Arial" w:cs="Arial"/>
            <w:sz w:val="22"/>
            <w:szCs w:val="22"/>
          </w:rPr>
          <w:t>signatures</w:t>
        </w:r>
      </w:ins>
      <w:ins w:id="168" w:author="Borcherding, Nicholas (CCOM Student)" w:date="2020-11-02T14:01:00Z">
        <w:r w:rsidR="00F031BF">
          <w:rPr>
            <w:rFonts w:ascii="Arial" w:hAnsi="Arial" w:cs="Arial"/>
            <w:sz w:val="22"/>
            <w:szCs w:val="22"/>
          </w:rPr>
          <w:t>) and poor-prognos</w:t>
        </w:r>
      </w:ins>
      <w:ins w:id="169" w:author="Borcherding, Nicholas (CCOM Student)" w:date="2020-11-02T14:02:00Z">
        <w:r w:rsidR="00F031BF">
          <w:rPr>
            <w:rFonts w:ascii="Arial" w:hAnsi="Arial" w:cs="Arial"/>
            <w:sz w:val="22"/>
            <w:szCs w:val="22"/>
          </w:rPr>
          <w:t>is (35</w:t>
        </w:r>
        <w:r w:rsidR="00F031BF">
          <w:rPr>
            <w:rFonts w:ascii="Arial" w:hAnsi="Arial" w:cs="Arial"/>
            <w:sz w:val="22"/>
            <w:szCs w:val="22"/>
          </w:rPr>
          <w:t xml:space="preserve"> in both signatures</w:t>
        </w:r>
        <w:r w:rsidR="00F031BF">
          <w:rPr>
            <w:rFonts w:ascii="Arial" w:hAnsi="Arial" w:cs="Arial"/>
            <w:sz w:val="22"/>
            <w:szCs w:val="22"/>
          </w:rPr>
          <w:t xml:space="preserve">), Fisher p-value = </w:t>
        </w:r>
      </w:ins>
      <w:ins w:id="170" w:author="Borcherding, Nicholas (CCOM Student)" w:date="2020-11-02T14:04:00Z">
        <w:r w:rsidR="00F031BF">
          <w:rPr>
            <w:rFonts w:ascii="Arial" w:hAnsi="Arial" w:cs="Arial"/>
            <w:sz w:val="22"/>
            <w:szCs w:val="22"/>
          </w:rPr>
          <w:t>9.3</w:t>
        </w:r>
      </w:ins>
      <w:ins w:id="171" w:author="Borcherding, Nicholas (CCOM Student)" w:date="2020-11-02T14:02:00Z">
        <w:r w:rsidR="00F031BF">
          <w:rPr>
            <w:rFonts w:ascii="Arial" w:hAnsi="Arial" w:cs="Arial"/>
            <w:sz w:val="22"/>
            <w:szCs w:val="22"/>
          </w:rPr>
          <w:t>e-15.</w:t>
        </w:r>
      </w:ins>
      <w:ins w:id="172" w:author="Borcherding, Nicholas (CCOM Student)" w:date="2020-11-03T09:21:00Z">
        <w:r w:rsidR="00A67C4A">
          <w:rPr>
            <w:rFonts w:ascii="Arial" w:hAnsi="Arial" w:cs="Arial"/>
            <w:sz w:val="22"/>
            <w:szCs w:val="22"/>
          </w:rPr>
          <w:t xml:space="preserve"> </w:t>
        </w:r>
        <w:r w:rsidR="00A67C4A">
          <w:rPr>
            <w:rFonts w:ascii="Arial" w:hAnsi="Arial" w:cs="Arial"/>
            <w:color w:val="000000"/>
            <w:sz w:val="22"/>
            <w:szCs w:val="22"/>
          </w:rPr>
          <w:t>Interestingly despite this close association</w:t>
        </w:r>
        <w:r w:rsidR="00A67C4A">
          <w:rPr>
            <w:rFonts w:ascii="Arial" w:hAnsi="Arial" w:cs="Arial"/>
            <w:color w:val="000000"/>
            <w:sz w:val="22"/>
            <w:szCs w:val="22"/>
          </w:rPr>
          <w:t>, the CD8_6 signature was more broadly applicable in discriminating overall survival across TCGA data sets (Supplemental Figure 8).</w:t>
        </w:r>
      </w:ins>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 xml:space="preserve">With the improved understanding on how immunotherapies work, the phenotypic and functional profile of immune cells in the tumor microenvironment is now well known to influence prognosis </w:t>
      </w:r>
      <w:r w:rsidRPr="0002326A">
        <w:rPr>
          <w:rFonts w:ascii="Arial" w:hAnsi="Arial" w:cs="Arial"/>
          <w:color w:val="000000"/>
          <w:sz w:val="22"/>
          <w:szCs w:val="22"/>
        </w:rPr>
        <w:lastRenderedPageBreak/>
        <w:t>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ological relevance; not only in identifying 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2D11A08B"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ins w:id="173" w:author="Borcherding, Nicholas (CCOM Student)" w:date="2020-11-02T13:24:00Z">
        <w:r w:rsidR="003E01D3">
          <w:rPr>
            <w:rFonts w:ascii="Arial" w:hAnsi="Arial" w:cs="Arial"/>
            <w:color w:val="000000"/>
            <w:sz w:val="22"/>
            <w:szCs w:val="22"/>
          </w:rPr>
          <w:t>,</w:t>
        </w:r>
      </w:ins>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lt;sup&gt;3,47,48&lt;/sup&gt;","plainTextFormattedCitation":"3,47,48","previouslyFormattedCitation":"&lt;sup&gt;3,47,48&lt;/sup&gt;"},"properties":{"noteIndex":0},"schema":"https://github.com/citation-style-language/schema/raw/master/csl-citation.json"}</w:instrText>
      </w:r>
      <w:r w:rsidR="00CE4B61"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3,47,48</w:t>
      </w:r>
      <w:r w:rsidR="00CE4B61" w:rsidRPr="0002326A">
        <w:rPr>
          <w:rFonts w:ascii="Arial" w:hAnsi="Arial" w:cs="Arial"/>
          <w:color w:val="000000"/>
          <w:sz w:val="22"/>
          <w:szCs w:val="22"/>
        </w:rPr>
        <w:fldChar w:fldCharType="end"/>
      </w:r>
      <w:del w:id="174" w:author="Borcherding, Nicholas (CCOM Student)" w:date="2020-11-02T13:24:00Z">
        <w:r w:rsidR="00CE4B61" w:rsidRPr="0002326A" w:rsidDel="003E01D3">
          <w:rPr>
            <w:rFonts w:ascii="Arial" w:hAnsi="Arial" w:cs="Arial"/>
            <w:color w:val="000000"/>
            <w:sz w:val="22"/>
            <w:szCs w:val="22"/>
          </w:rPr>
          <w:delText>,</w:delText>
        </w:r>
      </w:del>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w:t>
      </w:r>
      <w:ins w:id="175" w:author="Borcherding, Nicholas (CCOM Student)" w:date="2020-11-02T13:24:00Z">
        <w:r w:rsidR="003E01D3">
          <w:rPr>
            <w:rFonts w:ascii="Arial" w:hAnsi="Arial" w:cs="Arial"/>
            <w:color w:val="000000"/>
            <w:sz w:val="22"/>
            <w:szCs w:val="22"/>
          </w:rPr>
          <w:t>.</w:t>
        </w:r>
      </w:ins>
      <w:del w:id="176" w:author="Borcherding, Nicholas (CCOM Student)" w:date="2020-11-02T13:24: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lt;sup&gt;49&lt;/sup&gt;","plainTextFormattedCitation":"49","previouslyFormattedCitation":"&lt;sup&gt;49&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49</w:t>
      </w:r>
      <w:r w:rsidRPr="0002326A">
        <w:rPr>
          <w:rFonts w:ascii="Arial" w:hAnsi="Arial" w:cs="Arial"/>
          <w:color w:val="000000"/>
          <w:sz w:val="22"/>
          <w:szCs w:val="22"/>
        </w:rPr>
        <w:fldChar w:fldCharType="end"/>
      </w:r>
      <w:del w:id="177" w:author="Borcherding, Nicholas (CCOM Student)" w:date="2020-11-02T13:24: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ins w:id="178" w:author="Borcherding, Nicholas (CCOM Student)" w:date="2020-11-02T13:24:00Z">
        <w:r w:rsidR="003E01D3">
          <w:rPr>
            <w:rFonts w:ascii="Arial" w:hAnsi="Arial" w:cs="Arial"/>
            <w:color w:val="000000"/>
            <w:sz w:val="22"/>
            <w:szCs w:val="22"/>
          </w:rPr>
          <w:t>,</w:t>
        </w:r>
      </w:ins>
      <w:del w:id="179" w:author="Borcherding, Nicholas (CCOM Student)" w:date="2020-11-02T13:24: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lt;sup&gt;19,50&lt;/sup&gt;","plainTextFormattedCitation":"19,50","previouslyFormattedCitation":"&lt;sup&gt;19,50&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19,50</w:t>
      </w:r>
      <w:r w:rsidR="00302E3B" w:rsidRPr="0002326A">
        <w:rPr>
          <w:rFonts w:ascii="Arial" w:hAnsi="Arial" w:cs="Arial"/>
          <w:color w:val="000000"/>
          <w:sz w:val="22"/>
          <w:szCs w:val="22"/>
        </w:rPr>
        <w:fldChar w:fldCharType="end"/>
      </w:r>
      <w:del w:id="180" w:author="Borcherding, Nicholas (CCOM Student)" w:date="2020-11-02T13:24:00Z">
        <w:r w:rsidR="0038281C"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and </w:t>
      </w:r>
      <w:r w:rsidR="00FA0689">
        <w:rPr>
          <w:rFonts w:ascii="Arial" w:hAnsi="Arial" w:cs="Arial"/>
          <w:color w:val="000000"/>
          <w:sz w:val="22"/>
          <w:szCs w:val="22"/>
        </w:rPr>
        <w:t>mutational burden in ccRCC is</w:t>
      </w:r>
      <w:r w:rsidR="00302E3B" w:rsidRPr="0002326A">
        <w:rPr>
          <w:rFonts w:ascii="Arial" w:hAnsi="Arial" w:cs="Arial"/>
          <w:color w:val="000000"/>
          <w:sz w:val="22"/>
          <w:szCs w:val="22"/>
        </w:rPr>
        <w:t xml:space="preserve"> not associated with response to anti-PD-1 therapy</w:t>
      </w:r>
      <w:ins w:id="181" w:author="Borcherding, Nicholas (CCOM Student)" w:date="2020-11-02T13:24:00Z">
        <w:r w:rsidR="003E01D3">
          <w:rPr>
            <w:rFonts w:ascii="Arial" w:hAnsi="Arial" w:cs="Arial"/>
            <w:color w:val="000000"/>
            <w:sz w:val="22"/>
            <w:szCs w:val="22"/>
          </w:rPr>
          <w:t>.</w:t>
        </w:r>
      </w:ins>
      <w:del w:id="182" w:author="Borcherding, Nicholas (CCOM Student)" w:date="2020-11-02T13:24: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del w:id="183" w:author="Borcherding, Nicholas (CCOM Student)" w:date="2020-11-02T13:24:00Z">
        <w:r w:rsidR="00302E3B"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FA0689">
        <w:rPr>
          <w:rFonts w:ascii="Arial" w:hAnsi="Arial" w:cs="Arial"/>
          <w:color w:val="000000"/>
          <w:sz w:val="22"/>
          <w:szCs w:val="22"/>
        </w:rPr>
        <w:t>Moreover, despite</w:t>
      </w:r>
      <w:r w:rsidRPr="0002326A">
        <w:rPr>
          <w:rFonts w:ascii="Arial" w:hAnsi="Arial" w:cs="Arial"/>
          <w:color w:val="000000"/>
          <w:sz w:val="22"/>
          <w:szCs w:val="22"/>
        </w:rPr>
        <w:t xml:space="preserv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ccRCC has the highest T cell infiltration score among tumor types within the TCGA</w:t>
      </w:r>
      <w:ins w:id="184" w:author="Borcherding, Nicholas (CCOM Student)" w:date="2020-11-02T13:25:00Z">
        <w:r w:rsidR="003E01D3">
          <w:rPr>
            <w:rFonts w:ascii="Arial" w:hAnsi="Arial" w:cs="Arial"/>
            <w:color w:val="000000"/>
            <w:sz w:val="22"/>
            <w:szCs w:val="22"/>
          </w:rPr>
          <w:t>.</w:t>
        </w:r>
      </w:ins>
      <w:del w:id="185" w:author="Borcherding, Nicholas (CCOM Student)" w:date="2020-11-02T13:25: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51&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Pr="0002326A">
        <w:rPr>
          <w:rFonts w:ascii="Arial" w:hAnsi="Arial" w:cs="Arial"/>
          <w:color w:val="000000"/>
          <w:sz w:val="22"/>
          <w:szCs w:val="22"/>
        </w:rPr>
        <w:fldChar w:fldCharType="end"/>
      </w:r>
      <w:del w:id="186" w:author="Borcherding, Nicholas (CCOM Student)" w:date="2020-11-02T13:25:00Z">
        <w:r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ins w:id="187" w:author="Borcherding, Nicholas (CCOM Student)" w:date="2020-11-02T13:25:00Z">
        <w:r w:rsidR="003E01D3">
          <w:rPr>
            <w:rFonts w:ascii="Arial" w:hAnsi="Arial" w:cs="Arial"/>
            <w:color w:val="000000"/>
            <w:sz w:val="22"/>
            <w:szCs w:val="22"/>
          </w:rPr>
          <w:t>,</w:t>
        </w:r>
      </w:ins>
      <w:del w:id="188" w:author="Borcherding, Nicholas (CCOM Student)" w:date="2020-11-02T13:25: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lt;sup&gt;52&lt;/sup&gt;","plainTextFormattedCitation":"52","previouslyFormattedCitation":"&lt;sup&gt;52&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52</w:t>
      </w:r>
      <w:r w:rsidR="00302E3B" w:rsidRPr="0002326A">
        <w:rPr>
          <w:rFonts w:ascii="Arial" w:hAnsi="Arial" w:cs="Arial"/>
          <w:color w:val="000000"/>
          <w:sz w:val="22"/>
          <w:szCs w:val="22"/>
        </w:rPr>
        <w:fldChar w:fldCharType="end"/>
      </w:r>
      <w:del w:id="189" w:author="Borcherding, Nicholas (CCOM Student)" w:date="2020-11-02T13:25:00Z">
        <w:r w:rsidR="00302E3B" w:rsidRPr="0002326A" w:rsidDel="003E01D3">
          <w:rPr>
            <w:rFonts w:ascii="Arial" w:hAnsi="Arial" w:cs="Arial"/>
            <w:color w:val="000000"/>
            <w:sz w:val="22"/>
            <w:szCs w:val="22"/>
          </w:rPr>
          <w:delText>,</w:delText>
        </w:r>
      </w:del>
      <w:r w:rsidR="00302E3B" w:rsidRPr="0002326A">
        <w:rPr>
          <w:rFonts w:ascii="Arial" w:hAnsi="Arial" w:cs="Arial"/>
          <w:color w:val="000000"/>
          <w:sz w:val="22"/>
          <w:szCs w:val="22"/>
        </w:rPr>
        <w:t xml:space="preserve"> which does not seem to be the case for ccRCC</w:t>
      </w:r>
      <w:ins w:id="190" w:author="Borcherding, Nicholas (CCOM Student)" w:date="2020-11-02T13:25:00Z">
        <w:r w:rsidR="003E01D3">
          <w:rPr>
            <w:rFonts w:ascii="Arial" w:hAnsi="Arial" w:cs="Arial"/>
            <w:color w:val="000000"/>
            <w:sz w:val="22"/>
            <w:szCs w:val="22"/>
          </w:rPr>
          <w:t>.</w:t>
        </w:r>
      </w:ins>
      <w:del w:id="191" w:author="Borcherding, Nicholas (CCOM Student)" w:date="2020-11-02T13:25:00Z">
        <w:r w:rsidR="00302E3B" w:rsidRPr="0002326A" w:rsidDel="003E01D3">
          <w:rPr>
            <w:rFonts w:ascii="Arial" w:hAnsi="Arial" w:cs="Arial"/>
            <w:color w:val="000000"/>
            <w:sz w:val="22"/>
            <w:szCs w:val="22"/>
          </w:rPr>
          <w:delText xml:space="preserve"> </w:delText>
        </w:r>
      </w:del>
      <w:r w:rsidR="00302E3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lt;sup&gt;15&lt;/sup&gt;","plainTextFormattedCitation":"15","previouslyFormattedCitation":"&lt;sup&gt;15&lt;/sup&gt;"},"properties":{"noteIndex":0},"schema":"https://github.com/citation-style-language/schema/raw/master/csl-citation.json"}</w:instrText>
      </w:r>
      <w:r w:rsidR="00302E3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15</w:t>
      </w:r>
      <w:r w:rsidR="00302E3B" w:rsidRPr="0002326A">
        <w:rPr>
          <w:rFonts w:ascii="Arial" w:hAnsi="Arial" w:cs="Arial"/>
          <w:color w:val="000000"/>
          <w:sz w:val="22"/>
          <w:szCs w:val="22"/>
        </w:rPr>
        <w:fldChar w:fldCharType="end"/>
      </w:r>
      <w:del w:id="192" w:author="Borcherding, Nicholas (CCOM Student)" w:date="2020-11-02T13:25:00Z">
        <w:r w:rsidR="00302E3B" w:rsidRPr="0002326A" w:rsidDel="003E01D3">
          <w:rPr>
            <w:rFonts w:ascii="Arial" w:hAnsi="Arial" w:cs="Arial"/>
            <w:color w:val="000000"/>
            <w:sz w:val="22"/>
            <w:szCs w:val="22"/>
          </w:rPr>
          <w:delText>.</w:delText>
        </w:r>
      </w:del>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While a few recent studies have explored human ccRCC at a single-cell level</w:t>
      </w:r>
      <w:ins w:id="193" w:author="Borcherding, Nicholas (CCOM Student)" w:date="2020-11-02T13:25:00Z">
        <w:r w:rsidR="003E01D3">
          <w:rPr>
            <w:rFonts w:ascii="Arial" w:hAnsi="Arial" w:cs="Arial"/>
            <w:color w:val="000000"/>
            <w:sz w:val="22"/>
            <w:szCs w:val="22"/>
          </w:rPr>
          <w:t>,</w:t>
        </w:r>
      </w:ins>
      <w:del w:id="194" w:author="Borcherding, Nicholas (CCOM Student)" w:date="2020-11-02T13:25:00Z">
        <w:r w:rsidR="0005365F" w:rsidRPr="0002326A" w:rsidDel="003E01D3">
          <w:rPr>
            <w:rFonts w:ascii="Arial" w:hAnsi="Arial" w:cs="Arial"/>
            <w:color w:val="000000"/>
            <w:sz w:val="22"/>
            <w:szCs w:val="22"/>
          </w:rPr>
          <w:delText xml:space="preserve"> </w:delText>
        </w:r>
      </w:del>
      <w:r w:rsidR="002F352E"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lt;sup&gt;30,42,53,54&lt;/sup&gt;","plainTextFormattedCitation":"30,42,53,54","previouslyFormattedCitation":"&lt;sup&gt;30,42,53,54&lt;/sup&gt;"},"properties":{"noteIndex":0},"schema":"https://github.com/citation-style-language/schema/raw/master/csl-citation.json"}</w:instrText>
      </w:r>
      <w:r w:rsidR="002F352E"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30,42,53,54</w:t>
      </w:r>
      <w:r w:rsidR="002F352E" w:rsidRPr="0002326A">
        <w:rPr>
          <w:rFonts w:ascii="Arial" w:hAnsi="Arial" w:cs="Arial"/>
          <w:color w:val="000000"/>
          <w:sz w:val="22"/>
          <w:szCs w:val="22"/>
        </w:rPr>
        <w:fldChar w:fldCharType="end"/>
      </w:r>
      <w:del w:id="195" w:author="Borcherding, Nicholas (CCOM Student)" w:date="2020-11-02T13:25:00Z">
        <w:r w:rsidR="0005365F" w:rsidRPr="0002326A" w:rsidDel="003E01D3">
          <w:rPr>
            <w:rFonts w:ascii="Arial" w:hAnsi="Arial" w:cs="Arial"/>
            <w:color w:val="000000"/>
            <w:sz w:val="22"/>
            <w:szCs w:val="22"/>
          </w:rPr>
          <w:delText>,</w:delText>
        </w:r>
      </w:del>
      <w:r w:rsidR="0005365F" w:rsidRPr="0002326A">
        <w:rPr>
          <w:rFonts w:ascii="Arial" w:hAnsi="Arial" w:cs="Arial"/>
          <w:color w:val="000000"/>
          <w:sz w:val="22"/>
          <w:szCs w:val="22"/>
        </w:rPr>
        <w:t xml:space="preserve">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6BD326A0"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Several studies have demonstrated association of these cells with an unfavorable response to therapy and poor patient survival in ccRCC</w:t>
      </w:r>
      <w:ins w:id="196" w:author="Borcherding, Nicholas (CCOM Student)" w:date="2020-11-02T13:25:00Z">
        <w:r w:rsidR="003E01D3">
          <w:rPr>
            <w:rFonts w:ascii="Arial" w:hAnsi="Arial" w:cs="Arial"/>
            <w:color w:val="000000"/>
            <w:sz w:val="22"/>
            <w:szCs w:val="22"/>
          </w:rPr>
          <w:t>.</w:t>
        </w:r>
      </w:ins>
      <w:del w:id="197" w:author="Borcherding, Nicholas (CCOM Student)" w:date="2020-11-02T13:25:00Z">
        <w:r w:rsidRPr="0002326A" w:rsidDel="003E01D3">
          <w:rPr>
            <w:rFonts w:ascii="Arial" w:hAnsi="Arial" w:cs="Arial"/>
            <w:color w:val="000000"/>
            <w:sz w:val="22"/>
            <w:szCs w:val="22"/>
          </w:rPr>
          <w:delText xml:space="preserve"> </w:delText>
        </w:r>
      </w:del>
      <w:r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lt;sup&gt;6,13&lt;/sup&gt;","plainTextFormattedCitation":"6,13","previouslyFormattedCitation":"&lt;sup&gt;6,13&lt;/sup&gt;"},"properties":{"noteIndex":0},"schema":"https://github.com/citation-style-language/schema/raw/master/csl-citation.json"}</w:instrText>
      </w:r>
      <w:r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6,13</w:t>
      </w:r>
      <w:r w:rsidRPr="0002326A">
        <w:rPr>
          <w:rFonts w:ascii="Arial" w:hAnsi="Arial" w:cs="Arial"/>
          <w:color w:val="000000"/>
          <w:sz w:val="22"/>
          <w:szCs w:val="22"/>
        </w:rPr>
        <w:fldChar w:fldCharType="end"/>
      </w:r>
      <w:del w:id="198" w:author="Borcherding, Nicholas (CCOM Student)" w:date="2020-11-02T13:25: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B cells were rarely detected</w:t>
      </w:r>
      <w:ins w:id="199" w:author="Borcherding, Nicholas (CCOM Student)" w:date="2020-11-02T13:25:00Z">
        <w:r w:rsidR="003E01D3">
          <w:rPr>
            <w:rFonts w:ascii="Arial" w:hAnsi="Arial" w:cs="Arial"/>
            <w:sz w:val="22"/>
            <w:szCs w:val="22"/>
          </w:rPr>
          <w:t>,</w:t>
        </w:r>
      </w:ins>
      <w:del w:id="200" w:author="Borcherding, Nicholas (CCOM Student)" w:date="2020-11-02T13:25:00Z">
        <w:r w:rsidRPr="0002326A" w:rsidDel="003E01D3">
          <w:rPr>
            <w:rFonts w:ascii="Arial" w:hAnsi="Arial" w:cs="Arial"/>
            <w:sz w:val="22"/>
            <w:szCs w:val="22"/>
          </w:rPr>
          <w:delText xml:space="preserve"> </w:delText>
        </w:r>
      </w:del>
      <w:r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lt;sup&gt;23&lt;/sup&gt;","plainTextFormattedCitation":"23","previouslyFormattedCitation":"&lt;sup&gt;23&lt;/sup&gt;"},"properties":{"noteIndex":0},"schema":"https://github.com/citation-style-language/schema/raw/master/csl-citation.json"}</w:instrText>
      </w:r>
      <w:r w:rsidRPr="0002326A">
        <w:rPr>
          <w:rFonts w:ascii="Arial" w:hAnsi="Arial" w:cs="Arial"/>
          <w:sz w:val="22"/>
          <w:szCs w:val="22"/>
        </w:rPr>
        <w:fldChar w:fldCharType="separate"/>
      </w:r>
      <w:r w:rsidR="003E01D3" w:rsidRPr="003E01D3">
        <w:rPr>
          <w:rFonts w:ascii="Arial" w:hAnsi="Arial" w:cs="Arial"/>
          <w:noProof/>
          <w:sz w:val="22"/>
          <w:szCs w:val="22"/>
          <w:vertAlign w:val="superscript"/>
        </w:rPr>
        <w:t>23</w:t>
      </w:r>
      <w:r w:rsidRPr="0002326A">
        <w:rPr>
          <w:rFonts w:ascii="Arial" w:hAnsi="Arial" w:cs="Arial"/>
          <w:sz w:val="22"/>
          <w:szCs w:val="22"/>
        </w:rPr>
        <w:fldChar w:fldCharType="end"/>
      </w:r>
      <w:del w:id="201" w:author="Borcherding, Nicholas (CCOM Student)" w:date="2020-11-02T13:25:00Z">
        <w:r w:rsidRPr="0002326A" w:rsidDel="003E01D3">
          <w:rPr>
            <w:rFonts w:ascii="Arial" w:hAnsi="Arial" w:cs="Arial"/>
            <w:sz w:val="22"/>
            <w:szCs w:val="22"/>
          </w:rPr>
          <w:delText>,</w:delText>
        </w:r>
      </w:del>
      <w:r w:rsidRPr="0002326A">
        <w:rPr>
          <w:rFonts w:ascii="Arial" w:hAnsi="Arial" w:cs="Arial"/>
          <w:sz w:val="22"/>
          <w:szCs w:val="22"/>
        </w:rPr>
        <w:t xml:space="preserve">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 xml:space="preserve">d that the </w:t>
      </w:r>
      <w:r w:rsidRPr="0002326A">
        <w:rPr>
          <w:rFonts w:ascii="Arial" w:hAnsi="Arial" w:cs="Arial"/>
          <w:color w:val="000000"/>
          <w:sz w:val="22"/>
          <w:szCs w:val="22"/>
        </w:rPr>
        <w:lastRenderedPageBreak/>
        <w:t>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w:t>
      </w:r>
      <w:ins w:id="202" w:author="Borcherding, Nicholas (CCOM Student)" w:date="2020-11-02T13:25:00Z">
        <w:r w:rsidR="003E01D3">
          <w:rPr>
            <w:rFonts w:ascii="Arial" w:hAnsi="Arial" w:cs="Arial"/>
            <w:color w:val="000000"/>
            <w:sz w:val="22"/>
            <w:szCs w:val="22"/>
          </w:rPr>
          <w:t>.</w:t>
        </w:r>
      </w:ins>
      <w:del w:id="203" w:author="Borcherding, Nicholas (CCOM Student)" w:date="2020-11-02T13:25:00Z">
        <w:r w:rsidRPr="0002326A" w:rsidDel="003E01D3">
          <w:rPr>
            <w:rFonts w:ascii="Arial" w:hAnsi="Arial" w:cs="Arial"/>
            <w:color w:val="000000"/>
            <w:sz w:val="22"/>
            <w:szCs w:val="22"/>
          </w:rPr>
          <w:delText xml:space="preserve"> </w:delText>
        </w:r>
      </w:del>
      <w:r w:rsidR="00E4107A"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E4107A"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E4107A" w:rsidRPr="0002326A">
        <w:rPr>
          <w:rFonts w:ascii="Arial" w:hAnsi="Arial" w:cs="Arial"/>
          <w:color w:val="000000"/>
          <w:sz w:val="22"/>
          <w:szCs w:val="22"/>
        </w:rPr>
        <w:fldChar w:fldCharType="end"/>
      </w:r>
      <w:del w:id="204" w:author="Borcherding, Nicholas (CCOM Student)" w:date="2020-11-02T13:25:00Z">
        <w:r w:rsidRPr="0002326A" w:rsidDel="003E01D3">
          <w:rPr>
            <w:rFonts w:ascii="Arial" w:hAnsi="Arial" w:cs="Arial"/>
            <w:color w:val="000000"/>
            <w:sz w:val="22"/>
            <w:szCs w:val="22"/>
          </w:rPr>
          <w:delText>.</w:delText>
        </w:r>
      </w:del>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shared clonotypes, similar to CD8_7</w:t>
      </w:r>
      <w:ins w:id="205" w:author="Borcherding, Nicholas (CCOM Student)" w:date="2020-11-02T13:25:00Z">
        <w:r w:rsidR="003E01D3">
          <w:rPr>
            <w:rFonts w:ascii="Arial" w:hAnsi="Arial" w:cs="Arial"/>
            <w:color w:val="000000"/>
            <w:sz w:val="22"/>
            <w:szCs w:val="22"/>
          </w:rPr>
          <w:t>.</w:t>
        </w:r>
      </w:ins>
      <w:del w:id="206" w:author="Borcherding, Nicholas (CCOM Student)" w:date="2020-11-02T13:25:00Z">
        <w:r w:rsidR="008A78E5" w:rsidRPr="0002326A" w:rsidDel="003E01D3">
          <w:rPr>
            <w:rFonts w:ascii="Arial" w:hAnsi="Arial" w:cs="Arial"/>
            <w:color w:val="000000"/>
            <w:sz w:val="22"/>
            <w:szCs w:val="22"/>
          </w:rPr>
          <w:delText xml:space="preserve"> </w:delText>
        </w:r>
      </w:del>
      <w:r w:rsidR="008A78E5"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lt;sup&gt;22&lt;/sup&gt;","plainTextFormattedCitation":"22","previouslyFormattedCitation":"&lt;sup&gt;22&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22</w:t>
      </w:r>
      <w:r w:rsidR="008A78E5" w:rsidRPr="0002326A">
        <w:rPr>
          <w:rFonts w:ascii="Arial" w:hAnsi="Arial" w:cs="Arial"/>
          <w:color w:val="000000"/>
          <w:sz w:val="22"/>
          <w:szCs w:val="22"/>
        </w:rPr>
        <w:fldChar w:fldCharType="end"/>
      </w:r>
      <w:del w:id="207" w:author="Borcherding, Nicholas (CCOM Student)" w:date="2020-11-02T13:25:00Z">
        <w:r w:rsidR="008A78E5" w:rsidRPr="0002326A" w:rsidDel="003E01D3">
          <w:rPr>
            <w:rFonts w:ascii="Arial" w:hAnsi="Arial" w:cs="Arial"/>
            <w:color w:val="000000"/>
            <w:sz w:val="22"/>
            <w:szCs w:val="22"/>
          </w:rPr>
          <w:delText>.</w:delText>
        </w:r>
      </w:del>
      <w:r w:rsidR="008A78E5" w:rsidRPr="0002326A">
        <w:rPr>
          <w:rFonts w:ascii="Arial" w:hAnsi="Arial" w:cs="Arial"/>
          <w:color w:val="000000"/>
          <w:sz w:val="22"/>
          <w:szCs w:val="22"/>
        </w:rPr>
        <w:t xml:space="preserve">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ins w:id="208" w:author="Borcherding, Nicholas (CCOM Student)" w:date="2020-11-02T13:25:00Z">
        <w:r w:rsidR="003E01D3">
          <w:rPr>
            <w:rFonts w:ascii="Arial" w:hAnsi="Arial" w:cs="Arial"/>
            <w:color w:val="000000"/>
            <w:sz w:val="22"/>
            <w:szCs w:val="22"/>
          </w:rPr>
          <w:t>.</w:t>
        </w:r>
      </w:ins>
      <w:del w:id="209" w:author="Borcherding, Nicholas (CCOM Student)" w:date="2020-11-02T13:25:00Z">
        <w:r w:rsidR="008A78E5" w:rsidRPr="0002326A" w:rsidDel="003E01D3">
          <w:rPr>
            <w:rFonts w:ascii="Arial" w:hAnsi="Arial" w:cs="Arial"/>
            <w:color w:val="000000"/>
            <w:sz w:val="22"/>
            <w:szCs w:val="22"/>
          </w:rPr>
          <w:delText xml:space="preserve"> </w:delText>
        </w:r>
      </w:del>
      <w:r w:rsidR="008A78E5"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lt;sup&gt;55&lt;/sup&gt;","plainTextFormattedCitation":"55","previouslyFormattedCitation":"&lt;sup&gt;55&lt;/sup&gt;"},"properties":{"noteIndex":0},"schema":"https://github.com/citation-style-language/schema/raw/master/csl-citation.json"}</w:instrText>
      </w:r>
      <w:r w:rsidR="008A78E5"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55</w:t>
      </w:r>
      <w:r w:rsidR="008A78E5" w:rsidRPr="0002326A">
        <w:rPr>
          <w:rFonts w:ascii="Arial" w:hAnsi="Arial" w:cs="Arial"/>
          <w:color w:val="000000"/>
          <w:sz w:val="22"/>
          <w:szCs w:val="22"/>
        </w:rPr>
        <w:fldChar w:fldCharType="end"/>
      </w:r>
      <w:del w:id="210" w:author="Borcherding, Nicholas (CCOM Student)" w:date="2020-11-02T13:25:00Z">
        <w:r w:rsidR="008A78E5" w:rsidRPr="0002326A" w:rsidDel="003E01D3">
          <w:rPr>
            <w:rFonts w:ascii="Arial" w:hAnsi="Arial" w:cs="Arial"/>
            <w:color w:val="000000"/>
            <w:sz w:val="22"/>
            <w:szCs w:val="22"/>
          </w:rPr>
          <w:delText>.</w:delText>
        </w:r>
      </w:del>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w:t>
      </w:r>
      <w:ins w:id="211" w:author="Borcherding, Nicholas (CCOM Student)" w:date="2020-11-02T13:25:00Z">
        <w:r w:rsidR="003E01D3">
          <w:rPr>
            <w:rFonts w:ascii="Arial" w:hAnsi="Arial" w:cs="Arial"/>
            <w:color w:val="000000"/>
            <w:sz w:val="22"/>
            <w:szCs w:val="22"/>
          </w:rPr>
          <w:t>.</w:t>
        </w:r>
      </w:ins>
      <w:del w:id="212" w:author="Borcherding, Nicholas (CCOM Student)" w:date="2020-11-02T13:25:00Z">
        <w:r w:rsidR="007E6E65" w:rsidDel="003E01D3">
          <w:rPr>
            <w:rFonts w:ascii="Arial" w:hAnsi="Arial" w:cs="Arial"/>
            <w:color w:val="000000"/>
            <w:sz w:val="22"/>
            <w:szCs w:val="22"/>
          </w:rPr>
          <w:delText xml:space="preserve"> </w:delText>
        </w:r>
      </w:del>
      <w:r w:rsidR="007E6E65">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lt;sup&gt;56&lt;/sup&gt;","plainTextFormattedCitation":"56","previouslyFormattedCitation":"&lt;sup&gt;56&lt;/sup&gt;"},"properties":{"noteIndex":0},"schema":"https://github.com/citation-style-language/schema/raw/master/csl-citation.json"}</w:instrText>
      </w:r>
      <w:r w:rsidR="007E6E65">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56</w:t>
      </w:r>
      <w:r w:rsidR="007E6E65">
        <w:rPr>
          <w:rFonts w:ascii="Arial" w:hAnsi="Arial" w:cs="Arial"/>
          <w:color w:val="000000"/>
          <w:sz w:val="22"/>
          <w:szCs w:val="22"/>
        </w:rPr>
        <w:fldChar w:fldCharType="end"/>
      </w:r>
      <w:del w:id="213" w:author="Borcherding, Nicholas (CCOM Student)" w:date="2020-11-02T13:25:00Z">
        <w:r w:rsidR="00616726" w:rsidDel="003E01D3">
          <w:rPr>
            <w:rFonts w:ascii="Arial" w:hAnsi="Arial" w:cs="Arial"/>
            <w:color w:val="000000"/>
            <w:sz w:val="22"/>
            <w:szCs w:val="22"/>
          </w:rPr>
          <w:delText>.</w:delText>
        </w:r>
      </w:del>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stage and </w:t>
      </w:r>
      <w:r w:rsidR="00641EAB">
        <w:rPr>
          <w:rFonts w:ascii="Arial" w:hAnsi="Arial" w:cs="Arial"/>
          <w:color w:val="000000"/>
          <w:sz w:val="22"/>
          <w:szCs w:val="22"/>
        </w:rPr>
        <w:t>poor overall survival</w:t>
      </w:r>
      <w:ins w:id="214" w:author="Borcherding, Nicholas (CCOM Student)" w:date="2020-11-02T13:25:00Z">
        <w:r w:rsidR="003E01D3">
          <w:rPr>
            <w:rFonts w:ascii="Arial" w:hAnsi="Arial" w:cs="Arial"/>
            <w:color w:val="000000"/>
            <w:sz w:val="22"/>
            <w:szCs w:val="22"/>
          </w:rPr>
          <w:t>.</w:t>
        </w:r>
      </w:ins>
      <w:del w:id="215" w:author="Borcherding, Nicholas (CCOM Student)" w:date="2020-11-02T13:25:00Z">
        <w:r w:rsidR="00641EAB" w:rsidDel="003E01D3">
          <w:rPr>
            <w:rFonts w:ascii="Arial" w:hAnsi="Arial" w:cs="Arial"/>
            <w:color w:val="000000"/>
            <w:sz w:val="22"/>
            <w:szCs w:val="22"/>
          </w:rPr>
          <w:delText xml:space="preserve"> </w:delText>
        </w:r>
      </w:del>
      <w:r w:rsidR="00885FC7"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57&lt;/sup&gt;"},"properties":{"noteIndex":0},"schema":"https://github.com/citation-style-language/schema/raw/master/csl-citation.json"}</w:instrText>
      </w:r>
      <w:r w:rsidR="00885FC7"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885FC7" w:rsidRPr="0002326A">
        <w:rPr>
          <w:rFonts w:ascii="Arial" w:hAnsi="Arial" w:cs="Arial"/>
          <w:color w:val="000000"/>
          <w:sz w:val="22"/>
          <w:szCs w:val="22"/>
        </w:rPr>
        <w:fldChar w:fldCharType="end"/>
      </w:r>
      <w:del w:id="216" w:author="Borcherding, Nicholas (CCOM Student)" w:date="2020-11-02T13:25:00Z">
        <w:r w:rsidR="00885FC7" w:rsidRPr="0002326A" w:rsidDel="003E01D3">
          <w:rPr>
            <w:rFonts w:ascii="Arial" w:hAnsi="Arial" w:cs="Arial"/>
            <w:color w:val="000000"/>
            <w:sz w:val="22"/>
            <w:szCs w:val="22"/>
          </w:rPr>
          <w:delText>.</w:delText>
        </w:r>
      </w:del>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multi-tyrosine kinase inhibitor,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ins w:id="217" w:author="Borcherding, Nicholas (CCOM Student)" w:date="2020-11-02T13:26:00Z">
        <w:r w:rsidR="003E01D3">
          <w:rPr>
            <w:rFonts w:ascii="Arial" w:hAnsi="Arial" w:cs="Arial"/>
            <w:color w:val="000000"/>
            <w:sz w:val="22"/>
            <w:szCs w:val="22"/>
          </w:rPr>
          <w:t>.</w:t>
        </w:r>
      </w:ins>
      <w:del w:id="218" w:author="Borcherding, Nicholas (CCOM Student)" w:date="2020-11-02T13:26:00Z">
        <w:r w:rsidR="005B103D" w:rsidRPr="0002326A" w:rsidDel="003E01D3">
          <w:rPr>
            <w:rFonts w:ascii="Arial" w:hAnsi="Arial" w:cs="Arial"/>
            <w:color w:val="000000"/>
            <w:sz w:val="22"/>
            <w:szCs w:val="22"/>
          </w:rPr>
          <w:delText xml:space="preserve"> </w:delText>
        </w:r>
      </w:del>
      <w:r w:rsidR="005B103D"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57&lt;/sup&gt;","plainTextFormattedCitation":"57","previouslyFormattedCitation":"&lt;sup&gt;57&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57</w:t>
      </w:r>
      <w:r w:rsidR="005B103D" w:rsidRPr="0002326A">
        <w:rPr>
          <w:rFonts w:ascii="Arial" w:hAnsi="Arial" w:cs="Arial"/>
          <w:color w:val="000000"/>
          <w:sz w:val="22"/>
          <w:szCs w:val="22"/>
        </w:rPr>
        <w:fldChar w:fldCharType="end"/>
      </w:r>
      <w:del w:id="219" w:author="Borcherding, Nicholas (CCOM Student)" w:date="2020-11-02T13:26:00Z">
        <w:r w:rsidR="00885FC7" w:rsidRPr="0002326A" w:rsidDel="003E01D3">
          <w:rPr>
            <w:rFonts w:ascii="Arial" w:hAnsi="Arial" w:cs="Arial"/>
            <w:color w:val="000000"/>
            <w:sz w:val="22"/>
            <w:szCs w:val="22"/>
          </w:rPr>
          <w:delText>.</w:delText>
        </w:r>
      </w:del>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4A2D92D8"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w:t>
      </w:r>
      <w:ins w:id="220" w:author="Borcherding, Nicholas (CCOM Student)" w:date="2020-11-02T13:26:00Z">
        <w:r w:rsidR="003E01D3">
          <w:rPr>
            <w:rFonts w:ascii="Arial" w:hAnsi="Arial" w:cs="Arial"/>
            <w:color w:val="000000"/>
            <w:sz w:val="22"/>
            <w:szCs w:val="22"/>
          </w:rPr>
          <w:t>,</w:t>
        </w:r>
      </w:ins>
      <w:del w:id="221" w:author="Borcherding, Nicholas (CCOM Student)" w:date="2020-11-02T13:26:00Z">
        <w:r w:rsidR="00BA6EBB" w:rsidRPr="0002326A" w:rsidDel="003E01D3">
          <w:rPr>
            <w:rFonts w:ascii="Arial" w:hAnsi="Arial" w:cs="Arial"/>
            <w:color w:val="000000"/>
            <w:sz w:val="22"/>
            <w:szCs w:val="22"/>
          </w:rPr>
          <w:delText xml:space="preserve"> </w:delText>
        </w:r>
      </w:del>
      <w:r w:rsidR="00BA6EBB"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lt;sup&gt;51,55,57&lt;/sup&gt;","plainTextFormattedCitation":"51,55,57","previouslyFormattedCitation":"&lt;sup&gt;51,55,57&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51,55,57</w:t>
      </w:r>
      <w:r w:rsidR="00BA6EBB" w:rsidRPr="0002326A">
        <w:rPr>
          <w:rFonts w:ascii="Arial" w:hAnsi="Arial" w:cs="Arial"/>
          <w:color w:val="000000"/>
          <w:sz w:val="22"/>
          <w:szCs w:val="22"/>
        </w:rPr>
        <w:fldChar w:fldCharType="end"/>
      </w:r>
      <w:del w:id="222"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increased</w:t>
      </w:r>
      <w:r w:rsidR="00FD6968" w:rsidRPr="0002326A">
        <w:rPr>
          <w:rFonts w:ascii="Arial" w:hAnsi="Arial" w:cs="Arial"/>
          <w:color w:val="000000"/>
          <w:sz w:val="22"/>
          <w:szCs w:val="22"/>
        </w:rPr>
        <w:t xml:space="preserve"> dysfunctional DC</w:t>
      </w:r>
      <w:ins w:id="223" w:author="Borcherding, Nicholas (CCOM Student)" w:date="2020-11-02T13:26:00Z">
        <w:r w:rsidR="003E01D3">
          <w:rPr>
            <w:rFonts w:ascii="Arial" w:hAnsi="Arial" w:cs="Arial"/>
            <w:color w:val="000000"/>
            <w:sz w:val="22"/>
            <w:szCs w:val="22"/>
          </w:rPr>
          <w:t>,</w:t>
        </w:r>
      </w:ins>
      <w:del w:id="224" w:author="Borcherding, Nicholas (CCOM Student)" w:date="2020-11-02T13:26:00Z">
        <w:r w:rsidR="00FD6968" w:rsidRPr="0002326A" w:rsidDel="003E01D3">
          <w:rPr>
            <w:rFonts w:ascii="Arial" w:hAnsi="Arial" w:cs="Arial"/>
            <w:color w:val="000000"/>
            <w:sz w:val="22"/>
            <w:szCs w:val="22"/>
          </w:rPr>
          <w:delText xml:space="preserve"> </w:delText>
        </w:r>
      </w:del>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lt;sup&gt;6&lt;/sup&gt;","plainTextFormattedCitation":"6","previouslyFormattedCitation":"&lt;sup&gt;6&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6</w:t>
      </w:r>
      <w:r w:rsidR="00FD6968" w:rsidRPr="0002326A">
        <w:rPr>
          <w:rFonts w:ascii="Arial" w:hAnsi="Arial" w:cs="Arial"/>
          <w:color w:val="000000"/>
          <w:sz w:val="22"/>
          <w:szCs w:val="22"/>
        </w:rPr>
        <w:fldChar w:fldCharType="end"/>
      </w:r>
      <w:del w:id="225"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macrophage populations</w:t>
      </w:r>
      <w:ins w:id="226" w:author="Borcherding, Nicholas (CCOM Student)" w:date="2020-11-02T13:26:00Z">
        <w:r w:rsidR="003E01D3">
          <w:rPr>
            <w:rFonts w:ascii="Arial" w:hAnsi="Arial" w:cs="Arial"/>
            <w:color w:val="000000"/>
            <w:sz w:val="22"/>
            <w:szCs w:val="22"/>
          </w:rPr>
          <w:t>.</w:t>
        </w:r>
      </w:ins>
      <w:del w:id="227" w:author="Borcherding, Nicholas (CCOM Student)" w:date="2020-11-02T13:26:00Z">
        <w:r w:rsidR="00FD6968" w:rsidRPr="0002326A" w:rsidDel="003E01D3">
          <w:rPr>
            <w:rFonts w:ascii="Arial" w:hAnsi="Arial" w:cs="Arial"/>
            <w:color w:val="000000"/>
            <w:sz w:val="22"/>
            <w:szCs w:val="22"/>
          </w:rPr>
          <w:delText xml:space="preserve"> </w:delText>
        </w:r>
      </w:del>
      <w:r w:rsidR="00FD6968"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FD6968"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w:t>
      </w:r>
      <w:r w:rsidR="00FD6968" w:rsidRPr="0002326A">
        <w:rPr>
          <w:rFonts w:ascii="Arial" w:hAnsi="Arial" w:cs="Arial"/>
          <w:color w:val="000000"/>
          <w:sz w:val="22"/>
          <w:szCs w:val="22"/>
        </w:rPr>
        <w:fldChar w:fldCharType="end"/>
      </w:r>
      <w:del w:id="228" w:author="Borcherding, Nicholas (CCOM Student)" w:date="2020-11-02T13:26:00Z">
        <w:r w:rsidR="00FD6968" w:rsidRPr="0002326A" w:rsidDel="003E01D3">
          <w:rPr>
            <w:rFonts w:ascii="Arial" w:hAnsi="Arial" w:cs="Arial"/>
            <w:color w:val="000000"/>
            <w:sz w:val="22"/>
            <w:szCs w:val="22"/>
          </w:rPr>
          <w:delText>.</w:delText>
        </w:r>
      </w:del>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w:t>
      </w:r>
      <w:ins w:id="229" w:author="Borcherding, Nicholas (CCOM Student)" w:date="2020-11-02T13:26:00Z">
        <w:r w:rsidR="003E01D3">
          <w:rPr>
            <w:rFonts w:ascii="Arial" w:hAnsi="Arial" w:cs="Arial"/>
            <w:color w:val="000000"/>
            <w:sz w:val="22"/>
            <w:szCs w:val="22"/>
          </w:rPr>
          <w:t>.</w:t>
        </w:r>
      </w:ins>
      <w:del w:id="230" w:author="Borcherding, Nicholas (CCOM Student)" w:date="2020-11-02T13:26:00Z">
        <w:r w:rsidR="00BA6EBB" w:rsidRPr="0002326A" w:rsidDel="003E01D3">
          <w:rPr>
            <w:rFonts w:ascii="Arial" w:hAnsi="Arial" w:cs="Arial"/>
            <w:color w:val="000000"/>
            <w:sz w:val="22"/>
            <w:szCs w:val="22"/>
          </w:rPr>
          <w:delText xml:space="preserve"> </w:delText>
        </w:r>
      </w:del>
      <w:r w:rsidR="00BA6EBB" w:rsidRPr="0002326A">
        <w:rPr>
          <w:rFonts w:ascii="Arial" w:hAnsi="Arial" w:cs="Arial"/>
          <w:color w:val="000000"/>
          <w:sz w:val="22"/>
          <w:szCs w:val="22"/>
        </w:rPr>
        <w:fldChar w:fldCharType="begin" w:fldLock="1"/>
      </w:r>
      <w:r w:rsidR="003E01D3">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18,25&lt;/sup&gt;","plainTextFormattedCitation":"18,25","previouslyFormattedCitation":"&lt;sup&gt;18,25&lt;/sup&gt;"},"properties":{"noteIndex":0},"schema":"https://github.com/citation-style-language/schema/raw/master/csl-citation.json"}</w:instrText>
      </w:r>
      <w:r w:rsidR="00BA6EBB"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18,25</w:t>
      </w:r>
      <w:r w:rsidR="00BA6EBB" w:rsidRPr="0002326A">
        <w:rPr>
          <w:rFonts w:ascii="Arial" w:hAnsi="Arial" w:cs="Arial"/>
          <w:color w:val="000000"/>
          <w:sz w:val="22"/>
          <w:szCs w:val="22"/>
        </w:rPr>
        <w:fldChar w:fldCharType="end"/>
      </w:r>
      <w:del w:id="231" w:author="Borcherding, Nicholas (CCOM Student)" w:date="2020-11-02T13:26:00Z">
        <w:r w:rsidR="00BA6EBB" w:rsidRPr="0002326A" w:rsidDel="003E01D3">
          <w:rPr>
            <w:rFonts w:ascii="Arial" w:hAnsi="Arial" w:cs="Arial"/>
            <w:color w:val="000000"/>
            <w:sz w:val="22"/>
            <w:szCs w:val="22"/>
          </w:rPr>
          <w:delText>.</w:delText>
        </w:r>
      </w:del>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del w:id="232" w:author="Borcherding, Nicholas (CCOM Student)" w:date="2020-11-02T13:26:00Z">
        <w:r w:rsidR="005B103D" w:rsidRPr="0002326A" w:rsidDel="003E01D3">
          <w:rPr>
            <w:rFonts w:ascii="Arial" w:hAnsi="Arial" w:cs="Arial"/>
            <w:color w:val="000000"/>
            <w:sz w:val="22"/>
            <w:szCs w:val="22"/>
          </w:rPr>
          <w:delText xml:space="preserve"> </w:delText>
        </w:r>
      </w:del>
      <w:r w:rsidR="005B103D"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lt;sup&gt;18,58&lt;/sup&gt;","plainTextFormattedCitation":"18,58","previouslyFormattedCitation":"&lt;sup&gt;18,58&lt;/sup&gt;"},"properties":{"noteIndex":0},"schema":"https://github.com/citation-style-language/schema/raw/master/csl-citation.json"}</w:instrText>
      </w:r>
      <w:r w:rsidR="005B103D"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18,58</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ins w:id="233" w:author="Borcherding, Nicholas (CCOM Student)" w:date="2020-11-02T13:47:00Z">
        <w:r w:rsidR="00F031BF">
          <w:rPr>
            <w:rFonts w:ascii="Arial" w:hAnsi="Arial" w:cs="Arial"/>
            <w:color w:val="000000"/>
            <w:sz w:val="22"/>
            <w:szCs w:val="22"/>
          </w:rPr>
          <w:t xml:space="preserve"> The TAM_3 classification </w:t>
        </w:r>
      </w:ins>
      <w:ins w:id="234" w:author="Borcherding, Nicholas (CCOM Student)" w:date="2020-11-02T13:48:00Z">
        <w:r w:rsidR="00F031BF">
          <w:rPr>
            <w:rFonts w:ascii="Arial" w:hAnsi="Arial" w:cs="Arial"/>
            <w:color w:val="000000"/>
            <w:sz w:val="22"/>
            <w:szCs w:val="22"/>
          </w:rPr>
          <w:t xml:space="preserve">had </w:t>
        </w:r>
      </w:ins>
      <w:ins w:id="235" w:author="Borcherding, Nicholas (CCOM Student)" w:date="2020-11-02T13:49:00Z">
        <w:r w:rsidR="00F031BF">
          <w:rPr>
            <w:rFonts w:ascii="Arial" w:hAnsi="Arial" w:cs="Arial"/>
            <w:color w:val="000000"/>
            <w:sz w:val="22"/>
            <w:szCs w:val="22"/>
          </w:rPr>
          <w:t>an independently</w:t>
        </w:r>
      </w:ins>
      <w:ins w:id="236" w:author="Borcherding, Nicholas (CCOM Student)" w:date="2020-11-02T13:48:00Z">
        <w:r w:rsidR="00F031BF">
          <w:rPr>
            <w:rFonts w:ascii="Arial" w:hAnsi="Arial" w:cs="Arial"/>
            <w:color w:val="000000"/>
            <w:sz w:val="22"/>
            <w:szCs w:val="22"/>
          </w:rPr>
          <w:t xml:space="preserve"> high degree with the </w:t>
        </w:r>
      </w:ins>
      <w:ins w:id="237" w:author="Borcherding, Nicholas (CCOM Student)" w:date="2020-11-02T13:49:00Z">
        <w:r w:rsidR="00F031BF">
          <w:rPr>
            <w:rFonts w:ascii="Arial" w:hAnsi="Arial" w:cs="Arial"/>
            <w:color w:val="000000"/>
            <w:sz w:val="22"/>
            <w:szCs w:val="22"/>
          </w:rPr>
          <w:t>CD8_6, suggesting the possible interaction</w:t>
        </w:r>
      </w:ins>
      <w:ins w:id="238" w:author="Borcherding, Nicholas (CCOM Student)" w:date="2020-11-02T13:50:00Z">
        <w:r w:rsidR="00F031BF">
          <w:rPr>
            <w:rFonts w:ascii="Arial" w:hAnsi="Arial" w:cs="Arial"/>
            <w:color w:val="000000"/>
            <w:sz w:val="22"/>
            <w:szCs w:val="22"/>
          </w:rPr>
          <w:t xml:space="preserve"> or coordination between</w:t>
        </w:r>
      </w:ins>
      <w:ins w:id="239" w:author="Borcherding, Nicholas (CCOM Student)" w:date="2020-11-02T13:49:00Z">
        <w:r w:rsidR="00F031BF">
          <w:rPr>
            <w:rFonts w:ascii="Arial" w:hAnsi="Arial" w:cs="Arial"/>
            <w:color w:val="000000"/>
            <w:sz w:val="22"/>
            <w:szCs w:val="22"/>
          </w:rPr>
          <w:t xml:space="preserve"> lymphoid and myeloid cells in</w:t>
        </w:r>
      </w:ins>
      <w:ins w:id="240" w:author="Borcherding, Nicholas (CCOM Student)" w:date="2020-11-02T13:50:00Z">
        <w:r w:rsidR="00F031BF">
          <w:rPr>
            <w:rFonts w:ascii="Arial" w:hAnsi="Arial" w:cs="Arial"/>
            <w:color w:val="000000"/>
            <w:sz w:val="22"/>
            <w:szCs w:val="22"/>
          </w:rPr>
          <w:t xml:space="preserve"> ccRCC</w:t>
        </w:r>
      </w:ins>
      <w:ins w:id="241" w:author="Borcherding, Nicholas (CCOM Student)" w:date="2020-11-02T13:49:00Z">
        <w:r w:rsidR="00F031BF">
          <w:rPr>
            <w:rFonts w:ascii="Arial" w:hAnsi="Arial" w:cs="Arial"/>
            <w:color w:val="000000"/>
            <w:sz w:val="22"/>
            <w:szCs w:val="22"/>
          </w:rPr>
          <w:t>.</w:t>
        </w:r>
      </w:ins>
      <w:ins w:id="242" w:author="Borcherding, Nicholas (CCOM Student)" w:date="2020-11-03T09:21:00Z">
        <w:r w:rsidR="00A67C4A">
          <w:rPr>
            <w:rFonts w:ascii="Arial" w:hAnsi="Arial" w:cs="Arial"/>
            <w:color w:val="000000"/>
            <w:sz w:val="22"/>
            <w:szCs w:val="22"/>
          </w:rPr>
          <w:t xml:space="preserve"> </w:t>
        </w:r>
      </w:ins>
      <w:del w:id="243" w:author="Borcherding, Nicholas (CCOM Student)" w:date="2020-11-03T09:20:00Z">
        <w:r w:rsidR="009E3D20" w:rsidRPr="0002326A" w:rsidDel="00A67C4A">
          <w:rPr>
            <w:rFonts w:ascii="Arial" w:hAnsi="Arial" w:cs="Arial"/>
            <w:color w:val="000000"/>
            <w:sz w:val="22"/>
            <w:szCs w:val="22"/>
          </w:rPr>
          <w:delText xml:space="preserve"> </w:delText>
        </w:r>
      </w:del>
      <w:r w:rsidR="00272B1C" w:rsidRPr="0002326A">
        <w:rPr>
          <w:rFonts w:ascii="Arial" w:hAnsi="Arial" w:cs="Arial"/>
          <w:color w:val="000000"/>
          <w:sz w:val="22"/>
          <w:szCs w:val="22"/>
        </w:rPr>
        <w:t>The increased immunogenicity of ccRCC has been tied to upregulation of the antigen presenting machinery expression through MHC-I</w:t>
      </w:r>
      <w:ins w:id="244" w:author="Borcherding, Nicholas (CCOM Student)" w:date="2020-11-02T13:26:00Z">
        <w:r w:rsidR="003E01D3">
          <w:rPr>
            <w:rFonts w:ascii="Arial" w:hAnsi="Arial" w:cs="Arial"/>
            <w:color w:val="000000"/>
            <w:sz w:val="22"/>
            <w:szCs w:val="22"/>
          </w:rPr>
          <w:t>.</w:t>
        </w:r>
      </w:ins>
      <w:del w:id="245" w:author="Borcherding, Nicholas (CCOM Student)" w:date="2020-11-02T13:26:00Z">
        <w:r w:rsidR="00272B1C" w:rsidRPr="0002326A" w:rsidDel="003E01D3">
          <w:rPr>
            <w:rFonts w:ascii="Arial" w:hAnsi="Arial" w:cs="Arial"/>
            <w:color w:val="000000"/>
            <w:sz w:val="22"/>
            <w:szCs w:val="22"/>
          </w:rPr>
          <w:delText xml:space="preserve"> </w:delText>
        </w:r>
      </w:del>
      <w:r w:rsidR="00272B1C" w:rsidRPr="0002326A">
        <w:rPr>
          <w:rFonts w:ascii="Arial" w:hAnsi="Arial" w:cs="Arial"/>
          <w:color w:val="000000"/>
          <w:sz w:val="22"/>
          <w:szCs w:val="22"/>
        </w:rPr>
        <w:fldChar w:fldCharType="begin" w:fldLock="1"/>
      </w:r>
      <w:r w:rsidR="0055142F">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lt;sup&gt;51&lt;/sup&gt;","plainTextFormattedCitation":"51","previouslyFormattedCitation":"&lt;sup&gt;51&lt;/sup&gt;"},"properties":{"noteIndex":0},"schema":"https://github.com/citation-style-language/schema/raw/master/csl-citation.json"}</w:instrText>
      </w:r>
      <w:r w:rsidR="00272B1C" w:rsidRPr="0002326A">
        <w:rPr>
          <w:rFonts w:ascii="Arial" w:hAnsi="Arial" w:cs="Arial"/>
          <w:color w:val="000000"/>
          <w:sz w:val="22"/>
          <w:szCs w:val="22"/>
        </w:rPr>
        <w:fldChar w:fldCharType="separate"/>
      </w:r>
      <w:r w:rsidR="003E01D3" w:rsidRPr="003E01D3">
        <w:rPr>
          <w:rFonts w:ascii="Arial" w:hAnsi="Arial" w:cs="Arial"/>
          <w:noProof/>
          <w:color w:val="000000"/>
          <w:sz w:val="22"/>
          <w:szCs w:val="22"/>
          <w:vertAlign w:val="superscript"/>
        </w:rPr>
        <w:t>51</w:t>
      </w:r>
      <w:r w:rsidR="00272B1C" w:rsidRPr="0002326A">
        <w:rPr>
          <w:rFonts w:ascii="Arial" w:hAnsi="Arial" w:cs="Arial"/>
          <w:color w:val="000000"/>
          <w:sz w:val="22"/>
          <w:szCs w:val="22"/>
        </w:rPr>
        <w:fldChar w:fldCharType="end"/>
      </w:r>
      <w:del w:id="246" w:author="Borcherding, Nicholas (CCOM Student)" w:date="2020-11-02T13:26:00Z">
        <w:r w:rsidR="00272B1C" w:rsidRPr="0002326A" w:rsidDel="003E01D3">
          <w:rPr>
            <w:rFonts w:ascii="Arial" w:hAnsi="Arial" w:cs="Arial"/>
            <w:color w:val="000000"/>
            <w:sz w:val="22"/>
            <w:szCs w:val="22"/>
          </w:rPr>
          <w:delText>.</w:delText>
        </w:r>
      </w:del>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ins w:id="247" w:author="Borcherding, Nicholas (CCOM Student)" w:date="2020-11-02T15:37:00Z">
        <w:r w:rsidR="008D26F1">
          <w:rPr>
            <w:rFonts w:ascii="Arial" w:hAnsi="Arial" w:cs="Arial"/>
            <w:color w:val="000000"/>
            <w:sz w:val="22"/>
            <w:szCs w:val="22"/>
          </w:rPr>
          <w:t>6</w:t>
        </w:r>
      </w:ins>
      <w:del w:id="248" w:author="Borcherding, Nicholas (CCOM Student)" w:date="2020-11-02T15:37:00Z">
        <w:r w:rsidR="001A73F2" w:rsidDel="008D26F1">
          <w:rPr>
            <w:rFonts w:ascii="Arial" w:hAnsi="Arial" w:cs="Arial"/>
            <w:color w:val="000000"/>
            <w:sz w:val="22"/>
            <w:szCs w:val="22"/>
          </w:rPr>
          <w:delText>5</w:delText>
        </w:r>
      </w:del>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C1B6CCB"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lastRenderedPageBreak/>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relationship between proportion of cell types and corresponding immune cell states. With the 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ins w:id="249" w:author="Borcherding, Nicholas (CCOM Student)" w:date="2020-11-03T07:29:00Z">
        <w:r w:rsidR="00426E30">
          <w:rPr>
            <w:rFonts w:ascii="Arial" w:hAnsi="Arial" w:cs="Arial"/>
            <w:color w:val="000000"/>
            <w:sz w:val="22"/>
            <w:szCs w:val="22"/>
          </w:rPr>
          <w:t xml:space="preserve"> </w:t>
        </w:r>
      </w:ins>
      <w:del w:id="250" w:author="Borcherding, Nicholas (CCOM Student)" w:date="2020-11-03T07:29:00Z">
        <w:r w:rsidR="005148D8" w:rsidDel="00426E30">
          <w:rPr>
            <w:rFonts w:ascii="Arial" w:hAnsi="Arial" w:cs="Arial"/>
            <w:color w:val="000000"/>
            <w:sz w:val="22"/>
            <w:szCs w:val="22"/>
          </w:rPr>
          <w:delText xml:space="preserve"> </w:delText>
        </w:r>
      </w:del>
      <w:r w:rsidR="005148D8">
        <w:rPr>
          <w:rFonts w:ascii="Arial" w:hAnsi="Arial" w:cs="Arial"/>
          <w:color w:val="000000"/>
          <w:sz w:val="22"/>
          <w:szCs w:val="22"/>
        </w:rPr>
        <w:t xml:space="preserve">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7904C4FE" w14:textId="77777777" w:rsidR="00F031BF" w:rsidRDefault="00F031BF" w:rsidP="002E4EFB">
      <w:pPr>
        <w:spacing w:line="480" w:lineRule="auto"/>
        <w:jc w:val="both"/>
        <w:rPr>
          <w:ins w:id="251" w:author="Borcherding, Nicholas (CCOM Student)" w:date="2020-11-02T13:50:00Z"/>
          <w:rFonts w:ascii="Arial" w:hAnsi="Arial" w:cs="Arial"/>
          <w:b/>
          <w:color w:val="000000"/>
          <w:sz w:val="22"/>
          <w:szCs w:val="22"/>
        </w:rPr>
      </w:pPr>
    </w:p>
    <w:p w14:paraId="3680F3A4" w14:textId="510647FE"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We thank Michael Knudson, Rita Sigmund, Joe Galbraith, Janice Cook-Granroth, Bethany Kilburg and Celeste Charchalac from University of Iowa Carver College of Medicine, Tissue Procurement Core (TPC) and Genito-Urologic Tissue Repository (GUMER) for receiving biological samples and clinical data. We thank Justin Fishbaugh, Heath Vignes and Michael Shey from the University of Iowa Flow Cytometry Facility. We thank Kevin Knudtson, Mary Boes,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689B657A"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lastRenderedPageBreak/>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w:t>
      </w:r>
      <w:r w:rsidR="00FA0689">
        <w:rPr>
          <w:rFonts w:ascii="Arial" w:hAnsi="Arial" w:cs="Arial"/>
          <w:bCs/>
          <w:sz w:val="22"/>
          <w:szCs w:val="22"/>
        </w:rPr>
        <w:t xml:space="preserve">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under Award Number P30CA086862. The </w:t>
      </w:r>
      <w:r w:rsidR="00CB2EE0" w:rsidRPr="0002326A">
        <w:rPr>
          <w:rFonts w:ascii="Arial" w:hAnsi="Arial" w:cs="Arial"/>
          <w:bCs/>
          <w:color w:val="000000"/>
          <w:sz w:val="22"/>
          <w:szCs w:val="22"/>
        </w:rPr>
        <w:t xml:space="preserve">FACSAria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XSphera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138EA82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lastRenderedPageBreak/>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EC152A" w:rsidRPr="0002326A">
        <w:rPr>
          <w:rFonts w:ascii="Arial" w:hAnsi="Arial" w:cs="Arial"/>
          <w:sz w:val="22"/>
          <w:szCs w:val="22"/>
        </w:rPr>
        <w:t xml:space="preserve">The </w:t>
      </w:r>
      <w:r w:rsidR="00EC152A">
        <w:rPr>
          <w:rFonts w:ascii="Arial" w:hAnsi="Arial" w:cs="Arial"/>
          <w:sz w:val="22"/>
          <w:szCs w:val="22"/>
        </w:rPr>
        <w:t xml:space="preserve">processed data and </w:t>
      </w:r>
      <w:r w:rsidR="00EC152A" w:rsidRPr="0002326A">
        <w:rPr>
          <w:rFonts w:ascii="Arial" w:hAnsi="Arial" w:cs="Arial"/>
          <w:sz w:val="22"/>
          <w:szCs w:val="22"/>
        </w:rPr>
        <w:t>code for all analys</w:t>
      </w:r>
      <w:r w:rsidR="00EC152A">
        <w:rPr>
          <w:rFonts w:ascii="Arial" w:hAnsi="Arial" w:cs="Arial"/>
          <w:sz w:val="22"/>
          <w:szCs w:val="22"/>
        </w:rPr>
        <w:t>e</w:t>
      </w:r>
      <w:r w:rsidR="00EC152A" w:rsidRPr="0002326A">
        <w:rPr>
          <w:rFonts w:ascii="Arial" w:hAnsi="Arial" w:cs="Arial"/>
          <w:sz w:val="22"/>
          <w:szCs w:val="22"/>
        </w:rPr>
        <w:t xml:space="preserve">s </w:t>
      </w:r>
      <w:r w:rsidR="00EC152A">
        <w:rPr>
          <w:rFonts w:ascii="Arial" w:hAnsi="Arial" w:cs="Arial"/>
          <w:sz w:val="22"/>
          <w:szCs w:val="22"/>
        </w:rPr>
        <w:t xml:space="preserve">will be made public upon publication at </w:t>
      </w:r>
      <w:hyperlink r:id="rId13" w:history="1">
        <w:r w:rsidR="00EC152A" w:rsidRPr="0051289F">
          <w:rPr>
            <w:rStyle w:val="Hyperlink"/>
            <w:rFonts w:ascii="Arial" w:hAnsi="Arial" w:cs="Arial"/>
            <w:sz w:val="22"/>
            <w:szCs w:val="22"/>
          </w:rPr>
          <w:t>https://github.com/ncborcherding/ccRCC</w:t>
        </w:r>
      </w:hyperlink>
      <w:r w:rsidR="00EC152A" w:rsidRPr="001A73F2">
        <w:rPr>
          <w:rStyle w:val="Hyperlink"/>
          <w:rFonts w:ascii="Arial" w:hAnsi="Arial" w:cs="Arial"/>
          <w:color w:val="000000" w:themeColor="text1"/>
          <w:sz w:val="22"/>
          <w:szCs w:val="22"/>
          <w:u w:val="none"/>
        </w:rPr>
        <w:t>.</w:t>
      </w:r>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1666C49A" w14:textId="256285A4" w:rsidR="0055142F" w:rsidRPr="0055142F" w:rsidRDefault="002E4EFB" w:rsidP="0055142F">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55142F" w:rsidRPr="0055142F">
        <w:rPr>
          <w:rFonts w:ascii="Arial" w:hAnsi="Arial" w:cs="Arial"/>
          <w:noProof/>
          <w:sz w:val="22"/>
        </w:rPr>
        <w:t>1.</w:t>
      </w:r>
      <w:r w:rsidR="0055142F" w:rsidRPr="0055142F">
        <w:rPr>
          <w:rFonts w:ascii="Arial" w:hAnsi="Arial" w:cs="Arial"/>
          <w:noProof/>
          <w:sz w:val="22"/>
        </w:rPr>
        <w:tab/>
        <w:t xml:space="preserve">Saad, A. M. </w:t>
      </w:r>
      <w:r w:rsidR="0055142F" w:rsidRPr="0055142F">
        <w:rPr>
          <w:rFonts w:ascii="Arial" w:hAnsi="Arial" w:cs="Arial"/>
          <w:i/>
          <w:iCs/>
          <w:noProof/>
          <w:sz w:val="22"/>
        </w:rPr>
        <w:t>et al.</w:t>
      </w:r>
      <w:r w:rsidR="0055142F" w:rsidRPr="0055142F">
        <w:rPr>
          <w:rFonts w:ascii="Arial" w:hAnsi="Arial" w:cs="Arial"/>
          <w:noProof/>
          <w:sz w:val="22"/>
        </w:rPr>
        <w:t xml:space="preserve"> Trends in Renal-Cell Carcinoma Incidence and Mortality in the United States in the Last 2 Decades: A SEER-Based Study. </w:t>
      </w:r>
      <w:r w:rsidR="0055142F" w:rsidRPr="0055142F">
        <w:rPr>
          <w:rFonts w:ascii="Arial" w:hAnsi="Arial" w:cs="Arial"/>
          <w:i/>
          <w:iCs/>
          <w:noProof/>
          <w:sz w:val="22"/>
        </w:rPr>
        <w:t>Clin. Genitourin. Cancer</w:t>
      </w:r>
      <w:r w:rsidR="0055142F" w:rsidRPr="0055142F">
        <w:rPr>
          <w:rFonts w:ascii="Arial" w:hAnsi="Arial" w:cs="Arial"/>
          <w:noProof/>
          <w:sz w:val="22"/>
        </w:rPr>
        <w:t xml:space="preserve"> </w:t>
      </w:r>
      <w:r w:rsidR="0055142F" w:rsidRPr="0055142F">
        <w:rPr>
          <w:rFonts w:ascii="Arial" w:hAnsi="Arial" w:cs="Arial"/>
          <w:b/>
          <w:bCs/>
          <w:noProof/>
          <w:sz w:val="22"/>
        </w:rPr>
        <w:t>17</w:t>
      </w:r>
      <w:r w:rsidR="0055142F" w:rsidRPr="0055142F">
        <w:rPr>
          <w:rFonts w:ascii="Arial" w:hAnsi="Arial" w:cs="Arial"/>
          <w:noProof/>
          <w:sz w:val="22"/>
        </w:rPr>
        <w:t>, 46–75 (2019).</w:t>
      </w:r>
    </w:p>
    <w:p w14:paraId="7F90F32D"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w:t>
      </w:r>
      <w:r w:rsidRPr="0055142F">
        <w:rPr>
          <w:rFonts w:ascii="Arial" w:hAnsi="Arial" w:cs="Arial"/>
          <w:noProof/>
          <w:sz w:val="22"/>
        </w:rPr>
        <w:tab/>
        <w:t xml:space="preserve">Koneru, R. &amp; Hotte, S. J. Role of cytokine therapy for renal cell carcinoma in the era of targeted agents. </w:t>
      </w:r>
      <w:r w:rsidRPr="0055142F">
        <w:rPr>
          <w:rFonts w:ascii="Arial" w:hAnsi="Arial" w:cs="Arial"/>
          <w:i/>
          <w:iCs/>
          <w:noProof/>
          <w:sz w:val="22"/>
        </w:rPr>
        <w:t>Curr. Oncol.</w:t>
      </w:r>
      <w:r w:rsidRPr="0055142F">
        <w:rPr>
          <w:rFonts w:ascii="Arial" w:hAnsi="Arial" w:cs="Arial"/>
          <w:noProof/>
          <w:sz w:val="22"/>
        </w:rPr>
        <w:t xml:space="preserve"> </w:t>
      </w:r>
      <w:r w:rsidRPr="0055142F">
        <w:rPr>
          <w:rFonts w:ascii="Arial" w:hAnsi="Arial" w:cs="Arial"/>
          <w:b/>
          <w:bCs/>
          <w:noProof/>
          <w:sz w:val="22"/>
        </w:rPr>
        <w:t>16</w:t>
      </w:r>
      <w:r w:rsidRPr="0055142F">
        <w:rPr>
          <w:rFonts w:ascii="Arial" w:hAnsi="Arial" w:cs="Arial"/>
          <w:noProof/>
          <w:sz w:val="22"/>
        </w:rPr>
        <w:t>, S40 (2009).</w:t>
      </w:r>
    </w:p>
    <w:p w14:paraId="76CDFE21"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w:t>
      </w:r>
      <w:r w:rsidRPr="0055142F">
        <w:rPr>
          <w:rFonts w:ascii="Arial" w:hAnsi="Arial" w:cs="Arial"/>
          <w:noProof/>
          <w:sz w:val="22"/>
        </w:rPr>
        <w:tab/>
        <w:t xml:space="preserve">Motzer, R. J. </w:t>
      </w:r>
      <w:r w:rsidRPr="0055142F">
        <w:rPr>
          <w:rFonts w:ascii="Arial" w:hAnsi="Arial" w:cs="Arial"/>
          <w:i/>
          <w:iCs/>
          <w:noProof/>
          <w:sz w:val="22"/>
        </w:rPr>
        <w:t>et al.</w:t>
      </w:r>
      <w:r w:rsidRPr="0055142F">
        <w:rPr>
          <w:rFonts w:ascii="Arial" w:hAnsi="Arial" w:cs="Arial"/>
          <w:noProof/>
          <w:sz w:val="22"/>
        </w:rPr>
        <w:t xml:space="preserve"> Avelumab plus axitinib versus sunitinib for advanced renal-cell carcinoma. </w:t>
      </w:r>
      <w:r w:rsidRPr="0055142F">
        <w:rPr>
          <w:rFonts w:ascii="Arial" w:hAnsi="Arial" w:cs="Arial"/>
          <w:i/>
          <w:iCs/>
          <w:noProof/>
          <w:sz w:val="22"/>
        </w:rPr>
        <w:t>N. Engl. J. Med.</w:t>
      </w:r>
      <w:r w:rsidRPr="0055142F">
        <w:rPr>
          <w:rFonts w:ascii="Arial" w:hAnsi="Arial" w:cs="Arial"/>
          <w:noProof/>
          <w:sz w:val="22"/>
        </w:rPr>
        <w:t xml:space="preserve"> </w:t>
      </w:r>
      <w:r w:rsidRPr="0055142F">
        <w:rPr>
          <w:rFonts w:ascii="Arial" w:hAnsi="Arial" w:cs="Arial"/>
          <w:b/>
          <w:bCs/>
          <w:noProof/>
          <w:sz w:val="22"/>
        </w:rPr>
        <w:t>380</w:t>
      </w:r>
      <w:r w:rsidRPr="0055142F">
        <w:rPr>
          <w:rFonts w:ascii="Arial" w:hAnsi="Arial" w:cs="Arial"/>
          <w:noProof/>
          <w:sz w:val="22"/>
        </w:rPr>
        <w:t>, 1103–1115 (2019).</w:t>
      </w:r>
    </w:p>
    <w:p w14:paraId="579B30B2"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w:t>
      </w:r>
      <w:r w:rsidRPr="0055142F">
        <w:rPr>
          <w:rFonts w:ascii="Arial" w:hAnsi="Arial" w:cs="Arial"/>
          <w:noProof/>
          <w:sz w:val="22"/>
        </w:rPr>
        <w:tab/>
        <w:t xml:space="preserve">Dudani, S. </w:t>
      </w:r>
      <w:r w:rsidRPr="0055142F">
        <w:rPr>
          <w:rFonts w:ascii="Arial" w:hAnsi="Arial" w:cs="Arial"/>
          <w:i/>
          <w:iCs/>
          <w:noProof/>
          <w:sz w:val="22"/>
        </w:rPr>
        <w:t>et al.</w:t>
      </w:r>
      <w:r w:rsidRPr="0055142F">
        <w:rPr>
          <w:rFonts w:ascii="Arial" w:hAnsi="Arial" w:cs="Arial"/>
          <w:noProof/>
          <w:sz w:val="22"/>
        </w:rPr>
        <w:t xml:space="preserve"> First-line (1L) immuno-oncology (IO) combination therapies in metastatic renal cell carcinoma (mRCC): Preliminary results from the International Metastatic Renal Cell Carcinoma Database Consortium (IMDC). </w:t>
      </w:r>
      <w:r w:rsidRPr="0055142F">
        <w:rPr>
          <w:rFonts w:ascii="Arial" w:hAnsi="Arial" w:cs="Arial"/>
          <w:i/>
          <w:iCs/>
          <w:noProof/>
          <w:sz w:val="22"/>
        </w:rPr>
        <w:t>J. Clin. Oncol.</w:t>
      </w:r>
      <w:r w:rsidRPr="0055142F">
        <w:rPr>
          <w:rFonts w:ascii="Arial" w:hAnsi="Arial" w:cs="Arial"/>
          <w:noProof/>
          <w:sz w:val="22"/>
        </w:rPr>
        <w:t xml:space="preserve"> </w:t>
      </w:r>
      <w:r w:rsidRPr="0055142F">
        <w:rPr>
          <w:rFonts w:ascii="Arial" w:hAnsi="Arial" w:cs="Arial"/>
          <w:b/>
          <w:bCs/>
          <w:noProof/>
          <w:sz w:val="22"/>
        </w:rPr>
        <w:t>37</w:t>
      </w:r>
      <w:r w:rsidRPr="0055142F">
        <w:rPr>
          <w:rFonts w:ascii="Arial" w:hAnsi="Arial" w:cs="Arial"/>
          <w:noProof/>
          <w:sz w:val="22"/>
        </w:rPr>
        <w:t>, 584–584 (2019).</w:t>
      </w:r>
    </w:p>
    <w:p w14:paraId="77A80E7A"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w:t>
      </w:r>
      <w:r w:rsidRPr="0055142F">
        <w:rPr>
          <w:rFonts w:ascii="Arial" w:hAnsi="Arial" w:cs="Arial"/>
          <w:noProof/>
          <w:sz w:val="22"/>
        </w:rPr>
        <w:tab/>
        <w:t xml:space="preserve">Sharma, P. &amp; Allison, J. P. Immune checkpoint targeting in cancer therapy: Toward combination strategies with curative potential.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161</w:t>
      </w:r>
      <w:r w:rsidRPr="0055142F">
        <w:rPr>
          <w:rFonts w:ascii="Arial" w:hAnsi="Arial" w:cs="Arial"/>
          <w:noProof/>
          <w:sz w:val="22"/>
        </w:rPr>
        <w:t>, 205–214 (2015).</w:t>
      </w:r>
    </w:p>
    <w:p w14:paraId="05405B28"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6.</w:t>
      </w:r>
      <w:r w:rsidRPr="0055142F">
        <w:rPr>
          <w:rFonts w:ascii="Arial" w:hAnsi="Arial" w:cs="Arial"/>
          <w:noProof/>
          <w:sz w:val="22"/>
        </w:rPr>
        <w:tab/>
        <w:t xml:space="preserve">Giraldo, N. A. </w:t>
      </w:r>
      <w:r w:rsidRPr="0055142F">
        <w:rPr>
          <w:rFonts w:ascii="Arial" w:hAnsi="Arial" w:cs="Arial"/>
          <w:i/>
          <w:iCs/>
          <w:noProof/>
          <w:sz w:val="22"/>
        </w:rPr>
        <w:t>et al.</w:t>
      </w:r>
      <w:r w:rsidRPr="0055142F">
        <w:rPr>
          <w:rFonts w:ascii="Arial" w:hAnsi="Arial" w:cs="Arial"/>
          <w:noProof/>
          <w:sz w:val="22"/>
        </w:rPr>
        <w:t xml:space="preserve"> Orchestration and prognostic significance of immune checkpoints in the microenvironment of primary and metastatic renal cell cancer. </w:t>
      </w:r>
      <w:r w:rsidRPr="0055142F">
        <w:rPr>
          <w:rFonts w:ascii="Arial" w:hAnsi="Arial" w:cs="Arial"/>
          <w:i/>
          <w:iCs/>
          <w:noProof/>
          <w:sz w:val="22"/>
        </w:rPr>
        <w:t>Clin. Cancer Res.</w:t>
      </w:r>
      <w:r w:rsidRPr="0055142F">
        <w:rPr>
          <w:rFonts w:ascii="Arial" w:hAnsi="Arial" w:cs="Arial"/>
          <w:noProof/>
          <w:sz w:val="22"/>
        </w:rPr>
        <w:t xml:space="preserve"> </w:t>
      </w:r>
      <w:r w:rsidRPr="0055142F">
        <w:rPr>
          <w:rFonts w:ascii="Arial" w:hAnsi="Arial" w:cs="Arial"/>
          <w:b/>
          <w:bCs/>
          <w:noProof/>
          <w:sz w:val="22"/>
        </w:rPr>
        <w:t>21</w:t>
      </w:r>
      <w:r w:rsidRPr="0055142F">
        <w:rPr>
          <w:rFonts w:ascii="Arial" w:hAnsi="Arial" w:cs="Arial"/>
          <w:noProof/>
          <w:sz w:val="22"/>
        </w:rPr>
        <w:t>, 3031–3040 (2015).</w:t>
      </w:r>
    </w:p>
    <w:p w14:paraId="10F5B253"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7.</w:t>
      </w:r>
      <w:r w:rsidRPr="0055142F">
        <w:rPr>
          <w:rFonts w:ascii="Arial" w:hAnsi="Arial" w:cs="Arial"/>
          <w:noProof/>
          <w:sz w:val="22"/>
        </w:rPr>
        <w:tab/>
        <w:t xml:space="preserve">Tumeh, P. C. </w:t>
      </w:r>
      <w:r w:rsidRPr="0055142F">
        <w:rPr>
          <w:rFonts w:ascii="Arial" w:hAnsi="Arial" w:cs="Arial"/>
          <w:i/>
          <w:iCs/>
          <w:noProof/>
          <w:sz w:val="22"/>
        </w:rPr>
        <w:t>et al.</w:t>
      </w:r>
      <w:r w:rsidRPr="0055142F">
        <w:rPr>
          <w:rFonts w:ascii="Arial" w:hAnsi="Arial" w:cs="Arial"/>
          <w:noProof/>
          <w:sz w:val="22"/>
        </w:rPr>
        <w:t xml:space="preserve"> PD-1 blockade induces responses by inhibiting adaptive immune resistance.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515</w:t>
      </w:r>
      <w:r w:rsidRPr="0055142F">
        <w:rPr>
          <w:rFonts w:ascii="Arial" w:hAnsi="Arial" w:cs="Arial"/>
          <w:noProof/>
          <w:sz w:val="22"/>
        </w:rPr>
        <w:t>, 568–571 (2014).</w:t>
      </w:r>
    </w:p>
    <w:p w14:paraId="3CC6D4B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8.</w:t>
      </w:r>
      <w:r w:rsidRPr="0055142F">
        <w:rPr>
          <w:rFonts w:ascii="Arial" w:hAnsi="Arial" w:cs="Arial"/>
          <w:noProof/>
          <w:sz w:val="22"/>
        </w:rPr>
        <w:tab/>
        <w:t xml:space="preserve">Galon, J. </w:t>
      </w:r>
      <w:r w:rsidRPr="0055142F">
        <w:rPr>
          <w:rFonts w:ascii="Arial" w:hAnsi="Arial" w:cs="Arial"/>
          <w:i/>
          <w:iCs/>
          <w:noProof/>
          <w:sz w:val="22"/>
        </w:rPr>
        <w:t>et al.</w:t>
      </w:r>
      <w:r w:rsidRPr="0055142F">
        <w:rPr>
          <w:rFonts w:ascii="Arial" w:hAnsi="Arial" w:cs="Arial"/>
          <w:noProof/>
          <w:sz w:val="22"/>
        </w:rPr>
        <w:t xml:space="preserve"> Immunoscore and Immunoprofiling in cancer: An update from the melanoma and immunotherapy bridge 2015. </w:t>
      </w:r>
      <w:r w:rsidRPr="0055142F">
        <w:rPr>
          <w:rFonts w:ascii="Arial" w:hAnsi="Arial" w:cs="Arial"/>
          <w:i/>
          <w:iCs/>
          <w:noProof/>
          <w:sz w:val="22"/>
        </w:rPr>
        <w:t>J. Transl. Med.</w:t>
      </w:r>
      <w:r w:rsidRPr="0055142F">
        <w:rPr>
          <w:rFonts w:ascii="Arial" w:hAnsi="Arial" w:cs="Arial"/>
          <w:noProof/>
          <w:sz w:val="22"/>
        </w:rPr>
        <w:t xml:space="preserve"> </w:t>
      </w:r>
      <w:r w:rsidRPr="0055142F">
        <w:rPr>
          <w:rFonts w:ascii="Arial" w:hAnsi="Arial" w:cs="Arial"/>
          <w:b/>
          <w:bCs/>
          <w:noProof/>
          <w:sz w:val="22"/>
        </w:rPr>
        <w:t>4</w:t>
      </w:r>
      <w:r w:rsidRPr="0055142F">
        <w:rPr>
          <w:rFonts w:ascii="Arial" w:hAnsi="Arial" w:cs="Arial"/>
          <w:noProof/>
          <w:sz w:val="22"/>
        </w:rPr>
        <w:t>, (2016).</w:t>
      </w:r>
    </w:p>
    <w:p w14:paraId="32DC7EE0"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9.</w:t>
      </w:r>
      <w:r w:rsidRPr="0055142F">
        <w:rPr>
          <w:rFonts w:ascii="Arial" w:hAnsi="Arial" w:cs="Arial"/>
          <w:noProof/>
          <w:sz w:val="22"/>
        </w:rPr>
        <w:tab/>
        <w:t xml:space="preserve">Ziai, J. </w:t>
      </w:r>
      <w:r w:rsidRPr="0055142F">
        <w:rPr>
          <w:rFonts w:ascii="Arial" w:hAnsi="Arial" w:cs="Arial"/>
          <w:i/>
          <w:iCs/>
          <w:noProof/>
          <w:sz w:val="22"/>
        </w:rPr>
        <w:t>et al.</w:t>
      </w:r>
      <w:r w:rsidRPr="0055142F">
        <w:rPr>
          <w:rFonts w:ascii="Arial" w:hAnsi="Arial" w:cs="Arial"/>
          <w:noProof/>
          <w:sz w:val="22"/>
        </w:rPr>
        <w:t xml:space="preserve"> CD8+ T cell infiltration in breast and colon cancer: A histologic and statistical </w:t>
      </w:r>
      <w:r w:rsidRPr="0055142F">
        <w:rPr>
          <w:rFonts w:ascii="Arial" w:hAnsi="Arial" w:cs="Arial"/>
          <w:noProof/>
          <w:sz w:val="22"/>
        </w:rPr>
        <w:lastRenderedPageBreak/>
        <w:t xml:space="preserve">analysis. </w:t>
      </w:r>
      <w:r w:rsidRPr="0055142F">
        <w:rPr>
          <w:rFonts w:ascii="Arial" w:hAnsi="Arial" w:cs="Arial"/>
          <w:i/>
          <w:iCs/>
          <w:noProof/>
          <w:sz w:val="22"/>
        </w:rPr>
        <w:t>PLoS One</w:t>
      </w:r>
      <w:r w:rsidRPr="0055142F">
        <w:rPr>
          <w:rFonts w:ascii="Arial" w:hAnsi="Arial" w:cs="Arial"/>
          <w:noProof/>
          <w:sz w:val="22"/>
        </w:rPr>
        <w:t xml:space="preserve"> </w:t>
      </w:r>
      <w:r w:rsidRPr="0055142F">
        <w:rPr>
          <w:rFonts w:ascii="Arial" w:hAnsi="Arial" w:cs="Arial"/>
          <w:b/>
          <w:bCs/>
          <w:noProof/>
          <w:sz w:val="22"/>
        </w:rPr>
        <w:t>13</w:t>
      </w:r>
      <w:r w:rsidRPr="0055142F">
        <w:rPr>
          <w:rFonts w:ascii="Arial" w:hAnsi="Arial" w:cs="Arial"/>
          <w:noProof/>
          <w:sz w:val="22"/>
        </w:rPr>
        <w:t>, e0190158 (2018).</w:t>
      </w:r>
    </w:p>
    <w:p w14:paraId="4FFC28E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10.</w:t>
      </w:r>
      <w:r w:rsidRPr="0055142F">
        <w:rPr>
          <w:rFonts w:ascii="Arial" w:hAnsi="Arial" w:cs="Arial"/>
          <w:noProof/>
          <w:sz w:val="22"/>
        </w:rPr>
        <w:tab/>
        <w:t xml:space="preserve">Shimizu, S. </w:t>
      </w:r>
      <w:r w:rsidRPr="0055142F">
        <w:rPr>
          <w:rFonts w:ascii="Arial" w:hAnsi="Arial" w:cs="Arial"/>
          <w:i/>
          <w:iCs/>
          <w:noProof/>
          <w:sz w:val="22"/>
        </w:rPr>
        <w:t>et al.</w:t>
      </w:r>
      <w:r w:rsidRPr="0055142F">
        <w:rPr>
          <w:rFonts w:ascii="Arial" w:hAnsi="Arial" w:cs="Arial"/>
          <w:noProof/>
          <w:sz w:val="22"/>
        </w:rPr>
        <w:t xml:space="preserve"> Tumor-infiltrating CD8+ T-cell density is an independent prognostic marker for oral squamous cell carcinoma. </w:t>
      </w:r>
      <w:r w:rsidRPr="0055142F">
        <w:rPr>
          <w:rFonts w:ascii="Arial" w:hAnsi="Arial" w:cs="Arial"/>
          <w:i/>
          <w:iCs/>
          <w:noProof/>
          <w:sz w:val="22"/>
        </w:rPr>
        <w:t>Cancer Med.</w:t>
      </w:r>
      <w:r w:rsidRPr="0055142F">
        <w:rPr>
          <w:rFonts w:ascii="Arial" w:hAnsi="Arial" w:cs="Arial"/>
          <w:noProof/>
          <w:sz w:val="22"/>
        </w:rPr>
        <w:t xml:space="preserve"> </w:t>
      </w:r>
      <w:r w:rsidRPr="0055142F">
        <w:rPr>
          <w:rFonts w:ascii="Arial" w:hAnsi="Arial" w:cs="Arial"/>
          <w:b/>
          <w:bCs/>
          <w:noProof/>
          <w:sz w:val="22"/>
        </w:rPr>
        <w:t>8</w:t>
      </w:r>
      <w:r w:rsidRPr="0055142F">
        <w:rPr>
          <w:rFonts w:ascii="Arial" w:hAnsi="Arial" w:cs="Arial"/>
          <w:noProof/>
          <w:sz w:val="22"/>
        </w:rPr>
        <w:t>, 80–93 (2019).</w:t>
      </w:r>
    </w:p>
    <w:p w14:paraId="17B9CB03"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11.</w:t>
      </w:r>
      <w:r w:rsidRPr="0055142F">
        <w:rPr>
          <w:rFonts w:ascii="Arial" w:hAnsi="Arial" w:cs="Arial"/>
          <w:noProof/>
          <w:sz w:val="22"/>
        </w:rPr>
        <w:tab/>
        <w:t xml:space="preserve">Borcherding, N. </w:t>
      </w:r>
      <w:r w:rsidRPr="0055142F">
        <w:rPr>
          <w:rFonts w:ascii="Arial" w:hAnsi="Arial" w:cs="Arial"/>
          <w:i/>
          <w:iCs/>
          <w:noProof/>
          <w:sz w:val="22"/>
        </w:rPr>
        <w:t>et al.</w:t>
      </w:r>
      <w:r w:rsidRPr="0055142F">
        <w:rPr>
          <w:rFonts w:ascii="Arial" w:hAnsi="Arial" w:cs="Arial"/>
          <w:noProof/>
          <w:sz w:val="22"/>
        </w:rPr>
        <w:t xml:space="preserve"> Keeping Tumors in Check: A Mechanistic Review of Clinical Response and Resistance to Immune Checkpoint Blockade in Cancer. </w:t>
      </w:r>
      <w:r w:rsidRPr="0055142F">
        <w:rPr>
          <w:rFonts w:ascii="Arial" w:hAnsi="Arial" w:cs="Arial"/>
          <w:i/>
          <w:iCs/>
          <w:noProof/>
          <w:sz w:val="22"/>
        </w:rPr>
        <w:t>J. Mol. Biol.</w:t>
      </w:r>
      <w:r w:rsidRPr="0055142F">
        <w:rPr>
          <w:rFonts w:ascii="Arial" w:hAnsi="Arial" w:cs="Arial"/>
          <w:noProof/>
          <w:sz w:val="22"/>
        </w:rPr>
        <w:t xml:space="preserve"> </w:t>
      </w:r>
      <w:r w:rsidRPr="0055142F">
        <w:rPr>
          <w:rFonts w:ascii="Arial" w:hAnsi="Arial" w:cs="Arial"/>
          <w:b/>
          <w:bCs/>
          <w:noProof/>
          <w:sz w:val="22"/>
        </w:rPr>
        <w:t>430</w:t>
      </w:r>
      <w:r w:rsidRPr="0055142F">
        <w:rPr>
          <w:rFonts w:ascii="Arial" w:hAnsi="Arial" w:cs="Arial"/>
          <w:noProof/>
          <w:sz w:val="22"/>
        </w:rPr>
        <w:t>, 2014–2029 (2018).</w:t>
      </w:r>
    </w:p>
    <w:p w14:paraId="4DADE231"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12.</w:t>
      </w:r>
      <w:r w:rsidRPr="0055142F">
        <w:rPr>
          <w:rFonts w:ascii="Arial" w:hAnsi="Arial" w:cs="Arial"/>
          <w:noProof/>
          <w:sz w:val="22"/>
        </w:rPr>
        <w:tab/>
        <w:t xml:space="preserve">Patel, H. D. </w:t>
      </w:r>
      <w:r w:rsidRPr="0055142F">
        <w:rPr>
          <w:rFonts w:ascii="Arial" w:hAnsi="Arial" w:cs="Arial"/>
          <w:i/>
          <w:iCs/>
          <w:noProof/>
          <w:sz w:val="22"/>
        </w:rPr>
        <w:t>et al.</w:t>
      </w:r>
      <w:r w:rsidRPr="0055142F">
        <w:rPr>
          <w:rFonts w:ascii="Arial" w:hAnsi="Arial" w:cs="Arial"/>
          <w:noProof/>
          <w:sz w:val="22"/>
        </w:rPr>
        <w:t xml:space="preserve"> The future of perioperative therapy in advanced renal cell carcinoma: How can we PROSPER? </w:t>
      </w:r>
      <w:r w:rsidRPr="0055142F">
        <w:rPr>
          <w:rFonts w:ascii="Arial" w:hAnsi="Arial" w:cs="Arial"/>
          <w:i/>
          <w:iCs/>
          <w:noProof/>
          <w:sz w:val="22"/>
        </w:rPr>
        <w:t>Futur. Oncol.</w:t>
      </w:r>
      <w:r w:rsidRPr="0055142F">
        <w:rPr>
          <w:rFonts w:ascii="Arial" w:hAnsi="Arial" w:cs="Arial"/>
          <w:noProof/>
          <w:sz w:val="22"/>
        </w:rPr>
        <w:t xml:space="preserve"> </w:t>
      </w:r>
      <w:r w:rsidRPr="0055142F">
        <w:rPr>
          <w:rFonts w:ascii="Arial" w:hAnsi="Arial" w:cs="Arial"/>
          <w:b/>
          <w:bCs/>
          <w:noProof/>
          <w:sz w:val="22"/>
        </w:rPr>
        <w:t>15</w:t>
      </w:r>
      <w:r w:rsidRPr="0055142F">
        <w:rPr>
          <w:rFonts w:ascii="Arial" w:hAnsi="Arial" w:cs="Arial"/>
          <w:noProof/>
          <w:sz w:val="22"/>
        </w:rPr>
        <w:t>, 1683–1695 (2019).</w:t>
      </w:r>
    </w:p>
    <w:p w14:paraId="22CB632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13.</w:t>
      </w:r>
      <w:r w:rsidRPr="0055142F">
        <w:rPr>
          <w:rFonts w:ascii="Arial" w:hAnsi="Arial" w:cs="Arial"/>
          <w:noProof/>
          <w:sz w:val="22"/>
        </w:rPr>
        <w:tab/>
        <w:t xml:space="preserve">Nakano, O. </w:t>
      </w:r>
      <w:r w:rsidRPr="0055142F">
        <w:rPr>
          <w:rFonts w:ascii="Arial" w:hAnsi="Arial" w:cs="Arial"/>
          <w:i/>
          <w:iCs/>
          <w:noProof/>
          <w:sz w:val="22"/>
        </w:rPr>
        <w:t>et al.</w:t>
      </w:r>
      <w:r w:rsidRPr="0055142F">
        <w:rPr>
          <w:rFonts w:ascii="Arial" w:hAnsi="Arial" w:cs="Arial"/>
          <w:noProof/>
          <w:sz w:val="22"/>
        </w:rPr>
        <w:t xml:space="preserve"> Proliferative activity of intratumoral CD8+ T-lymphocytes as a prognostic factor in human renal cell carcinoma: Clinicopathologic demonstration of antitumor immunity. </w:t>
      </w:r>
      <w:r w:rsidRPr="0055142F">
        <w:rPr>
          <w:rFonts w:ascii="Arial" w:hAnsi="Arial" w:cs="Arial"/>
          <w:i/>
          <w:iCs/>
          <w:noProof/>
          <w:sz w:val="22"/>
        </w:rPr>
        <w:t>Cancer Res.</w:t>
      </w:r>
      <w:r w:rsidRPr="0055142F">
        <w:rPr>
          <w:rFonts w:ascii="Arial" w:hAnsi="Arial" w:cs="Arial"/>
          <w:noProof/>
          <w:sz w:val="22"/>
        </w:rPr>
        <w:t xml:space="preserve"> </w:t>
      </w:r>
      <w:r w:rsidRPr="0055142F">
        <w:rPr>
          <w:rFonts w:ascii="Arial" w:hAnsi="Arial" w:cs="Arial"/>
          <w:b/>
          <w:bCs/>
          <w:noProof/>
          <w:sz w:val="22"/>
        </w:rPr>
        <w:t>61</w:t>
      </w:r>
      <w:r w:rsidRPr="0055142F">
        <w:rPr>
          <w:rFonts w:ascii="Arial" w:hAnsi="Arial" w:cs="Arial"/>
          <w:noProof/>
          <w:sz w:val="22"/>
        </w:rPr>
        <w:t>, 5132–5136 (2001).</w:t>
      </w:r>
    </w:p>
    <w:p w14:paraId="6FA83BA4"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14.</w:t>
      </w:r>
      <w:r w:rsidRPr="0055142F">
        <w:rPr>
          <w:rFonts w:ascii="Arial" w:hAnsi="Arial" w:cs="Arial"/>
          <w:noProof/>
          <w:sz w:val="22"/>
        </w:rPr>
        <w:tab/>
        <w:t xml:space="preserve">Baine, M. K. </w:t>
      </w:r>
      <w:r w:rsidRPr="0055142F">
        <w:rPr>
          <w:rFonts w:ascii="Arial" w:hAnsi="Arial" w:cs="Arial"/>
          <w:i/>
          <w:iCs/>
          <w:noProof/>
          <w:sz w:val="22"/>
        </w:rPr>
        <w:t>et al.</w:t>
      </w:r>
      <w:r w:rsidRPr="0055142F">
        <w:rPr>
          <w:rFonts w:ascii="Arial" w:hAnsi="Arial" w:cs="Arial"/>
          <w:noProof/>
          <w:sz w:val="22"/>
        </w:rPr>
        <w:t xml:space="preserve"> Characterization of tumor infiltrating lymphocytes in paired primary and metastatic renal cell carcinoma specimens. </w:t>
      </w:r>
      <w:r w:rsidRPr="0055142F">
        <w:rPr>
          <w:rFonts w:ascii="Arial" w:hAnsi="Arial" w:cs="Arial"/>
          <w:i/>
          <w:iCs/>
          <w:noProof/>
          <w:sz w:val="22"/>
        </w:rPr>
        <w:t>Oncotarget</w:t>
      </w:r>
      <w:r w:rsidRPr="0055142F">
        <w:rPr>
          <w:rFonts w:ascii="Arial" w:hAnsi="Arial" w:cs="Arial"/>
          <w:noProof/>
          <w:sz w:val="22"/>
        </w:rPr>
        <w:t xml:space="preserve"> </w:t>
      </w:r>
      <w:r w:rsidRPr="0055142F">
        <w:rPr>
          <w:rFonts w:ascii="Arial" w:hAnsi="Arial" w:cs="Arial"/>
          <w:b/>
          <w:bCs/>
          <w:noProof/>
          <w:sz w:val="22"/>
        </w:rPr>
        <w:t>6</w:t>
      </w:r>
      <w:r w:rsidRPr="0055142F">
        <w:rPr>
          <w:rFonts w:ascii="Arial" w:hAnsi="Arial" w:cs="Arial"/>
          <w:noProof/>
          <w:sz w:val="22"/>
        </w:rPr>
        <w:t>, 24990 (2015).</w:t>
      </w:r>
    </w:p>
    <w:p w14:paraId="2404E64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15.</w:t>
      </w:r>
      <w:r w:rsidRPr="0055142F">
        <w:rPr>
          <w:rFonts w:ascii="Arial" w:hAnsi="Arial" w:cs="Arial"/>
          <w:noProof/>
          <w:sz w:val="22"/>
        </w:rPr>
        <w:tab/>
        <w:t xml:space="preserve">Braun, D. A. </w:t>
      </w:r>
      <w:r w:rsidRPr="0055142F">
        <w:rPr>
          <w:rFonts w:ascii="Arial" w:hAnsi="Arial" w:cs="Arial"/>
          <w:i/>
          <w:iCs/>
          <w:noProof/>
          <w:sz w:val="22"/>
        </w:rPr>
        <w:t>et al.</w:t>
      </w:r>
      <w:r w:rsidRPr="0055142F">
        <w:rPr>
          <w:rFonts w:ascii="Arial" w:hAnsi="Arial" w:cs="Arial"/>
          <w:noProof/>
          <w:sz w:val="22"/>
        </w:rPr>
        <w:t xml:space="preserve"> Interplay of somatic alterations and immune infiltration modulates response to PD-1 blockade in advanced clear cell renal cell carcinoma.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26</w:t>
      </w:r>
      <w:r w:rsidRPr="0055142F">
        <w:rPr>
          <w:rFonts w:ascii="Arial" w:hAnsi="Arial" w:cs="Arial"/>
          <w:noProof/>
          <w:sz w:val="22"/>
        </w:rPr>
        <w:t>, 909–918 (2020).</w:t>
      </w:r>
    </w:p>
    <w:p w14:paraId="6B04358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16.</w:t>
      </w:r>
      <w:r w:rsidRPr="0055142F">
        <w:rPr>
          <w:rFonts w:ascii="Arial" w:hAnsi="Arial" w:cs="Arial"/>
          <w:noProof/>
          <w:sz w:val="22"/>
        </w:rPr>
        <w:tab/>
        <w:t xml:space="preserve">Choueiri, T. K. </w:t>
      </w:r>
      <w:r w:rsidRPr="0055142F">
        <w:rPr>
          <w:rFonts w:ascii="Arial" w:hAnsi="Arial" w:cs="Arial"/>
          <w:i/>
          <w:iCs/>
          <w:noProof/>
          <w:sz w:val="22"/>
        </w:rPr>
        <w:t>et al.</w:t>
      </w:r>
      <w:r w:rsidRPr="0055142F">
        <w:rPr>
          <w:rFonts w:ascii="Arial" w:hAnsi="Arial" w:cs="Arial"/>
          <w:noProof/>
          <w:sz w:val="22"/>
        </w:rPr>
        <w:t xml:space="preserve"> Biomarker analyses from JAVELIN Renal 101: Avelumab + axitinib (A+Ax) versus sunitinib (S) in advanced renal cell carcinoma (aRCC). </w:t>
      </w:r>
      <w:r w:rsidRPr="0055142F">
        <w:rPr>
          <w:rFonts w:ascii="Arial" w:hAnsi="Arial" w:cs="Arial"/>
          <w:i/>
          <w:iCs/>
          <w:noProof/>
          <w:sz w:val="22"/>
        </w:rPr>
        <w:t>J. Clin. Oncol.</w:t>
      </w:r>
      <w:r w:rsidRPr="0055142F">
        <w:rPr>
          <w:rFonts w:ascii="Arial" w:hAnsi="Arial" w:cs="Arial"/>
          <w:noProof/>
          <w:sz w:val="22"/>
        </w:rPr>
        <w:t xml:space="preserve"> </w:t>
      </w:r>
      <w:r w:rsidRPr="0055142F">
        <w:rPr>
          <w:rFonts w:ascii="Arial" w:hAnsi="Arial" w:cs="Arial"/>
          <w:b/>
          <w:bCs/>
          <w:noProof/>
          <w:sz w:val="22"/>
        </w:rPr>
        <w:t>37</w:t>
      </w:r>
      <w:r w:rsidRPr="0055142F">
        <w:rPr>
          <w:rFonts w:ascii="Arial" w:hAnsi="Arial" w:cs="Arial"/>
          <w:noProof/>
          <w:sz w:val="22"/>
        </w:rPr>
        <w:t>, 101 (2019).</w:t>
      </w:r>
    </w:p>
    <w:p w14:paraId="1B871554"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17.</w:t>
      </w:r>
      <w:r w:rsidRPr="0055142F">
        <w:rPr>
          <w:rFonts w:ascii="Arial" w:hAnsi="Arial" w:cs="Arial"/>
          <w:noProof/>
          <w:sz w:val="22"/>
        </w:rPr>
        <w:tab/>
        <w:t xml:space="preserve">Choueiri, T. K. </w:t>
      </w:r>
      <w:r w:rsidRPr="0055142F">
        <w:rPr>
          <w:rFonts w:ascii="Arial" w:hAnsi="Arial" w:cs="Arial"/>
          <w:i/>
          <w:iCs/>
          <w:noProof/>
          <w:sz w:val="22"/>
        </w:rPr>
        <w:t>et al.</w:t>
      </w:r>
      <w:r w:rsidRPr="0055142F">
        <w:rPr>
          <w:rFonts w:ascii="Arial" w:hAnsi="Arial" w:cs="Arial"/>
          <w:noProof/>
          <w:sz w:val="22"/>
        </w:rPr>
        <w:t xml:space="preserve"> Preliminary results for avelumab plus axitinib as first-line therapy in patients with advanced clear-cell renal-cell carcinoma (JAVELIN Renal 100): an open-label, dose-finding and dose-expansion, phase 1b trial. </w:t>
      </w:r>
      <w:r w:rsidRPr="0055142F">
        <w:rPr>
          <w:rFonts w:ascii="Arial" w:hAnsi="Arial" w:cs="Arial"/>
          <w:i/>
          <w:iCs/>
          <w:noProof/>
          <w:sz w:val="22"/>
        </w:rPr>
        <w:t>Lancet Oncol.</w:t>
      </w:r>
      <w:r w:rsidRPr="0055142F">
        <w:rPr>
          <w:rFonts w:ascii="Arial" w:hAnsi="Arial" w:cs="Arial"/>
          <w:noProof/>
          <w:sz w:val="22"/>
        </w:rPr>
        <w:t xml:space="preserve"> </w:t>
      </w:r>
      <w:r w:rsidRPr="0055142F">
        <w:rPr>
          <w:rFonts w:ascii="Arial" w:hAnsi="Arial" w:cs="Arial"/>
          <w:b/>
          <w:bCs/>
          <w:noProof/>
          <w:sz w:val="22"/>
        </w:rPr>
        <w:t>19</w:t>
      </w:r>
      <w:r w:rsidRPr="0055142F">
        <w:rPr>
          <w:rFonts w:ascii="Arial" w:hAnsi="Arial" w:cs="Arial"/>
          <w:noProof/>
          <w:sz w:val="22"/>
        </w:rPr>
        <w:t>, 451–460 (2018).</w:t>
      </w:r>
    </w:p>
    <w:p w14:paraId="2849E67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18.</w:t>
      </w:r>
      <w:r w:rsidRPr="0055142F">
        <w:rPr>
          <w:rFonts w:ascii="Arial" w:hAnsi="Arial" w:cs="Arial"/>
          <w:noProof/>
          <w:sz w:val="22"/>
        </w:rPr>
        <w:tab/>
        <w:t xml:space="preserve">Chevrier, S. </w:t>
      </w:r>
      <w:r w:rsidRPr="0055142F">
        <w:rPr>
          <w:rFonts w:ascii="Arial" w:hAnsi="Arial" w:cs="Arial"/>
          <w:i/>
          <w:iCs/>
          <w:noProof/>
          <w:sz w:val="22"/>
        </w:rPr>
        <w:t>et al.</w:t>
      </w:r>
      <w:r w:rsidRPr="0055142F">
        <w:rPr>
          <w:rFonts w:ascii="Arial" w:hAnsi="Arial" w:cs="Arial"/>
          <w:noProof/>
          <w:sz w:val="22"/>
        </w:rPr>
        <w:t xml:space="preserve"> An Immune Atlas of Clear Cell Renal Cell Carcinoma.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169</w:t>
      </w:r>
      <w:r w:rsidRPr="0055142F">
        <w:rPr>
          <w:rFonts w:ascii="Arial" w:hAnsi="Arial" w:cs="Arial"/>
          <w:noProof/>
          <w:sz w:val="22"/>
        </w:rPr>
        <w:t>, 736–749 (2017).</w:t>
      </w:r>
    </w:p>
    <w:p w14:paraId="361C6BB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19.</w:t>
      </w:r>
      <w:r w:rsidRPr="0055142F">
        <w:rPr>
          <w:rFonts w:ascii="Arial" w:hAnsi="Arial" w:cs="Arial"/>
          <w:noProof/>
          <w:sz w:val="22"/>
        </w:rPr>
        <w:tab/>
        <w:t xml:space="preserve">Creighton, C. J. </w:t>
      </w:r>
      <w:r w:rsidRPr="0055142F">
        <w:rPr>
          <w:rFonts w:ascii="Arial" w:hAnsi="Arial" w:cs="Arial"/>
          <w:i/>
          <w:iCs/>
          <w:noProof/>
          <w:sz w:val="22"/>
        </w:rPr>
        <w:t>et al.</w:t>
      </w:r>
      <w:r w:rsidRPr="0055142F">
        <w:rPr>
          <w:rFonts w:ascii="Arial" w:hAnsi="Arial" w:cs="Arial"/>
          <w:noProof/>
          <w:sz w:val="22"/>
        </w:rPr>
        <w:t xml:space="preserve"> Comprehensivemolecular characterization of clear cell renal cell </w:t>
      </w:r>
      <w:r w:rsidRPr="0055142F">
        <w:rPr>
          <w:rFonts w:ascii="Arial" w:hAnsi="Arial" w:cs="Arial"/>
          <w:noProof/>
          <w:sz w:val="22"/>
        </w:rPr>
        <w:lastRenderedPageBreak/>
        <w:t xml:space="preserve">carcinoma.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499</w:t>
      </w:r>
      <w:r w:rsidRPr="0055142F">
        <w:rPr>
          <w:rFonts w:ascii="Arial" w:hAnsi="Arial" w:cs="Arial"/>
          <w:noProof/>
          <w:sz w:val="22"/>
        </w:rPr>
        <w:t>, 43–49 (2013).</w:t>
      </w:r>
    </w:p>
    <w:p w14:paraId="7B5CC2D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20.</w:t>
      </w:r>
      <w:r w:rsidRPr="0055142F">
        <w:rPr>
          <w:rFonts w:ascii="Arial" w:hAnsi="Arial" w:cs="Arial"/>
          <w:noProof/>
          <w:sz w:val="22"/>
        </w:rPr>
        <w:tab/>
        <w:t xml:space="preserve">Van Den Heuvel, C. N. A. M. </w:t>
      </w:r>
      <w:r w:rsidRPr="0055142F">
        <w:rPr>
          <w:rFonts w:ascii="Arial" w:hAnsi="Arial" w:cs="Arial"/>
          <w:i/>
          <w:iCs/>
          <w:noProof/>
          <w:sz w:val="22"/>
        </w:rPr>
        <w:t>et al.</w:t>
      </w:r>
      <w:r w:rsidRPr="0055142F">
        <w:rPr>
          <w:rFonts w:ascii="Arial" w:hAnsi="Arial" w:cs="Arial"/>
          <w:noProof/>
          <w:sz w:val="22"/>
        </w:rPr>
        <w:t xml:space="preserve"> Molecular profiling of druggable targets in clear cell renal cell carcinoma through targeted RNA sequencing. </w:t>
      </w:r>
      <w:r w:rsidRPr="0055142F">
        <w:rPr>
          <w:rFonts w:ascii="Arial" w:hAnsi="Arial" w:cs="Arial"/>
          <w:i/>
          <w:iCs/>
          <w:noProof/>
          <w:sz w:val="22"/>
        </w:rPr>
        <w:t>Front. Oncol.</w:t>
      </w:r>
      <w:r w:rsidRPr="0055142F">
        <w:rPr>
          <w:rFonts w:ascii="Arial" w:hAnsi="Arial" w:cs="Arial"/>
          <w:noProof/>
          <w:sz w:val="22"/>
        </w:rPr>
        <w:t xml:space="preserve"> </w:t>
      </w:r>
      <w:r w:rsidRPr="0055142F">
        <w:rPr>
          <w:rFonts w:ascii="Arial" w:hAnsi="Arial" w:cs="Arial"/>
          <w:b/>
          <w:bCs/>
          <w:noProof/>
          <w:sz w:val="22"/>
        </w:rPr>
        <w:t>9</w:t>
      </w:r>
      <w:r w:rsidRPr="0055142F">
        <w:rPr>
          <w:rFonts w:ascii="Arial" w:hAnsi="Arial" w:cs="Arial"/>
          <w:noProof/>
          <w:sz w:val="22"/>
        </w:rPr>
        <w:t>, 117 (2019).</w:t>
      </w:r>
    </w:p>
    <w:p w14:paraId="30AC766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21.</w:t>
      </w:r>
      <w:r w:rsidRPr="0055142F">
        <w:rPr>
          <w:rFonts w:ascii="Arial" w:hAnsi="Arial" w:cs="Arial"/>
          <w:noProof/>
          <w:sz w:val="22"/>
        </w:rPr>
        <w:tab/>
        <w:t xml:space="preserve">Savas, P. </w:t>
      </w:r>
      <w:r w:rsidRPr="0055142F">
        <w:rPr>
          <w:rFonts w:ascii="Arial" w:hAnsi="Arial" w:cs="Arial"/>
          <w:i/>
          <w:iCs/>
          <w:noProof/>
          <w:sz w:val="22"/>
        </w:rPr>
        <w:t>et al.</w:t>
      </w:r>
      <w:r w:rsidRPr="0055142F">
        <w:rPr>
          <w:rFonts w:ascii="Arial" w:hAnsi="Arial" w:cs="Arial"/>
          <w:noProof/>
          <w:sz w:val="22"/>
        </w:rPr>
        <w:t xml:space="preserve"> Single-cell profiling of breast cancer T cells reveals a tissue-resident memory subset associated with improved prognosis.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24</w:t>
      </w:r>
      <w:r w:rsidRPr="0055142F">
        <w:rPr>
          <w:rFonts w:ascii="Arial" w:hAnsi="Arial" w:cs="Arial"/>
          <w:noProof/>
          <w:sz w:val="22"/>
        </w:rPr>
        <w:t>, 986–993 (2018).</w:t>
      </w:r>
    </w:p>
    <w:p w14:paraId="6346DFE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22.</w:t>
      </w:r>
      <w:r w:rsidRPr="0055142F">
        <w:rPr>
          <w:rFonts w:ascii="Arial" w:hAnsi="Arial" w:cs="Arial"/>
          <w:noProof/>
          <w:sz w:val="22"/>
        </w:rPr>
        <w:tab/>
        <w:t xml:space="preserve">Sade-Feldman, M. </w:t>
      </w:r>
      <w:r w:rsidRPr="0055142F">
        <w:rPr>
          <w:rFonts w:ascii="Arial" w:hAnsi="Arial" w:cs="Arial"/>
          <w:i/>
          <w:iCs/>
          <w:noProof/>
          <w:sz w:val="22"/>
        </w:rPr>
        <w:t>et al.</w:t>
      </w:r>
      <w:r w:rsidRPr="0055142F">
        <w:rPr>
          <w:rFonts w:ascii="Arial" w:hAnsi="Arial" w:cs="Arial"/>
          <w:noProof/>
          <w:sz w:val="22"/>
        </w:rPr>
        <w:t xml:space="preserve"> Defining T Cell States Associated with Response to Checkpoint Immunotherapy in Melanoma.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175</w:t>
      </w:r>
      <w:r w:rsidRPr="0055142F">
        <w:rPr>
          <w:rFonts w:ascii="Arial" w:hAnsi="Arial" w:cs="Arial"/>
          <w:noProof/>
          <w:sz w:val="22"/>
        </w:rPr>
        <w:t>, 998–1013 (2018).</w:t>
      </w:r>
    </w:p>
    <w:p w14:paraId="31095BC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23.</w:t>
      </w:r>
      <w:r w:rsidRPr="0055142F">
        <w:rPr>
          <w:rFonts w:ascii="Arial" w:hAnsi="Arial" w:cs="Arial"/>
          <w:noProof/>
          <w:sz w:val="22"/>
        </w:rPr>
        <w:tab/>
        <w:t xml:space="preserve">Geissler, K. </w:t>
      </w:r>
      <w:r w:rsidRPr="0055142F">
        <w:rPr>
          <w:rFonts w:ascii="Arial" w:hAnsi="Arial" w:cs="Arial"/>
          <w:i/>
          <w:iCs/>
          <w:noProof/>
          <w:sz w:val="22"/>
        </w:rPr>
        <w:t>et al.</w:t>
      </w:r>
      <w:r w:rsidRPr="0055142F">
        <w:rPr>
          <w:rFonts w:ascii="Arial" w:hAnsi="Arial" w:cs="Arial"/>
          <w:noProof/>
          <w:sz w:val="22"/>
        </w:rPr>
        <w:t xml:space="preserve"> Immune signature of tumor infiltrating immune cells in renal cancer. </w:t>
      </w:r>
      <w:r w:rsidRPr="0055142F">
        <w:rPr>
          <w:rFonts w:ascii="Arial" w:hAnsi="Arial" w:cs="Arial"/>
          <w:i/>
          <w:iCs/>
          <w:noProof/>
          <w:sz w:val="22"/>
        </w:rPr>
        <w:t>Oncoimmunology</w:t>
      </w:r>
      <w:r w:rsidRPr="0055142F">
        <w:rPr>
          <w:rFonts w:ascii="Arial" w:hAnsi="Arial" w:cs="Arial"/>
          <w:noProof/>
          <w:sz w:val="22"/>
        </w:rPr>
        <w:t xml:space="preserve"> </w:t>
      </w:r>
      <w:r w:rsidRPr="0055142F">
        <w:rPr>
          <w:rFonts w:ascii="Arial" w:hAnsi="Arial" w:cs="Arial"/>
          <w:b/>
          <w:bCs/>
          <w:noProof/>
          <w:sz w:val="22"/>
        </w:rPr>
        <w:t>4</w:t>
      </w:r>
      <w:r w:rsidRPr="0055142F">
        <w:rPr>
          <w:rFonts w:ascii="Arial" w:hAnsi="Arial" w:cs="Arial"/>
          <w:noProof/>
          <w:sz w:val="22"/>
        </w:rPr>
        <w:t>, e985082 (2015).</w:t>
      </w:r>
    </w:p>
    <w:p w14:paraId="4F1251C8"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24.</w:t>
      </w:r>
      <w:r w:rsidRPr="0055142F">
        <w:rPr>
          <w:rFonts w:ascii="Arial" w:hAnsi="Arial" w:cs="Arial"/>
          <w:noProof/>
          <w:sz w:val="22"/>
        </w:rPr>
        <w:tab/>
        <w:t xml:space="preserve">Chung, W. </w:t>
      </w:r>
      <w:r w:rsidRPr="0055142F">
        <w:rPr>
          <w:rFonts w:ascii="Arial" w:hAnsi="Arial" w:cs="Arial"/>
          <w:i/>
          <w:iCs/>
          <w:noProof/>
          <w:sz w:val="22"/>
        </w:rPr>
        <w:t>et al.</w:t>
      </w:r>
      <w:r w:rsidRPr="0055142F">
        <w:rPr>
          <w:rFonts w:ascii="Arial" w:hAnsi="Arial" w:cs="Arial"/>
          <w:noProof/>
          <w:sz w:val="22"/>
        </w:rPr>
        <w:t xml:space="preserve"> Single-cell RNA-seq enables comprehensive tumour and immune cell profiling in primary breast cancer. </w:t>
      </w:r>
      <w:r w:rsidRPr="0055142F">
        <w:rPr>
          <w:rFonts w:ascii="Arial" w:hAnsi="Arial" w:cs="Arial"/>
          <w:i/>
          <w:iCs/>
          <w:noProof/>
          <w:sz w:val="22"/>
        </w:rPr>
        <w:t>Nat. Commun.</w:t>
      </w:r>
      <w:r w:rsidRPr="0055142F">
        <w:rPr>
          <w:rFonts w:ascii="Arial" w:hAnsi="Arial" w:cs="Arial"/>
          <w:noProof/>
          <w:sz w:val="22"/>
        </w:rPr>
        <w:t xml:space="preserve"> </w:t>
      </w:r>
      <w:r w:rsidRPr="0055142F">
        <w:rPr>
          <w:rFonts w:ascii="Arial" w:hAnsi="Arial" w:cs="Arial"/>
          <w:b/>
          <w:bCs/>
          <w:noProof/>
          <w:sz w:val="22"/>
        </w:rPr>
        <w:t>8</w:t>
      </w:r>
      <w:r w:rsidRPr="0055142F">
        <w:rPr>
          <w:rFonts w:ascii="Arial" w:hAnsi="Arial" w:cs="Arial"/>
          <w:noProof/>
          <w:sz w:val="22"/>
        </w:rPr>
        <w:t>, 1–12 (2017).</w:t>
      </w:r>
    </w:p>
    <w:p w14:paraId="0CD84ED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25.</w:t>
      </w:r>
      <w:r w:rsidRPr="0055142F">
        <w:rPr>
          <w:rFonts w:ascii="Arial" w:hAnsi="Arial" w:cs="Arial"/>
          <w:noProof/>
          <w:sz w:val="22"/>
        </w:rPr>
        <w:tab/>
        <w:t xml:space="preserve">Azizi, E. </w:t>
      </w:r>
      <w:r w:rsidRPr="0055142F">
        <w:rPr>
          <w:rFonts w:ascii="Arial" w:hAnsi="Arial" w:cs="Arial"/>
          <w:i/>
          <w:iCs/>
          <w:noProof/>
          <w:sz w:val="22"/>
        </w:rPr>
        <w:t>et al.</w:t>
      </w:r>
      <w:r w:rsidRPr="0055142F">
        <w:rPr>
          <w:rFonts w:ascii="Arial" w:hAnsi="Arial" w:cs="Arial"/>
          <w:noProof/>
          <w:sz w:val="22"/>
        </w:rPr>
        <w:t xml:space="preserve"> Single-Cell Map of Diverse Immune Phenotypes in the Breast Tumor Microenvironment.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174</w:t>
      </w:r>
      <w:r w:rsidRPr="0055142F">
        <w:rPr>
          <w:rFonts w:ascii="Arial" w:hAnsi="Arial" w:cs="Arial"/>
          <w:noProof/>
          <w:sz w:val="22"/>
        </w:rPr>
        <w:t>, 1293–1308 (2018).</w:t>
      </w:r>
    </w:p>
    <w:p w14:paraId="6156024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26.</w:t>
      </w:r>
      <w:r w:rsidRPr="0055142F">
        <w:rPr>
          <w:rFonts w:ascii="Arial" w:hAnsi="Arial" w:cs="Arial"/>
          <w:noProof/>
          <w:sz w:val="22"/>
        </w:rPr>
        <w:tab/>
        <w:t xml:space="preserve">Guo, X. </w:t>
      </w:r>
      <w:r w:rsidRPr="0055142F">
        <w:rPr>
          <w:rFonts w:ascii="Arial" w:hAnsi="Arial" w:cs="Arial"/>
          <w:i/>
          <w:iCs/>
          <w:noProof/>
          <w:sz w:val="22"/>
        </w:rPr>
        <w:t>et al.</w:t>
      </w:r>
      <w:r w:rsidRPr="0055142F">
        <w:rPr>
          <w:rFonts w:ascii="Arial" w:hAnsi="Arial" w:cs="Arial"/>
          <w:noProof/>
          <w:sz w:val="22"/>
        </w:rPr>
        <w:t xml:space="preserve"> Global characterization of T cells in non-small-cell lung cancer by single-cell sequencing.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24</w:t>
      </w:r>
      <w:r w:rsidRPr="0055142F">
        <w:rPr>
          <w:rFonts w:ascii="Arial" w:hAnsi="Arial" w:cs="Arial"/>
          <w:noProof/>
          <w:sz w:val="22"/>
        </w:rPr>
        <w:t>, 978–985 (2018).</w:t>
      </w:r>
    </w:p>
    <w:p w14:paraId="3BA2F62D" w14:textId="529AD82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27.</w:t>
      </w:r>
      <w:r w:rsidRPr="0055142F">
        <w:rPr>
          <w:rFonts w:ascii="Arial" w:hAnsi="Arial" w:cs="Arial"/>
          <w:noProof/>
          <w:sz w:val="22"/>
        </w:rPr>
        <w:tab/>
        <w:t xml:space="preserve">Tirosh, I. </w:t>
      </w:r>
      <w:r w:rsidRPr="0055142F">
        <w:rPr>
          <w:rFonts w:ascii="Arial" w:hAnsi="Arial" w:cs="Arial"/>
          <w:i/>
          <w:iCs/>
          <w:noProof/>
          <w:sz w:val="22"/>
        </w:rPr>
        <w:t>et al.</w:t>
      </w:r>
      <w:r w:rsidRPr="0055142F">
        <w:rPr>
          <w:rFonts w:ascii="Arial" w:hAnsi="Arial" w:cs="Arial"/>
          <w:noProof/>
          <w:sz w:val="22"/>
        </w:rPr>
        <w:t xml:space="preserve"> Dissecting the multicellular ecosystem of metastatic melanoma by single-cell RNA-seq.</w:t>
      </w:r>
      <w:del w:id="252" w:author="Borcherding, Nicholas (CCOM Student)" w:date="2020-11-03T09:32:00Z">
        <w:r w:rsidRPr="0055142F" w:rsidDel="0055142F">
          <w:rPr>
            <w:rFonts w:ascii="Arial" w:hAnsi="Arial" w:cs="Arial"/>
            <w:noProof/>
            <w:sz w:val="22"/>
          </w:rPr>
          <w:delText xml:space="preserve"> </w:delText>
        </w:r>
        <w:r w:rsidRPr="0055142F" w:rsidDel="0055142F">
          <w:rPr>
            <w:rFonts w:ascii="Arial" w:hAnsi="Arial" w:cs="Arial"/>
            <w:i/>
            <w:iCs/>
            <w:noProof/>
            <w:sz w:val="22"/>
          </w:rPr>
          <w:delText>Science (80-. ).</w:delText>
        </w:r>
      </w:del>
      <w:r w:rsidRPr="0055142F">
        <w:rPr>
          <w:rFonts w:ascii="Arial" w:hAnsi="Arial" w:cs="Arial"/>
          <w:noProof/>
          <w:sz w:val="22"/>
        </w:rPr>
        <w:t xml:space="preserve"> </w:t>
      </w:r>
      <w:r w:rsidRPr="0055142F">
        <w:rPr>
          <w:rFonts w:ascii="Arial" w:hAnsi="Arial" w:cs="Arial"/>
          <w:b/>
          <w:bCs/>
          <w:noProof/>
          <w:sz w:val="22"/>
        </w:rPr>
        <w:t>352</w:t>
      </w:r>
      <w:r w:rsidRPr="0055142F">
        <w:rPr>
          <w:rFonts w:ascii="Arial" w:hAnsi="Arial" w:cs="Arial"/>
          <w:noProof/>
          <w:sz w:val="22"/>
        </w:rPr>
        <w:t>, 189–196 (2016).</w:t>
      </w:r>
    </w:p>
    <w:p w14:paraId="75CAEAA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28.</w:t>
      </w:r>
      <w:r w:rsidRPr="0055142F">
        <w:rPr>
          <w:rFonts w:ascii="Arial" w:hAnsi="Arial" w:cs="Arial"/>
          <w:noProof/>
          <w:sz w:val="22"/>
        </w:rPr>
        <w:tab/>
        <w:t xml:space="preserve">Beausang, J. F. </w:t>
      </w:r>
      <w:r w:rsidRPr="0055142F">
        <w:rPr>
          <w:rFonts w:ascii="Arial" w:hAnsi="Arial" w:cs="Arial"/>
          <w:i/>
          <w:iCs/>
          <w:noProof/>
          <w:sz w:val="22"/>
        </w:rPr>
        <w:t>et al.</w:t>
      </w:r>
      <w:r w:rsidRPr="0055142F">
        <w:rPr>
          <w:rFonts w:ascii="Arial" w:hAnsi="Arial" w:cs="Arial"/>
          <w:noProof/>
          <w:sz w:val="22"/>
        </w:rPr>
        <w:t xml:space="preserve"> T cell receptor sequencing of early-stage breast cancer tumors identifies altered clonal structure of the T cell repertoire. </w:t>
      </w:r>
      <w:r w:rsidRPr="0055142F">
        <w:rPr>
          <w:rFonts w:ascii="Arial" w:hAnsi="Arial" w:cs="Arial"/>
          <w:i/>
          <w:iCs/>
          <w:noProof/>
          <w:sz w:val="22"/>
        </w:rPr>
        <w:t>Proc. Natl. Acad. Sci. U. S. A.</w:t>
      </w:r>
      <w:r w:rsidRPr="0055142F">
        <w:rPr>
          <w:rFonts w:ascii="Arial" w:hAnsi="Arial" w:cs="Arial"/>
          <w:noProof/>
          <w:sz w:val="22"/>
        </w:rPr>
        <w:t xml:space="preserve"> </w:t>
      </w:r>
      <w:r w:rsidRPr="0055142F">
        <w:rPr>
          <w:rFonts w:ascii="Arial" w:hAnsi="Arial" w:cs="Arial"/>
          <w:b/>
          <w:bCs/>
          <w:noProof/>
          <w:sz w:val="22"/>
        </w:rPr>
        <w:t>114</w:t>
      </w:r>
      <w:r w:rsidRPr="0055142F">
        <w:rPr>
          <w:rFonts w:ascii="Arial" w:hAnsi="Arial" w:cs="Arial"/>
          <w:noProof/>
          <w:sz w:val="22"/>
        </w:rPr>
        <w:t>, e10409-10417 (2017).</w:t>
      </w:r>
    </w:p>
    <w:p w14:paraId="0498B508"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29.</w:t>
      </w:r>
      <w:r w:rsidRPr="0055142F">
        <w:rPr>
          <w:rFonts w:ascii="Arial" w:hAnsi="Arial" w:cs="Arial"/>
          <w:noProof/>
          <w:sz w:val="22"/>
        </w:rPr>
        <w:tab/>
        <w:t xml:space="preserve">Zheng, C. </w:t>
      </w:r>
      <w:r w:rsidRPr="0055142F">
        <w:rPr>
          <w:rFonts w:ascii="Arial" w:hAnsi="Arial" w:cs="Arial"/>
          <w:i/>
          <w:iCs/>
          <w:noProof/>
          <w:sz w:val="22"/>
        </w:rPr>
        <w:t>et al.</w:t>
      </w:r>
      <w:r w:rsidRPr="0055142F">
        <w:rPr>
          <w:rFonts w:ascii="Arial" w:hAnsi="Arial" w:cs="Arial"/>
          <w:noProof/>
          <w:sz w:val="22"/>
        </w:rPr>
        <w:t xml:space="preserve"> Landscape of Infiltrating T Cells in Liver Cancer Revealed by Single-Cell Sequencing.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169</w:t>
      </w:r>
      <w:r w:rsidRPr="0055142F">
        <w:rPr>
          <w:rFonts w:ascii="Arial" w:hAnsi="Arial" w:cs="Arial"/>
          <w:noProof/>
          <w:sz w:val="22"/>
        </w:rPr>
        <w:t>, 1342–1356 (2017).</w:t>
      </w:r>
    </w:p>
    <w:p w14:paraId="71659566"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30.</w:t>
      </w:r>
      <w:r w:rsidRPr="0055142F">
        <w:rPr>
          <w:rFonts w:ascii="Arial" w:hAnsi="Arial" w:cs="Arial"/>
          <w:noProof/>
          <w:sz w:val="22"/>
        </w:rPr>
        <w:tab/>
        <w:t xml:space="preserve">Young, M. D. </w:t>
      </w:r>
      <w:r w:rsidRPr="0055142F">
        <w:rPr>
          <w:rFonts w:ascii="Arial" w:hAnsi="Arial" w:cs="Arial"/>
          <w:i/>
          <w:iCs/>
          <w:noProof/>
          <w:sz w:val="22"/>
        </w:rPr>
        <w:t>et al.</w:t>
      </w:r>
      <w:r w:rsidRPr="0055142F">
        <w:rPr>
          <w:rFonts w:ascii="Arial" w:hAnsi="Arial" w:cs="Arial"/>
          <w:noProof/>
          <w:sz w:val="22"/>
        </w:rPr>
        <w:t xml:space="preserve"> Single-cell transcriptomes from human kidneys reveal the cellular identity of renal tumors. </w:t>
      </w:r>
      <w:r w:rsidRPr="0055142F">
        <w:rPr>
          <w:rFonts w:ascii="Arial" w:hAnsi="Arial" w:cs="Arial"/>
          <w:i/>
          <w:iCs/>
          <w:noProof/>
          <w:sz w:val="22"/>
        </w:rPr>
        <w:t>Science</w:t>
      </w:r>
      <w:del w:id="253" w:author="Borcherding, Nicholas (CCOM Student)" w:date="2020-11-03T09:32:00Z">
        <w:r w:rsidRPr="0055142F" w:rsidDel="0055142F">
          <w:rPr>
            <w:rFonts w:ascii="Arial" w:hAnsi="Arial" w:cs="Arial"/>
            <w:i/>
            <w:iCs/>
            <w:noProof/>
            <w:sz w:val="22"/>
          </w:rPr>
          <w:delText xml:space="preserve"> (80-. )</w:delText>
        </w:r>
      </w:del>
      <w:r w:rsidRPr="0055142F">
        <w:rPr>
          <w:rFonts w:ascii="Arial" w:hAnsi="Arial" w:cs="Arial"/>
          <w:i/>
          <w:iCs/>
          <w:noProof/>
          <w:sz w:val="22"/>
        </w:rPr>
        <w:t>.</w:t>
      </w:r>
      <w:r w:rsidRPr="0055142F">
        <w:rPr>
          <w:rFonts w:ascii="Arial" w:hAnsi="Arial" w:cs="Arial"/>
          <w:noProof/>
          <w:sz w:val="22"/>
        </w:rPr>
        <w:t xml:space="preserve"> </w:t>
      </w:r>
      <w:r w:rsidRPr="0055142F">
        <w:rPr>
          <w:rFonts w:ascii="Arial" w:hAnsi="Arial" w:cs="Arial"/>
          <w:b/>
          <w:bCs/>
          <w:noProof/>
          <w:sz w:val="22"/>
        </w:rPr>
        <w:t>361</w:t>
      </w:r>
      <w:r w:rsidRPr="0055142F">
        <w:rPr>
          <w:rFonts w:ascii="Arial" w:hAnsi="Arial" w:cs="Arial"/>
          <w:noProof/>
          <w:sz w:val="22"/>
        </w:rPr>
        <w:t>, 594–599 (2018).</w:t>
      </w:r>
    </w:p>
    <w:p w14:paraId="61214B4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31.</w:t>
      </w:r>
      <w:r w:rsidRPr="0055142F">
        <w:rPr>
          <w:rFonts w:ascii="Arial" w:hAnsi="Arial" w:cs="Arial"/>
          <w:noProof/>
          <w:sz w:val="22"/>
        </w:rPr>
        <w:tab/>
        <w:t xml:space="preserve">Baldan, V., Griffiths, R., Hawkins, R. E. &amp; Gilham, D. E. Efficient and reproducible generation of tumour-infiltrating lymphocytes for renal cell carcinoma. </w:t>
      </w:r>
      <w:r w:rsidRPr="0055142F">
        <w:rPr>
          <w:rFonts w:ascii="Arial" w:hAnsi="Arial" w:cs="Arial"/>
          <w:i/>
          <w:iCs/>
          <w:noProof/>
          <w:sz w:val="22"/>
        </w:rPr>
        <w:t>Br. J. Cancer</w:t>
      </w:r>
      <w:r w:rsidRPr="0055142F">
        <w:rPr>
          <w:rFonts w:ascii="Arial" w:hAnsi="Arial" w:cs="Arial"/>
          <w:noProof/>
          <w:sz w:val="22"/>
        </w:rPr>
        <w:t xml:space="preserve"> </w:t>
      </w:r>
      <w:r w:rsidRPr="0055142F">
        <w:rPr>
          <w:rFonts w:ascii="Arial" w:hAnsi="Arial" w:cs="Arial"/>
          <w:b/>
          <w:bCs/>
          <w:noProof/>
          <w:sz w:val="22"/>
        </w:rPr>
        <w:t>112</w:t>
      </w:r>
      <w:r w:rsidRPr="0055142F">
        <w:rPr>
          <w:rFonts w:ascii="Arial" w:hAnsi="Arial" w:cs="Arial"/>
          <w:noProof/>
          <w:sz w:val="22"/>
        </w:rPr>
        <w:t xml:space="preserve">, </w:t>
      </w:r>
      <w:r w:rsidRPr="0055142F">
        <w:rPr>
          <w:rFonts w:ascii="Arial" w:hAnsi="Arial" w:cs="Arial"/>
          <w:noProof/>
          <w:sz w:val="22"/>
        </w:rPr>
        <w:lastRenderedPageBreak/>
        <w:t>1510–1518 (2015).</w:t>
      </w:r>
    </w:p>
    <w:p w14:paraId="55530D3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32.</w:t>
      </w:r>
      <w:r w:rsidRPr="0055142F">
        <w:rPr>
          <w:rFonts w:ascii="Arial" w:hAnsi="Arial" w:cs="Arial"/>
          <w:noProof/>
          <w:sz w:val="22"/>
        </w:rPr>
        <w:tab/>
        <w:t xml:space="preserve">Stuart, T. </w:t>
      </w:r>
      <w:r w:rsidRPr="0055142F">
        <w:rPr>
          <w:rFonts w:ascii="Arial" w:hAnsi="Arial" w:cs="Arial"/>
          <w:i/>
          <w:iCs/>
          <w:noProof/>
          <w:sz w:val="22"/>
        </w:rPr>
        <w:t>et al.</w:t>
      </w:r>
      <w:r w:rsidRPr="0055142F">
        <w:rPr>
          <w:rFonts w:ascii="Arial" w:hAnsi="Arial" w:cs="Arial"/>
          <w:noProof/>
          <w:sz w:val="22"/>
        </w:rPr>
        <w:t xml:space="preserve"> Comprehensive Integration of Single-Cell Data.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177</w:t>
      </w:r>
      <w:r w:rsidRPr="0055142F">
        <w:rPr>
          <w:rFonts w:ascii="Arial" w:hAnsi="Arial" w:cs="Arial"/>
          <w:noProof/>
          <w:sz w:val="22"/>
        </w:rPr>
        <w:t>, 1888–1902 (2019).</w:t>
      </w:r>
    </w:p>
    <w:p w14:paraId="6E2E9F97"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33.</w:t>
      </w:r>
      <w:r w:rsidRPr="0055142F">
        <w:rPr>
          <w:rFonts w:ascii="Arial" w:hAnsi="Arial" w:cs="Arial"/>
          <w:noProof/>
          <w:sz w:val="22"/>
        </w:rPr>
        <w:tab/>
        <w:t xml:space="preserve">Butler, A., Hoffman, P., Smibert, P., Papalexi, E. &amp; Satija, R. Integrating single-cell transcriptomic data across different conditions, technologies, and species. </w:t>
      </w:r>
      <w:r w:rsidRPr="0055142F">
        <w:rPr>
          <w:rFonts w:ascii="Arial" w:hAnsi="Arial" w:cs="Arial"/>
          <w:i/>
          <w:iCs/>
          <w:noProof/>
          <w:sz w:val="22"/>
        </w:rPr>
        <w:t>Nat. Biotechnol.</w:t>
      </w:r>
      <w:r w:rsidRPr="0055142F">
        <w:rPr>
          <w:rFonts w:ascii="Arial" w:hAnsi="Arial" w:cs="Arial"/>
          <w:noProof/>
          <w:sz w:val="22"/>
        </w:rPr>
        <w:t xml:space="preserve"> </w:t>
      </w:r>
      <w:r w:rsidRPr="0055142F">
        <w:rPr>
          <w:rFonts w:ascii="Arial" w:hAnsi="Arial" w:cs="Arial"/>
          <w:b/>
          <w:bCs/>
          <w:noProof/>
          <w:sz w:val="22"/>
        </w:rPr>
        <w:t>36</w:t>
      </w:r>
      <w:r w:rsidRPr="0055142F">
        <w:rPr>
          <w:rFonts w:ascii="Arial" w:hAnsi="Arial" w:cs="Arial"/>
          <w:noProof/>
          <w:sz w:val="22"/>
        </w:rPr>
        <w:t>, 411–420 (2018).</w:t>
      </w:r>
    </w:p>
    <w:p w14:paraId="0DAD4EEE"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34.</w:t>
      </w:r>
      <w:r w:rsidRPr="0055142F">
        <w:rPr>
          <w:rFonts w:ascii="Arial" w:hAnsi="Arial" w:cs="Arial"/>
          <w:noProof/>
          <w:sz w:val="22"/>
        </w:rPr>
        <w:tab/>
        <w:t xml:space="preserve">Hafemeister, C. &amp; Satija, R. Normalization and variance stabilization of single-cell RNA-seq data using regularized negative binomial regression.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20</w:t>
      </w:r>
      <w:r w:rsidRPr="0055142F">
        <w:rPr>
          <w:rFonts w:ascii="Arial" w:hAnsi="Arial" w:cs="Arial"/>
          <w:noProof/>
          <w:sz w:val="22"/>
        </w:rPr>
        <w:t>, 1–15 (2019).</w:t>
      </w:r>
    </w:p>
    <w:p w14:paraId="4CB9C9AA"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35.</w:t>
      </w:r>
      <w:r w:rsidRPr="0055142F">
        <w:rPr>
          <w:rFonts w:ascii="Arial" w:hAnsi="Arial" w:cs="Arial"/>
          <w:noProof/>
          <w:sz w:val="22"/>
        </w:rPr>
        <w:tab/>
        <w:t xml:space="preserve">Nestorowa, S. </w:t>
      </w:r>
      <w:r w:rsidRPr="0055142F">
        <w:rPr>
          <w:rFonts w:ascii="Arial" w:hAnsi="Arial" w:cs="Arial"/>
          <w:i/>
          <w:iCs/>
          <w:noProof/>
          <w:sz w:val="22"/>
        </w:rPr>
        <w:t>et al.</w:t>
      </w:r>
      <w:r w:rsidRPr="0055142F">
        <w:rPr>
          <w:rFonts w:ascii="Arial" w:hAnsi="Arial" w:cs="Arial"/>
          <w:noProof/>
          <w:sz w:val="22"/>
        </w:rPr>
        <w:t xml:space="preserve"> A single-cell resolution map of mouse hematopoietic stem and progenitor cell differentiation. </w:t>
      </w:r>
      <w:r w:rsidRPr="0055142F">
        <w:rPr>
          <w:rFonts w:ascii="Arial" w:hAnsi="Arial" w:cs="Arial"/>
          <w:i/>
          <w:iCs/>
          <w:noProof/>
          <w:sz w:val="22"/>
        </w:rPr>
        <w:t>Blood</w:t>
      </w:r>
      <w:r w:rsidRPr="0055142F">
        <w:rPr>
          <w:rFonts w:ascii="Arial" w:hAnsi="Arial" w:cs="Arial"/>
          <w:noProof/>
          <w:sz w:val="22"/>
        </w:rPr>
        <w:t xml:space="preserve"> </w:t>
      </w:r>
      <w:r w:rsidRPr="0055142F">
        <w:rPr>
          <w:rFonts w:ascii="Arial" w:hAnsi="Arial" w:cs="Arial"/>
          <w:b/>
          <w:bCs/>
          <w:noProof/>
          <w:sz w:val="22"/>
        </w:rPr>
        <w:t>128</w:t>
      </w:r>
      <w:r w:rsidRPr="0055142F">
        <w:rPr>
          <w:rFonts w:ascii="Arial" w:hAnsi="Arial" w:cs="Arial"/>
          <w:noProof/>
          <w:sz w:val="22"/>
        </w:rPr>
        <w:t>, e20-31 (2016).</w:t>
      </w:r>
    </w:p>
    <w:p w14:paraId="0E7A6A5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36.</w:t>
      </w:r>
      <w:r w:rsidRPr="0055142F">
        <w:rPr>
          <w:rFonts w:ascii="Arial" w:hAnsi="Arial" w:cs="Arial"/>
          <w:noProof/>
          <w:sz w:val="22"/>
        </w:rPr>
        <w:tab/>
        <w:t xml:space="preserve">Aran, D. </w:t>
      </w:r>
      <w:r w:rsidRPr="0055142F">
        <w:rPr>
          <w:rFonts w:ascii="Arial" w:hAnsi="Arial" w:cs="Arial"/>
          <w:i/>
          <w:iCs/>
          <w:noProof/>
          <w:sz w:val="22"/>
        </w:rPr>
        <w:t>et al.</w:t>
      </w:r>
      <w:r w:rsidRPr="0055142F">
        <w:rPr>
          <w:rFonts w:ascii="Arial" w:hAnsi="Arial" w:cs="Arial"/>
          <w:noProof/>
          <w:sz w:val="22"/>
        </w:rPr>
        <w:t xml:space="preserve"> Reference-based analysis of lung single-cell sequencing reveals a transitional profibrotic macrophage. </w:t>
      </w:r>
      <w:r w:rsidRPr="0055142F">
        <w:rPr>
          <w:rFonts w:ascii="Arial" w:hAnsi="Arial" w:cs="Arial"/>
          <w:i/>
          <w:iCs/>
          <w:noProof/>
          <w:sz w:val="22"/>
        </w:rPr>
        <w:t>Nat. Immunol.</w:t>
      </w:r>
      <w:r w:rsidRPr="0055142F">
        <w:rPr>
          <w:rFonts w:ascii="Arial" w:hAnsi="Arial" w:cs="Arial"/>
          <w:noProof/>
          <w:sz w:val="22"/>
        </w:rPr>
        <w:t xml:space="preserve"> </w:t>
      </w:r>
      <w:r w:rsidRPr="0055142F">
        <w:rPr>
          <w:rFonts w:ascii="Arial" w:hAnsi="Arial" w:cs="Arial"/>
          <w:b/>
          <w:bCs/>
          <w:noProof/>
          <w:sz w:val="22"/>
        </w:rPr>
        <w:t>20</w:t>
      </w:r>
      <w:r w:rsidRPr="0055142F">
        <w:rPr>
          <w:rFonts w:ascii="Arial" w:hAnsi="Arial" w:cs="Arial"/>
          <w:noProof/>
          <w:sz w:val="22"/>
        </w:rPr>
        <w:t>, 163–172 (2019).</w:t>
      </w:r>
    </w:p>
    <w:p w14:paraId="094EF89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37.</w:t>
      </w:r>
      <w:r w:rsidRPr="0055142F">
        <w:rPr>
          <w:rFonts w:ascii="Arial" w:hAnsi="Arial" w:cs="Arial"/>
          <w:noProof/>
          <w:sz w:val="22"/>
        </w:rPr>
        <w:tab/>
        <w:t xml:space="preserve">Dunham, I. </w:t>
      </w:r>
      <w:r w:rsidRPr="0055142F">
        <w:rPr>
          <w:rFonts w:ascii="Arial" w:hAnsi="Arial" w:cs="Arial"/>
          <w:i/>
          <w:iCs/>
          <w:noProof/>
          <w:sz w:val="22"/>
        </w:rPr>
        <w:t>et al.</w:t>
      </w:r>
      <w:r w:rsidRPr="0055142F">
        <w:rPr>
          <w:rFonts w:ascii="Arial" w:hAnsi="Arial" w:cs="Arial"/>
          <w:noProof/>
          <w:sz w:val="22"/>
        </w:rPr>
        <w:t xml:space="preserve"> An integrated encyclopedia of DNA elements in the human genome.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489</w:t>
      </w:r>
      <w:r w:rsidRPr="0055142F">
        <w:rPr>
          <w:rFonts w:ascii="Arial" w:hAnsi="Arial" w:cs="Arial"/>
          <w:noProof/>
          <w:sz w:val="22"/>
        </w:rPr>
        <w:t>, 57–74 (2012).</w:t>
      </w:r>
    </w:p>
    <w:p w14:paraId="35A41A17"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38.</w:t>
      </w:r>
      <w:r w:rsidRPr="0055142F">
        <w:rPr>
          <w:rFonts w:ascii="Arial" w:hAnsi="Arial" w:cs="Arial"/>
          <w:noProof/>
          <w:sz w:val="22"/>
        </w:rPr>
        <w:tab/>
        <w:t xml:space="preserve">Borcherding, N. &amp; Bormann, N. L. scRepertoire: An R-based toolkit for single-cell immune receptor analysis. </w:t>
      </w:r>
      <w:r w:rsidRPr="0055142F">
        <w:rPr>
          <w:rFonts w:ascii="Arial" w:hAnsi="Arial" w:cs="Arial"/>
          <w:i/>
          <w:iCs/>
          <w:noProof/>
          <w:sz w:val="22"/>
        </w:rPr>
        <w:t>F1000Research</w:t>
      </w:r>
      <w:r w:rsidRPr="0055142F">
        <w:rPr>
          <w:rFonts w:ascii="Arial" w:hAnsi="Arial" w:cs="Arial"/>
          <w:noProof/>
          <w:sz w:val="22"/>
        </w:rPr>
        <w:t xml:space="preserve"> </w:t>
      </w:r>
      <w:r w:rsidRPr="0055142F">
        <w:rPr>
          <w:rFonts w:ascii="Arial" w:hAnsi="Arial" w:cs="Arial"/>
          <w:b/>
          <w:bCs/>
          <w:noProof/>
          <w:sz w:val="22"/>
        </w:rPr>
        <w:t>9</w:t>
      </w:r>
      <w:r w:rsidRPr="0055142F">
        <w:rPr>
          <w:rFonts w:ascii="Arial" w:hAnsi="Arial" w:cs="Arial"/>
          <w:noProof/>
          <w:sz w:val="22"/>
        </w:rPr>
        <w:t>, 47 (2020).</w:t>
      </w:r>
    </w:p>
    <w:p w14:paraId="7389BEA4"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39.</w:t>
      </w:r>
      <w:r w:rsidRPr="0055142F">
        <w:rPr>
          <w:rFonts w:ascii="Arial" w:hAnsi="Arial" w:cs="Arial"/>
          <w:noProof/>
          <w:sz w:val="22"/>
        </w:rPr>
        <w:tab/>
        <w:t xml:space="preserve">Street, K. </w:t>
      </w:r>
      <w:r w:rsidRPr="0055142F">
        <w:rPr>
          <w:rFonts w:ascii="Arial" w:hAnsi="Arial" w:cs="Arial"/>
          <w:i/>
          <w:iCs/>
          <w:noProof/>
          <w:sz w:val="22"/>
        </w:rPr>
        <w:t>et al.</w:t>
      </w:r>
      <w:r w:rsidRPr="0055142F">
        <w:rPr>
          <w:rFonts w:ascii="Arial" w:hAnsi="Arial" w:cs="Arial"/>
          <w:noProof/>
          <w:sz w:val="22"/>
        </w:rPr>
        <w:t xml:space="preserve"> Slingshot: Cell lineage and pseudotime inference for single-cell transcriptomics. </w:t>
      </w:r>
      <w:r w:rsidRPr="0055142F">
        <w:rPr>
          <w:rFonts w:ascii="Arial" w:hAnsi="Arial" w:cs="Arial"/>
          <w:i/>
          <w:iCs/>
          <w:noProof/>
          <w:sz w:val="22"/>
        </w:rPr>
        <w:t>BMC Genomics</w:t>
      </w:r>
      <w:r w:rsidRPr="0055142F">
        <w:rPr>
          <w:rFonts w:ascii="Arial" w:hAnsi="Arial" w:cs="Arial"/>
          <w:noProof/>
          <w:sz w:val="22"/>
        </w:rPr>
        <w:t xml:space="preserve"> </w:t>
      </w:r>
      <w:r w:rsidRPr="0055142F">
        <w:rPr>
          <w:rFonts w:ascii="Arial" w:hAnsi="Arial" w:cs="Arial"/>
          <w:b/>
          <w:bCs/>
          <w:noProof/>
          <w:sz w:val="22"/>
        </w:rPr>
        <w:t>19</w:t>
      </w:r>
      <w:r w:rsidRPr="0055142F">
        <w:rPr>
          <w:rFonts w:ascii="Arial" w:hAnsi="Arial" w:cs="Arial"/>
          <w:noProof/>
          <w:sz w:val="22"/>
        </w:rPr>
        <w:t>, 477 (2018).</w:t>
      </w:r>
    </w:p>
    <w:p w14:paraId="06639510"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40.</w:t>
      </w:r>
      <w:r w:rsidRPr="0055142F">
        <w:rPr>
          <w:rFonts w:ascii="Arial" w:hAnsi="Arial" w:cs="Arial"/>
          <w:noProof/>
          <w:sz w:val="22"/>
        </w:rPr>
        <w:tab/>
        <w:t xml:space="preserve">Liu, J. </w:t>
      </w:r>
      <w:r w:rsidRPr="0055142F">
        <w:rPr>
          <w:rFonts w:ascii="Arial" w:hAnsi="Arial" w:cs="Arial"/>
          <w:i/>
          <w:iCs/>
          <w:noProof/>
          <w:sz w:val="22"/>
        </w:rPr>
        <w:t>et al.</w:t>
      </w:r>
      <w:r w:rsidRPr="0055142F">
        <w:rPr>
          <w:rFonts w:ascii="Arial" w:hAnsi="Arial" w:cs="Arial"/>
          <w:noProof/>
          <w:sz w:val="22"/>
        </w:rPr>
        <w:t xml:space="preserve"> An Integrated TCGA Pan-Cancer Clinical Data Resource to Drive High-Quality Survival Outcome Analytics. </w:t>
      </w:r>
      <w:r w:rsidRPr="0055142F">
        <w:rPr>
          <w:rFonts w:ascii="Arial" w:hAnsi="Arial" w:cs="Arial"/>
          <w:i/>
          <w:iCs/>
          <w:noProof/>
          <w:sz w:val="22"/>
        </w:rPr>
        <w:t>Cell</w:t>
      </w:r>
      <w:r w:rsidRPr="0055142F">
        <w:rPr>
          <w:rFonts w:ascii="Arial" w:hAnsi="Arial" w:cs="Arial"/>
          <w:noProof/>
          <w:sz w:val="22"/>
        </w:rPr>
        <w:t xml:space="preserve"> </w:t>
      </w:r>
      <w:r w:rsidRPr="0055142F">
        <w:rPr>
          <w:rFonts w:ascii="Arial" w:hAnsi="Arial" w:cs="Arial"/>
          <w:b/>
          <w:bCs/>
          <w:noProof/>
          <w:sz w:val="22"/>
        </w:rPr>
        <w:t>173</w:t>
      </w:r>
      <w:r w:rsidRPr="0055142F">
        <w:rPr>
          <w:rFonts w:ascii="Arial" w:hAnsi="Arial" w:cs="Arial"/>
          <w:noProof/>
          <w:sz w:val="22"/>
        </w:rPr>
        <w:t>, 400–416 (2018).</w:t>
      </w:r>
    </w:p>
    <w:p w14:paraId="355A477A"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41.</w:t>
      </w:r>
      <w:r w:rsidRPr="0055142F">
        <w:rPr>
          <w:rFonts w:ascii="Arial" w:hAnsi="Arial" w:cs="Arial"/>
          <w:noProof/>
          <w:sz w:val="22"/>
        </w:rPr>
        <w:tab/>
        <w:t xml:space="preserve">Lähnemann, D. </w:t>
      </w:r>
      <w:r w:rsidRPr="0055142F">
        <w:rPr>
          <w:rFonts w:ascii="Arial" w:hAnsi="Arial" w:cs="Arial"/>
          <w:i/>
          <w:iCs/>
          <w:noProof/>
          <w:sz w:val="22"/>
        </w:rPr>
        <w:t>et al.</w:t>
      </w:r>
      <w:r w:rsidRPr="0055142F">
        <w:rPr>
          <w:rFonts w:ascii="Arial" w:hAnsi="Arial" w:cs="Arial"/>
          <w:noProof/>
          <w:sz w:val="22"/>
        </w:rPr>
        <w:t xml:space="preserve"> Eleven grand challenges in single-cell data science.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21</w:t>
      </w:r>
      <w:r w:rsidRPr="0055142F">
        <w:rPr>
          <w:rFonts w:ascii="Arial" w:hAnsi="Arial" w:cs="Arial"/>
          <w:noProof/>
          <w:sz w:val="22"/>
        </w:rPr>
        <w:t>, 1–35 (2020).</w:t>
      </w:r>
    </w:p>
    <w:p w14:paraId="6374E3C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42.</w:t>
      </w:r>
      <w:r w:rsidRPr="0055142F">
        <w:rPr>
          <w:rFonts w:ascii="Arial" w:hAnsi="Arial" w:cs="Arial"/>
          <w:noProof/>
          <w:sz w:val="22"/>
        </w:rPr>
        <w:tab/>
        <w:t xml:space="preserve">Wu, T. D. </w:t>
      </w:r>
      <w:r w:rsidRPr="0055142F">
        <w:rPr>
          <w:rFonts w:ascii="Arial" w:hAnsi="Arial" w:cs="Arial"/>
          <w:i/>
          <w:iCs/>
          <w:noProof/>
          <w:sz w:val="22"/>
        </w:rPr>
        <w:t>et al.</w:t>
      </w:r>
      <w:r w:rsidRPr="0055142F">
        <w:rPr>
          <w:rFonts w:ascii="Arial" w:hAnsi="Arial" w:cs="Arial"/>
          <w:noProof/>
          <w:sz w:val="22"/>
        </w:rPr>
        <w:t xml:space="preserve"> Peripheral T cell expansion predicts tumour infiltration and clinical response.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579</w:t>
      </w:r>
      <w:r w:rsidRPr="0055142F">
        <w:rPr>
          <w:rFonts w:ascii="Arial" w:hAnsi="Arial" w:cs="Arial"/>
          <w:noProof/>
          <w:sz w:val="22"/>
        </w:rPr>
        <w:t>, 274–278 (2020).</w:t>
      </w:r>
    </w:p>
    <w:p w14:paraId="1653BFB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43.</w:t>
      </w:r>
      <w:r w:rsidRPr="0055142F">
        <w:rPr>
          <w:rFonts w:ascii="Arial" w:hAnsi="Arial" w:cs="Arial"/>
          <w:noProof/>
          <w:sz w:val="22"/>
        </w:rPr>
        <w:tab/>
        <w:t xml:space="preserve">Luecken, M. D. &amp; Theis, F. J. Current best practices in single‐cell RNA‐seq analysis: a tutorial. </w:t>
      </w:r>
      <w:r w:rsidRPr="0055142F">
        <w:rPr>
          <w:rFonts w:ascii="Arial" w:hAnsi="Arial" w:cs="Arial"/>
          <w:i/>
          <w:iCs/>
          <w:noProof/>
          <w:sz w:val="22"/>
        </w:rPr>
        <w:t>Mol. Syst. Biol.</w:t>
      </w:r>
      <w:r w:rsidRPr="0055142F">
        <w:rPr>
          <w:rFonts w:ascii="Arial" w:hAnsi="Arial" w:cs="Arial"/>
          <w:noProof/>
          <w:sz w:val="22"/>
        </w:rPr>
        <w:t xml:space="preserve"> </w:t>
      </w:r>
      <w:r w:rsidRPr="0055142F">
        <w:rPr>
          <w:rFonts w:ascii="Arial" w:hAnsi="Arial" w:cs="Arial"/>
          <w:b/>
          <w:bCs/>
          <w:noProof/>
          <w:sz w:val="22"/>
        </w:rPr>
        <w:t>15</w:t>
      </w:r>
      <w:r w:rsidRPr="0055142F">
        <w:rPr>
          <w:rFonts w:ascii="Arial" w:hAnsi="Arial" w:cs="Arial"/>
          <w:noProof/>
          <w:sz w:val="22"/>
        </w:rPr>
        <w:t>, (2019).</w:t>
      </w:r>
    </w:p>
    <w:p w14:paraId="25EF52B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lastRenderedPageBreak/>
        <w:t>44.</w:t>
      </w:r>
      <w:r w:rsidRPr="0055142F">
        <w:rPr>
          <w:rFonts w:ascii="Arial" w:hAnsi="Arial" w:cs="Arial"/>
          <w:noProof/>
          <w:sz w:val="22"/>
        </w:rPr>
        <w:tab/>
        <w:t xml:space="preserve">Barbie, D. A. </w:t>
      </w:r>
      <w:r w:rsidRPr="0055142F">
        <w:rPr>
          <w:rFonts w:ascii="Arial" w:hAnsi="Arial" w:cs="Arial"/>
          <w:i/>
          <w:iCs/>
          <w:noProof/>
          <w:sz w:val="22"/>
        </w:rPr>
        <w:t>et al.</w:t>
      </w:r>
      <w:r w:rsidRPr="0055142F">
        <w:rPr>
          <w:rFonts w:ascii="Arial" w:hAnsi="Arial" w:cs="Arial"/>
          <w:noProof/>
          <w:sz w:val="22"/>
        </w:rPr>
        <w:t xml:space="preserve"> Systematic RNA interference reveals that oncogenic KRAS-driven cancers require TBK1. </w:t>
      </w:r>
      <w:r w:rsidRPr="0055142F">
        <w:rPr>
          <w:rFonts w:ascii="Arial" w:hAnsi="Arial" w:cs="Arial"/>
          <w:i/>
          <w:iCs/>
          <w:noProof/>
          <w:sz w:val="22"/>
        </w:rPr>
        <w:t>Nature</w:t>
      </w:r>
      <w:r w:rsidRPr="0055142F">
        <w:rPr>
          <w:rFonts w:ascii="Arial" w:hAnsi="Arial" w:cs="Arial"/>
          <w:noProof/>
          <w:sz w:val="22"/>
        </w:rPr>
        <w:t xml:space="preserve"> </w:t>
      </w:r>
      <w:r w:rsidRPr="0055142F">
        <w:rPr>
          <w:rFonts w:ascii="Arial" w:hAnsi="Arial" w:cs="Arial"/>
          <w:b/>
          <w:bCs/>
          <w:noProof/>
          <w:sz w:val="22"/>
        </w:rPr>
        <w:t>462</w:t>
      </w:r>
      <w:r w:rsidRPr="0055142F">
        <w:rPr>
          <w:rFonts w:ascii="Arial" w:hAnsi="Arial" w:cs="Arial"/>
          <w:noProof/>
          <w:sz w:val="22"/>
        </w:rPr>
        <w:t>, 108–112 (2009).</w:t>
      </w:r>
    </w:p>
    <w:p w14:paraId="6945BC0E"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45.</w:t>
      </w:r>
      <w:r w:rsidRPr="0055142F">
        <w:rPr>
          <w:rFonts w:ascii="Arial" w:hAnsi="Arial" w:cs="Arial"/>
          <w:noProof/>
          <w:sz w:val="22"/>
        </w:rPr>
        <w:tab/>
        <w:t xml:space="preserve">Plitas, G. </w:t>
      </w:r>
      <w:r w:rsidRPr="0055142F">
        <w:rPr>
          <w:rFonts w:ascii="Arial" w:hAnsi="Arial" w:cs="Arial"/>
          <w:i/>
          <w:iCs/>
          <w:noProof/>
          <w:sz w:val="22"/>
        </w:rPr>
        <w:t>et al.</w:t>
      </w:r>
      <w:r w:rsidRPr="0055142F">
        <w:rPr>
          <w:rFonts w:ascii="Arial" w:hAnsi="Arial" w:cs="Arial"/>
          <w:noProof/>
          <w:sz w:val="22"/>
        </w:rPr>
        <w:t xml:space="preserve"> Regulatory T Cells Exhibit Distinct Features in Human Breast Cancer. </w:t>
      </w:r>
      <w:r w:rsidRPr="0055142F">
        <w:rPr>
          <w:rFonts w:ascii="Arial" w:hAnsi="Arial" w:cs="Arial"/>
          <w:i/>
          <w:iCs/>
          <w:noProof/>
          <w:sz w:val="22"/>
        </w:rPr>
        <w:t>Immunity</w:t>
      </w:r>
      <w:r w:rsidRPr="0055142F">
        <w:rPr>
          <w:rFonts w:ascii="Arial" w:hAnsi="Arial" w:cs="Arial"/>
          <w:noProof/>
          <w:sz w:val="22"/>
        </w:rPr>
        <w:t xml:space="preserve"> </w:t>
      </w:r>
      <w:r w:rsidRPr="0055142F">
        <w:rPr>
          <w:rFonts w:ascii="Arial" w:hAnsi="Arial" w:cs="Arial"/>
          <w:b/>
          <w:bCs/>
          <w:noProof/>
          <w:sz w:val="22"/>
        </w:rPr>
        <w:t>45</w:t>
      </w:r>
      <w:r w:rsidRPr="0055142F">
        <w:rPr>
          <w:rFonts w:ascii="Arial" w:hAnsi="Arial" w:cs="Arial"/>
          <w:noProof/>
          <w:sz w:val="22"/>
        </w:rPr>
        <w:t>, 1122–1134 (2016).</w:t>
      </w:r>
    </w:p>
    <w:p w14:paraId="334C430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46.</w:t>
      </w:r>
      <w:r w:rsidRPr="0055142F">
        <w:rPr>
          <w:rFonts w:ascii="Arial" w:hAnsi="Arial" w:cs="Arial"/>
          <w:noProof/>
          <w:sz w:val="22"/>
        </w:rPr>
        <w:tab/>
        <w:t xml:space="preserve">De Simone, M. </w:t>
      </w:r>
      <w:r w:rsidRPr="0055142F">
        <w:rPr>
          <w:rFonts w:ascii="Arial" w:hAnsi="Arial" w:cs="Arial"/>
          <w:i/>
          <w:iCs/>
          <w:noProof/>
          <w:sz w:val="22"/>
        </w:rPr>
        <w:t>et al.</w:t>
      </w:r>
      <w:r w:rsidRPr="0055142F">
        <w:rPr>
          <w:rFonts w:ascii="Arial" w:hAnsi="Arial" w:cs="Arial"/>
          <w:noProof/>
          <w:sz w:val="22"/>
        </w:rPr>
        <w:t xml:space="preserve"> Transcriptional Landscape of Human Tissue Lymphocytes Unveils Uniqueness of Tumor-Infiltrating T Regulatory Cells. </w:t>
      </w:r>
      <w:r w:rsidRPr="0055142F">
        <w:rPr>
          <w:rFonts w:ascii="Arial" w:hAnsi="Arial" w:cs="Arial"/>
          <w:i/>
          <w:iCs/>
          <w:noProof/>
          <w:sz w:val="22"/>
        </w:rPr>
        <w:t>Immunity</w:t>
      </w:r>
      <w:r w:rsidRPr="0055142F">
        <w:rPr>
          <w:rFonts w:ascii="Arial" w:hAnsi="Arial" w:cs="Arial"/>
          <w:noProof/>
          <w:sz w:val="22"/>
        </w:rPr>
        <w:t xml:space="preserve"> </w:t>
      </w:r>
      <w:r w:rsidRPr="0055142F">
        <w:rPr>
          <w:rFonts w:ascii="Arial" w:hAnsi="Arial" w:cs="Arial"/>
          <w:b/>
          <w:bCs/>
          <w:noProof/>
          <w:sz w:val="22"/>
        </w:rPr>
        <w:t>45</w:t>
      </w:r>
      <w:r w:rsidRPr="0055142F">
        <w:rPr>
          <w:rFonts w:ascii="Arial" w:hAnsi="Arial" w:cs="Arial"/>
          <w:noProof/>
          <w:sz w:val="22"/>
        </w:rPr>
        <w:t>, 1135–1147 (2016).</w:t>
      </w:r>
    </w:p>
    <w:p w14:paraId="0FB4F4A9"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47.</w:t>
      </w:r>
      <w:r w:rsidRPr="0055142F">
        <w:rPr>
          <w:rFonts w:ascii="Arial" w:hAnsi="Arial" w:cs="Arial"/>
          <w:noProof/>
          <w:sz w:val="22"/>
        </w:rPr>
        <w:tab/>
        <w:t xml:space="preserve">Motzer, R. J. </w:t>
      </w:r>
      <w:r w:rsidRPr="0055142F">
        <w:rPr>
          <w:rFonts w:ascii="Arial" w:hAnsi="Arial" w:cs="Arial"/>
          <w:i/>
          <w:iCs/>
          <w:noProof/>
          <w:sz w:val="22"/>
        </w:rPr>
        <w:t>et al.</w:t>
      </w:r>
      <w:r w:rsidRPr="0055142F">
        <w:rPr>
          <w:rFonts w:ascii="Arial" w:hAnsi="Arial" w:cs="Arial"/>
          <w:noProof/>
          <w:sz w:val="22"/>
        </w:rPr>
        <w:t xml:space="preserve"> Nivolumab plus Ipilimumab versus Sunitinib in advanced renal-cell carcinoma. </w:t>
      </w:r>
      <w:r w:rsidRPr="0055142F">
        <w:rPr>
          <w:rFonts w:ascii="Arial" w:hAnsi="Arial" w:cs="Arial"/>
          <w:i/>
          <w:iCs/>
          <w:noProof/>
          <w:sz w:val="22"/>
        </w:rPr>
        <w:t>N. Engl. J. Med.</w:t>
      </w:r>
      <w:r w:rsidRPr="0055142F">
        <w:rPr>
          <w:rFonts w:ascii="Arial" w:hAnsi="Arial" w:cs="Arial"/>
          <w:noProof/>
          <w:sz w:val="22"/>
        </w:rPr>
        <w:t xml:space="preserve"> </w:t>
      </w:r>
      <w:r w:rsidRPr="0055142F">
        <w:rPr>
          <w:rFonts w:ascii="Arial" w:hAnsi="Arial" w:cs="Arial"/>
          <w:b/>
          <w:bCs/>
          <w:noProof/>
          <w:sz w:val="22"/>
        </w:rPr>
        <w:t>378</w:t>
      </w:r>
      <w:r w:rsidRPr="0055142F">
        <w:rPr>
          <w:rFonts w:ascii="Arial" w:hAnsi="Arial" w:cs="Arial"/>
          <w:noProof/>
          <w:sz w:val="22"/>
        </w:rPr>
        <w:t>, 1277–1290 (2018).</w:t>
      </w:r>
    </w:p>
    <w:p w14:paraId="2C1AADF2"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48.</w:t>
      </w:r>
      <w:r w:rsidRPr="0055142F">
        <w:rPr>
          <w:rFonts w:ascii="Arial" w:hAnsi="Arial" w:cs="Arial"/>
          <w:noProof/>
          <w:sz w:val="22"/>
        </w:rPr>
        <w:tab/>
        <w:t xml:space="preserve">Motzer, R. J. </w:t>
      </w:r>
      <w:r w:rsidRPr="0055142F">
        <w:rPr>
          <w:rFonts w:ascii="Arial" w:hAnsi="Arial" w:cs="Arial"/>
          <w:i/>
          <w:iCs/>
          <w:noProof/>
          <w:sz w:val="22"/>
        </w:rPr>
        <w:t>et al.</w:t>
      </w:r>
      <w:r w:rsidRPr="0055142F">
        <w:rPr>
          <w:rFonts w:ascii="Arial" w:hAnsi="Arial" w:cs="Arial"/>
          <w:noProof/>
          <w:sz w:val="22"/>
        </w:rPr>
        <w:t xml:space="preserve"> Nivolumab versus everolimus in advanced renal-cell carcinoma. </w:t>
      </w:r>
      <w:r w:rsidRPr="0055142F">
        <w:rPr>
          <w:rFonts w:ascii="Arial" w:hAnsi="Arial" w:cs="Arial"/>
          <w:i/>
          <w:iCs/>
          <w:noProof/>
          <w:sz w:val="22"/>
        </w:rPr>
        <w:t>N. Engl. J. Med.</w:t>
      </w:r>
      <w:r w:rsidRPr="0055142F">
        <w:rPr>
          <w:rFonts w:ascii="Arial" w:hAnsi="Arial" w:cs="Arial"/>
          <w:noProof/>
          <w:sz w:val="22"/>
        </w:rPr>
        <w:t xml:space="preserve"> </w:t>
      </w:r>
      <w:r w:rsidRPr="0055142F">
        <w:rPr>
          <w:rFonts w:ascii="Arial" w:hAnsi="Arial" w:cs="Arial"/>
          <w:b/>
          <w:bCs/>
          <w:noProof/>
          <w:sz w:val="22"/>
        </w:rPr>
        <w:t>373</w:t>
      </w:r>
      <w:r w:rsidRPr="0055142F">
        <w:rPr>
          <w:rFonts w:ascii="Arial" w:hAnsi="Arial" w:cs="Arial"/>
          <w:noProof/>
          <w:sz w:val="22"/>
        </w:rPr>
        <w:t>, 1803–1813 (2015).</w:t>
      </w:r>
    </w:p>
    <w:p w14:paraId="168FD962"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49.</w:t>
      </w:r>
      <w:r w:rsidRPr="0055142F">
        <w:rPr>
          <w:rFonts w:ascii="Arial" w:hAnsi="Arial" w:cs="Arial"/>
          <w:noProof/>
          <w:sz w:val="22"/>
        </w:rPr>
        <w:tab/>
        <w:t xml:space="preserve">Vuong, L., Kotecha, R. R., Voss, M. H. &amp; Hakimi, A. A. Tumor microenvironment dynamics in clear-cell renal cell carcinoma. </w:t>
      </w:r>
      <w:r w:rsidRPr="0055142F">
        <w:rPr>
          <w:rFonts w:ascii="Arial" w:hAnsi="Arial" w:cs="Arial"/>
          <w:i/>
          <w:iCs/>
          <w:noProof/>
          <w:sz w:val="22"/>
        </w:rPr>
        <w:t>Cancer Discov.</w:t>
      </w:r>
      <w:r w:rsidRPr="0055142F">
        <w:rPr>
          <w:rFonts w:ascii="Arial" w:hAnsi="Arial" w:cs="Arial"/>
          <w:noProof/>
          <w:sz w:val="22"/>
        </w:rPr>
        <w:t xml:space="preserve"> </w:t>
      </w:r>
      <w:r w:rsidRPr="0055142F">
        <w:rPr>
          <w:rFonts w:ascii="Arial" w:hAnsi="Arial" w:cs="Arial"/>
          <w:b/>
          <w:bCs/>
          <w:noProof/>
          <w:sz w:val="22"/>
        </w:rPr>
        <w:t>9</w:t>
      </w:r>
      <w:r w:rsidRPr="0055142F">
        <w:rPr>
          <w:rFonts w:ascii="Arial" w:hAnsi="Arial" w:cs="Arial"/>
          <w:noProof/>
          <w:sz w:val="22"/>
        </w:rPr>
        <w:t>, 1349–1357 (2019).</w:t>
      </w:r>
    </w:p>
    <w:p w14:paraId="27934E7C"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50.</w:t>
      </w:r>
      <w:r w:rsidRPr="0055142F">
        <w:rPr>
          <w:rFonts w:ascii="Arial" w:hAnsi="Arial" w:cs="Arial"/>
          <w:noProof/>
          <w:sz w:val="22"/>
        </w:rPr>
        <w:tab/>
        <w:t xml:space="preserve">Miao, D. </w:t>
      </w:r>
      <w:r w:rsidRPr="0055142F">
        <w:rPr>
          <w:rFonts w:ascii="Arial" w:hAnsi="Arial" w:cs="Arial"/>
          <w:i/>
          <w:iCs/>
          <w:noProof/>
          <w:sz w:val="22"/>
        </w:rPr>
        <w:t>et al.</w:t>
      </w:r>
      <w:r w:rsidRPr="0055142F">
        <w:rPr>
          <w:rFonts w:ascii="Arial" w:hAnsi="Arial" w:cs="Arial"/>
          <w:noProof/>
          <w:sz w:val="22"/>
        </w:rPr>
        <w:t xml:space="preserve"> Genomic correlates of response to immune checkpoint therapies in clear cell renal cell carcinoma. </w:t>
      </w:r>
      <w:r w:rsidRPr="0055142F">
        <w:rPr>
          <w:rFonts w:ascii="Arial" w:hAnsi="Arial" w:cs="Arial"/>
          <w:i/>
          <w:iCs/>
          <w:noProof/>
          <w:sz w:val="22"/>
        </w:rPr>
        <w:t>Science</w:t>
      </w:r>
      <w:del w:id="254" w:author="Borcherding, Nicholas (CCOM Student)" w:date="2020-11-03T09:31:00Z">
        <w:r w:rsidRPr="0055142F" w:rsidDel="0055142F">
          <w:rPr>
            <w:rFonts w:ascii="Arial" w:hAnsi="Arial" w:cs="Arial"/>
            <w:i/>
            <w:iCs/>
            <w:noProof/>
            <w:sz w:val="22"/>
          </w:rPr>
          <w:delText xml:space="preserve"> (80-. )</w:delText>
        </w:r>
      </w:del>
      <w:r w:rsidRPr="0055142F">
        <w:rPr>
          <w:rFonts w:ascii="Arial" w:hAnsi="Arial" w:cs="Arial"/>
          <w:i/>
          <w:iCs/>
          <w:noProof/>
          <w:sz w:val="22"/>
        </w:rPr>
        <w:t>.</w:t>
      </w:r>
      <w:r w:rsidRPr="0055142F">
        <w:rPr>
          <w:rFonts w:ascii="Arial" w:hAnsi="Arial" w:cs="Arial"/>
          <w:noProof/>
          <w:sz w:val="22"/>
        </w:rPr>
        <w:t xml:space="preserve"> </w:t>
      </w:r>
      <w:r w:rsidRPr="0055142F">
        <w:rPr>
          <w:rFonts w:ascii="Arial" w:hAnsi="Arial" w:cs="Arial"/>
          <w:b/>
          <w:bCs/>
          <w:noProof/>
          <w:sz w:val="22"/>
        </w:rPr>
        <w:t>359</w:t>
      </w:r>
      <w:r w:rsidRPr="0055142F">
        <w:rPr>
          <w:rFonts w:ascii="Arial" w:hAnsi="Arial" w:cs="Arial"/>
          <w:noProof/>
          <w:sz w:val="22"/>
        </w:rPr>
        <w:t>, 801–806 (2018).</w:t>
      </w:r>
    </w:p>
    <w:p w14:paraId="5936A245"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51.</w:t>
      </w:r>
      <w:r w:rsidRPr="0055142F">
        <w:rPr>
          <w:rFonts w:ascii="Arial" w:hAnsi="Arial" w:cs="Arial"/>
          <w:noProof/>
          <w:sz w:val="22"/>
        </w:rPr>
        <w:tab/>
        <w:t xml:space="preserve">Şenbabaoğlu, Y. </w:t>
      </w:r>
      <w:r w:rsidRPr="0055142F">
        <w:rPr>
          <w:rFonts w:ascii="Arial" w:hAnsi="Arial" w:cs="Arial"/>
          <w:i/>
          <w:iCs/>
          <w:noProof/>
          <w:sz w:val="22"/>
        </w:rPr>
        <w:t>et al.</w:t>
      </w:r>
      <w:r w:rsidRPr="0055142F">
        <w:rPr>
          <w:rFonts w:ascii="Arial" w:hAnsi="Arial" w:cs="Arial"/>
          <w:noProof/>
          <w:sz w:val="22"/>
        </w:rPr>
        <w:t xml:space="preserve"> Tumor immune microenvironment characterization in clear cell renal cell carcinoma identifies prognostic and immunotherapeutically relevant messenger RNA signatures.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71</w:t>
      </w:r>
      <w:r w:rsidRPr="0055142F">
        <w:rPr>
          <w:rFonts w:ascii="Arial" w:hAnsi="Arial" w:cs="Arial"/>
          <w:noProof/>
          <w:sz w:val="22"/>
        </w:rPr>
        <w:t>, 1–25 (2016).</w:t>
      </w:r>
    </w:p>
    <w:p w14:paraId="1FFC05E3"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52.</w:t>
      </w:r>
      <w:r w:rsidRPr="0055142F">
        <w:rPr>
          <w:rFonts w:ascii="Arial" w:hAnsi="Arial" w:cs="Arial"/>
          <w:noProof/>
          <w:sz w:val="22"/>
        </w:rPr>
        <w:tab/>
        <w:t xml:space="preserve">Chowell, D. </w:t>
      </w:r>
      <w:r w:rsidRPr="0055142F">
        <w:rPr>
          <w:rFonts w:ascii="Arial" w:hAnsi="Arial" w:cs="Arial"/>
          <w:i/>
          <w:iCs/>
          <w:noProof/>
          <w:sz w:val="22"/>
        </w:rPr>
        <w:t>et al.</w:t>
      </w:r>
      <w:r w:rsidRPr="0055142F">
        <w:rPr>
          <w:rFonts w:ascii="Arial" w:hAnsi="Arial" w:cs="Arial"/>
          <w:noProof/>
          <w:sz w:val="22"/>
        </w:rPr>
        <w:t xml:space="preserve"> Patient HLA class I genotype influences cancer response to checkpoint blockade immunotherapy. </w:t>
      </w:r>
      <w:r w:rsidRPr="0055142F">
        <w:rPr>
          <w:rFonts w:ascii="Arial" w:hAnsi="Arial" w:cs="Arial"/>
          <w:i/>
          <w:iCs/>
          <w:noProof/>
          <w:sz w:val="22"/>
        </w:rPr>
        <w:t>Science</w:t>
      </w:r>
      <w:del w:id="255" w:author="Borcherding, Nicholas (CCOM Student)" w:date="2020-11-03T09:31:00Z">
        <w:r w:rsidRPr="0055142F" w:rsidDel="0055142F">
          <w:rPr>
            <w:rFonts w:ascii="Arial" w:hAnsi="Arial" w:cs="Arial"/>
            <w:i/>
            <w:iCs/>
            <w:noProof/>
            <w:sz w:val="22"/>
          </w:rPr>
          <w:delText xml:space="preserve"> (80-. )</w:delText>
        </w:r>
      </w:del>
      <w:r w:rsidRPr="0055142F">
        <w:rPr>
          <w:rFonts w:ascii="Arial" w:hAnsi="Arial" w:cs="Arial"/>
          <w:i/>
          <w:iCs/>
          <w:noProof/>
          <w:sz w:val="22"/>
        </w:rPr>
        <w:t>.</w:t>
      </w:r>
      <w:r w:rsidRPr="0055142F">
        <w:rPr>
          <w:rFonts w:ascii="Arial" w:hAnsi="Arial" w:cs="Arial"/>
          <w:noProof/>
          <w:sz w:val="22"/>
        </w:rPr>
        <w:t xml:space="preserve"> </w:t>
      </w:r>
      <w:r w:rsidRPr="0055142F">
        <w:rPr>
          <w:rFonts w:ascii="Arial" w:hAnsi="Arial" w:cs="Arial"/>
          <w:b/>
          <w:bCs/>
          <w:noProof/>
          <w:sz w:val="22"/>
        </w:rPr>
        <w:t>359</w:t>
      </w:r>
      <w:r w:rsidRPr="0055142F">
        <w:rPr>
          <w:rFonts w:ascii="Arial" w:hAnsi="Arial" w:cs="Arial"/>
          <w:noProof/>
          <w:sz w:val="22"/>
        </w:rPr>
        <w:t>, 582–587 (2018).</w:t>
      </w:r>
    </w:p>
    <w:p w14:paraId="227AA09F"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53.</w:t>
      </w:r>
      <w:r w:rsidRPr="0055142F">
        <w:rPr>
          <w:rFonts w:ascii="Arial" w:hAnsi="Arial" w:cs="Arial"/>
          <w:noProof/>
          <w:sz w:val="22"/>
        </w:rPr>
        <w:tab/>
        <w:t xml:space="preserve">Kim, K. T. </w:t>
      </w:r>
      <w:r w:rsidRPr="0055142F">
        <w:rPr>
          <w:rFonts w:ascii="Arial" w:hAnsi="Arial" w:cs="Arial"/>
          <w:i/>
          <w:iCs/>
          <w:noProof/>
          <w:sz w:val="22"/>
        </w:rPr>
        <w:t>et al.</w:t>
      </w:r>
      <w:r w:rsidRPr="0055142F">
        <w:rPr>
          <w:rFonts w:ascii="Arial" w:hAnsi="Arial" w:cs="Arial"/>
          <w:noProof/>
          <w:sz w:val="22"/>
        </w:rPr>
        <w:t xml:space="preserve"> Application of single-cell RNA sequencing in optimizing a combinatorial therapeutic strategy in metastatic renal cell carcinoma. </w:t>
      </w:r>
      <w:r w:rsidRPr="0055142F">
        <w:rPr>
          <w:rFonts w:ascii="Arial" w:hAnsi="Arial" w:cs="Arial"/>
          <w:i/>
          <w:iCs/>
          <w:noProof/>
          <w:sz w:val="22"/>
        </w:rPr>
        <w:t>Genome Biol.</w:t>
      </w:r>
      <w:r w:rsidRPr="0055142F">
        <w:rPr>
          <w:rFonts w:ascii="Arial" w:hAnsi="Arial" w:cs="Arial"/>
          <w:noProof/>
          <w:sz w:val="22"/>
        </w:rPr>
        <w:t xml:space="preserve"> </w:t>
      </w:r>
      <w:r w:rsidRPr="0055142F">
        <w:rPr>
          <w:rFonts w:ascii="Arial" w:hAnsi="Arial" w:cs="Arial"/>
          <w:b/>
          <w:bCs/>
          <w:noProof/>
          <w:sz w:val="22"/>
        </w:rPr>
        <w:t>17</w:t>
      </w:r>
      <w:r w:rsidRPr="0055142F">
        <w:rPr>
          <w:rFonts w:ascii="Arial" w:hAnsi="Arial" w:cs="Arial"/>
          <w:noProof/>
          <w:sz w:val="22"/>
        </w:rPr>
        <w:t>, 1–17 (2016).</w:t>
      </w:r>
    </w:p>
    <w:p w14:paraId="5570AE5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54.</w:t>
      </w:r>
      <w:r w:rsidRPr="0055142F">
        <w:rPr>
          <w:rFonts w:ascii="Arial" w:hAnsi="Arial" w:cs="Arial"/>
          <w:noProof/>
          <w:sz w:val="22"/>
        </w:rPr>
        <w:tab/>
        <w:t xml:space="preserve">Zhou, W. </w:t>
      </w:r>
      <w:r w:rsidRPr="0055142F">
        <w:rPr>
          <w:rFonts w:ascii="Arial" w:hAnsi="Arial" w:cs="Arial"/>
          <w:i/>
          <w:iCs/>
          <w:noProof/>
          <w:sz w:val="22"/>
        </w:rPr>
        <w:t>et al.</w:t>
      </w:r>
      <w:r w:rsidRPr="0055142F">
        <w:rPr>
          <w:rFonts w:ascii="Arial" w:hAnsi="Arial" w:cs="Arial"/>
          <w:noProof/>
          <w:sz w:val="22"/>
        </w:rPr>
        <w:t xml:space="preserve"> Comprehensive Analysis of Copy Number Variations in Kidney Cancer by Single-Cell Exome Sequencing. </w:t>
      </w:r>
      <w:r w:rsidRPr="0055142F">
        <w:rPr>
          <w:rFonts w:ascii="Arial" w:hAnsi="Arial" w:cs="Arial"/>
          <w:i/>
          <w:iCs/>
          <w:noProof/>
          <w:sz w:val="22"/>
        </w:rPr>
        <w:t>Front. Genet.</w:t>
      </w:r>
      <w:r w:rsidRPr="0055142F">
        <w:rPr>
          <w:rFonts w:ascii="Arial" w:hAnsi="Arial" w:cs="Arial"/>
          <w:noProof/>
          <w:sz w:val="22"/>
        </w:rPr>
        <w:t xml:space="preserve"> </w:t>
      </w:r>
      <w:r w:rsidRPr="0055142F">
        <w:rPr>
          <w:rFonts w:ascii="Arial" w:hAnsi="Arial" w:cs="Arial"/>
          <w:b/>
          <w:bCs/>
          <w:noProof/>
          <w:sz w:val="22"/>
        </w:rPr>
        <w:t>10</w:t>
      </w:r>
      <w:r w:rsidRPr="0055142F">
        <w:rPr>
          <w:rFonts w:ascii="Arial" w:hAnsi="Arial" w:cs="Arial"/>
          <w:noProof/>
          <w:sz w:val="22"/>
        </w:rPr>
        <w:t>, 1379 (2020).</w:t>
      </w:r>
    </w:p>
    <w:p w14:paraId="5EDDB48B"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55.</w:t>
      </w:r>
      <w:r w:rsidRPr="0055142F">
        <w:rPr>
          <w:rFonts w:ascii="Arial" w:hAnsi="Arial" w:cs="Arial"/>
          <w:noProof/>
          <w:sz w:val="22"/>
        </w:rPr>
        <w:tab/>
        <w:t xml:space="preserve">Giraldo, N. A. </w:t>
      </w:r>
      <w:r w:rsidRPr="0055142F">
        <w:rPr>
          <w:rFonts w:ascii="Arial" w:hAnsi="Arial" w:cs="Arial"/>
          <w:i/>
          <w:iCs/>
          <w:noProof/>
          <w:sz w:val="22"/>
        </w:rPr>
        <w:t>et al.</w:t>
      </w:r>
      <w:r w:rsidRPr="0055142F">
        <w:rPr>
          <w:rFonts w:ascii="Arial" w:hAnsi="Arial" w:cs="Arial"/>
          <w:noProof/>
          <w:sz w:val="22"/>
        </w:rPr>
        <w:t xml:space="preserve"> Tumor-infiltrating and peripheral blood T-cell immunophenotypes predict early relapse in localized clear cell renal cell carcinoma. </w:t>
      </w:r>
      <w:r w:rsidRPr="0055142F">
        <w:rPr>
          <w:rFonts w:ascii="Arial" w:hAnsi="Arial" w:cs="Arial"/>
          <w:i/>
          <w:iCs/>
          <w:noProof/>
          <w:sz w:val="22"/>
        </w:rPr>
        <w:t>Clin. Cancer Res.</w:t>
      </w:r>
      <w:r w:rsidRPr="0055142F">
        <w:rPr>
          <w:rFonts w:ascii="Arial" w:hAnsi="Arial" w:cs="Arial"/>
          <w:noProof/>
          <w:sz w:val="22"/>
        </w:rPr>
        <w:t xml:space="preserve"> </w:t>
      </w:r>
      <w:r w:rsidRPr="0055142F">
        <w:rPr>
          <w:rFonts w:ascii="Arial" w:hAnsi="Arial" w:cs="Arial"/>
          <w:b/>
          <w:bCs/>
          <w:noProof/>
          <w:sz w:val="22"/>
        </w:rPr>
        <w:t>23</w:t>
      </w:r>
      <w:r w:rsidRPr="0055142F">
        <w:rPr>
          <w:rFonts w:ascii="Arial" w:hAnsi="Arial" w:cs="Arial"/>
          <w:noProof/>
          <w:sz w:val="22"/>
        </w:rPr>
        <w:t>, 4416–4428 (2017).</w:t>
      </w:r>
    </w:p>
    <w:p w14:paraId="7A643061"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lastRenderedPageBreak/>
        <w:t>56.</w:t>
      </w:r>
      <w:r w:rsidRPr="0055142F">
        <w:rPr>
          <w:rFonts w:ascii="Arial" w:hAnsi="Arial" w:cs="Arial"/>
          <w:noProof/>
          <w:sz w:val="22"/>
        </w:rPr>
        <w:tab/>
        <w:t xml:space="preserve">Yost, K. E. </w:t>
      </w:r>
      <w:r w:rsidRPr="0055142F">
        <w:rPr>
          <w:rFonts w:ascii="Arial" w:hAnsi="Arial" w:cs="Arial"/>
          <w:i/>
          <w:iCs/>
          <w:noProof/>
          <w:sz w:val="22"/>
        </w:rPr>
        <w:t>et al.</w:t>
      </w:r>
      <w:r w:rsidRPr="0055142F">
        <w:rPr>
          <w:rFonts w:ascii="Arial" w:hAnsi="Arial" w:cs="Arial"/>
          <w:noProof/>
          <w:sz w:val="22"/>
        </w:rPr>
        <w:t xml:space="preserve"> Clonal replacement of tumor-specific T cells following PD-1 blockade. </w:t>
      </w:r>
      <w:r w:rsidRPr="0055142F">
        <w:rPr>
          <w:rFonts w:ascii="Arial" w:hAnsi="Arial" w:cs="Arial"/>
          <w:i/>
          <w:iCs/>
          <w:noProof/>
          <w:sz w:val="22"/>
        </w:rPr>
        <w:t>Nat. Med.</w:t>
      </w:r>
      <w:r w:rsidRPr="0055142F">
        <w:rPr>
          <w:rFonts w:ascii="Arial" w:hAnsi="Arial" w:cs="Arial"/>
          <w:noProof/>
          <w:sz w:val="22"/>
        </w:rPr>
        <w:t xml:space="preserve"> </w:t>
      </w:r>
      <w:r w:rsidRPr="0055142F">
        <w:rPr>
          <w:rFonts w:ascii="Arial" w:hAnsi="Arial" w:cs="Arial"/>
          <w:b/>
          <w:bCs/>
          <w:noProof/>
          <w:sz w:val="22"/>
        </w:rPr>
        <w:t>25</w:t>
      </w:r>
      <w:r w:rsidRPr="0055142F">
        <w:rPr>
          <w:rFonts w:ascii="Arial" w:hAnsi="Arial" w:cs="Arial"/>
          <w:noProof/>
          <w:sz w:val="22"/>
        </w:rPr>
        <w:t>, 1251–1259 (2019).</w:t>
      </w:r>
    </w:p>
    <w:p w14:paraId="70A0EB0D"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57.</w:t>
      </w:r>
      <w:r w:rsidRPr="0055142F">
        <w:rPr>
          <w:rFonts w:ascii="Arial" w:hAnsi="Arial" w:cs="Arial"/>
          <w:noProof/>
          <w:sz w:val="22"/>
        </w:rPr>
        <w:tab/>
        <w:t xml:space="preserve">Qi, Y. </w:t>
      </w:r>
      <w:r w:rsidRPr="0055142F">
        <w:rPr>
          <w:rFonts w:ascii="Arial" w:hAnsi="Arial" w:cs="Arial"/>
          <w:i/>
          <w:iCs/>
          <w:noProof/>
          <w:sz w:val="22"/>
        </w:rPr>
        <w:t>et al.</w:t>
      </w:r>
      <w:r w:rsidRPr="0055142F">
        <w:rPr>
          <w:rFonts w:ascii="Arial" w:hAnsi="Arial" w:cs="Arial"/>
          <w:noProof/>
          <w:sz w:val="22"/>
        </w:rPr>
        <w:t xml:space="preserve"> Tumor-infiltrating CD39+ CD8+ T cells determine poor prognosis and immune evasion in clear cell renal cell carcinoma patients. </w:t>
      </w:r>
      <w:r w:rsidRPr="0055142F">
        <w:rPr>
          <w:rFonts w:ascii="Arial" w:hAnsi="Arial" w:cs="Arial"/>
          <w:i/>
          <w:iCs/>
          <w:noProof/>
          <w:sz w:val="22"/>
        </w:rPr>
        <w:t>Cancer Immunol, Immunother</w:t>
      </w:r>
      <w:r w:rsidRPr="0055142F">
        <w:rPr>
          <w:rFonts w:ascii="Arial" w:hAnsi="Arial" w:cs="Arial"/>
          <w:noProof/>
          <w:sz w:val="22"/>
        </w:rPr>
        <w:t xml:space="preserve"> 1565–1576 (2020).</w:t>
      </w:r>
    </w:p>
    <w:p w14:paraId="68664EA0" w14:textId="77777777" w:rsidR="0055142F" w:rsidRPr="0055142F" w:rsidRDefault="0055142F" w:rsidP="0055142F">
      <w:pPr>
        <w:widowControl w:val="0"/>
        <w:autoSpaceDE w:val="0"/>
        <w:autoSpaceDN w:val="0"/>
        <w:adjustRightInd w:val="0"/>
        <w:spacing w:line="480" w:lineRule="auto"/>
        <w:ind w:left="640" w:hanging="640"/>
        <w:rPr>
          <w:rFonts w:ascii="Arial" w:hAnsi="Arial" w:cs="Arial"/>
          <w:noProof/>
          <w:sz w:val="22"/>
        </w:rPr>
      </w:pPr>
      <w:r w:rsidRPr="0055142F">
        <w:rPr>
          <w:rFonts w:ascii="Arial" w:hAnsi="Arial" w:cs="Arial"/>
          <w:noProof/>
          <w:sz w:val="22"/>
        </w:rPr>
        <w:t>58.</w:t>
      </w:r>
      <w:r w:rsidRPr="0055142F">
        <w:rPr>
          <w:rFonts w:ascii="Arial" w:hAnsi="Arial" w:cs="Arial"/>
          <w:noProof/>
          <w:sz w:val="22"/>
        </w:rPr>
        <w:tab/>
        <w:t xml:space="preserve">Komohara, Y. </w:t>
      </w:r>
      <w:r w:rsidRPr="0055142F">
        <w:rPr>
          <w:rFonts w:ascii="Arial" w:hAnsi="Arial" w:cs="Arial"/>
          <w:i/>
          <w:iCs/>
          <w:noProof/>
          <w:sz w:val="22"/>
        </w:rPr>
        <w:t>et al.</w:t>
      </w:r>
      <w:r w:rsidRPr="0055142F">
        <w:rPr>
          <w:rFonts w:ascii="Arial" w:hAnsi="Arial" w:cs="Arial"/>
          <w:noProof/>
          <w:sz w:val="22"/>
        </w:rPr>
        <w:t xml:space="preserve"> Macrophage infiltration and its prognostic relevance in clear cell renal cell carcinoma. </w:t>
      </w:r>
      <w:r w:rsidRPr="0055142F">
        <w:rPr>
          <w:rFonts w:ascii="Arial" w:hAnsi="Arial" w:cs="Arial"/>
          <w:i/>
          <w:iCs/>
          <w:noProof/>
          <w:sz w:val="22"/>
        </w:rPr>
        <w:t>Cancer Sci.</w:t>
      </w:r>
      <w:r w:rsidRPr="0055142F">
        <w:rPr>
          <w:rFonts w:ascii="Arial" w:hAnsi="Arial" w:cs="Arial"/>
          <w:noProof/>
          <w:sz w:val="22"/>
        </w:rPr>
        <w:t xml:space="preserve"> </w:t>
      </w:r>
      <w:r w:rsidRPr="0055142F">
        <w:rPr>
          <w:rFonts w:ascii="Arial" w:hAnsi="Arial" w:cs="Arial"/>
          <w:b/>
          <w:bCs/>
          <w:noProof/>
          <w:sz w:val="22"/>
        </w:rPr>
        <w:t>102</w:t>
      </w:r>
      <w:r w:rsidRPr="0055142F">
        <w:rPr>
          <w:rFonts w:ascii="Arial" w:hAnsi="Arial" w:cs="Arial"/>
          <w:noProof/>
          <w:sz w:val="22"/>
        </w:rPr>
        <w:t>, 1424–1431 (2011).</w:t>
      </w:r>
    </w:p>
    <w:p w14:paraId="1D488FD4" w14:textId="37E34889" w:rsidR="001D7F41" w:rsidDel="0055142F" w:rsidRDefault="002E4EFB" w:rsidP="0055142F">
      <w:pPr>
        <w:widowControl w:val="0"/>
        <w:autoSpaceDE w:val="0"/>
        <w:autoSpaceDN w:val="0"/>
        <w:adjustRightInd w:val="0"/>
        <w:spacing w:line="480" w:lineRule="auto"/>
        <w:ind w:left="640" w:hanging="640"/>
        <w:rPr>
          <w:del w:id="256" w:author="Borcherding, Nicholas (CCOM Student)" w:date="2020-11-03T09:30:00Z"/>
          <w:rFonts w:ascii="Arial" w:hAnsi="Arial" w:cs="Arial"/>
          <w:b/>
          <w:bCs/>
          <w:sz w:val="22"/>
          <w:szCs w:val="22"/>
        </w:rPr>
      </w:pPr>
      <w:r w:rsidRPr="0002326A">
        <w:rPr>
          <w:rFonts w:ascii="Arial" w:hAnsi="Arial" w:cs="Arial"/>
          <w:bCs/>
          <w:color w:val="000000"/>
          <w:sz w:val="22"/>
          <w:szCs w:val="22"/>
        </w:rPr>
        <w:fldChar w:fldCharType="end"/>
      </w:r>
    </w:p>
    <w:p w14:paraId="417DB3A7" w14:textId="7090DFBC" w:rsidR="0055142F" w:rsidRDefault="0055142F" w:rsidP="003E01D3">
      <w:pPr>
        <w:widowControl w:val="0"/>
        <w:autoSpaceDE w:val="0"/>
        <w:autoSpaceDN w:val="0"/>
        <w:adjustRightInd w:val="0"/>
        <w:spacing w:line="480" w:lineRule="auto"/>
        <w:ind w:left="640" w:hanging="640"/>
        <w:rPr>
          <w:ins w:id="257" w:author="Borcherding, Nicholas (CCOM Student)" w:date="2020-11-03T09:30:00Z"/>
          <w:rFonts w:ascii="Arial" w:hAnsi="Arial" w:cs="Arial"/>
          <w:b/>
          <w:bCs/>
          <w:sz w:val="22"/>
          <w:szCs w:val="22"/>
        </w:rPr>
      </w:pPr>
    </w:p>
    <w:p w14:paraId="00E43067" w14:textId="4D2191B2" w:rsidR="0055142F" w:rsidRDefault="0055142F" w:rsidP="003E01D3">
      <w:pPr>
        <w:widowControl w:val="0"/>
        <w:autoSpaceDE w:val="0"/>
        <w:autoSpaceDN w:val="0"/>
        <w:adjustRightInd w:val="0"/>
        <w:spacing w:line="480" w:lineRule="auto"/>
        <w:ind w:left="640" w:hanging="640"/>
        <w:rPr>
          <w:ins w:id="258" w:author="Borcherding, Nicholas (CCOM Student)" w:date="2020-11-03T09:30:00Z"/>
          <w:rFonts w:ascii="Arial" w:hAnsi="Arial" w:cs="Arial"/>
          <w:b/>
          <w:bCs/>
          <w:sz w:val="22"/>
          <w:szCs w:val="22"/>
        </w:rPr>
      </w:pPr>
    </w:p>
    <w:p w14:paraId="1BDF2EF0" w14:textId="5C1860E3" w:rsidR="0055142F" w:rsidRDefault="0055142F" w:rsidP="003E01D3">
      <w:pPr>
        <w:widowControl w:val="0"/>
        <w:autoSpaceDE w:val="0"/>
        <w:autoSpaceDN w:val="0"/>
        <w:adjustRightInd w:val="0"/>
        <w:spacing w:line="480" w:lineRule="auto"/>
        <w:ind w:left="640" w:hanging="640"/>
        <w:rPr>
          <w:ins w:id="259" w:author="Borcherding, Nicholas (CCOM Student)" w:date="2020-11-03T09:30:00Z"/>
          <w:rFonts w:ascii="Arial" w:hAnsi="Arial" w:cs="Arial"/>
          <w:b/>
          <w:bCs/>
          <w:sz w:val="22"/>
          <w:szCs w:val="22"/>
        </w:rPr>
      </w:pPr>
    </w:p>
    <w:p w14:paraId="2E49CB0B" w14:textId="5FFF3205" w:rsidR="0055142F" w:rsidRDefault="0055142F" w:rsidP="003E01D3">
      <w:pPr>
        <w:widowControl w:val="0"/>
        <w:autoSpaceDE w:val="0"/>
        <w:autoSpaceDN w:val="0"/>
        <w:adjustRightInd w:val="0"/>
        <w:spacing w:line="480" w:lineRule="auto"/>
        <w:ind w:left="640" w:hanging="640"/>
        <w:rPr>
          <w:ins w:id="260" w:author="Borcherding, Nicholas (CCOM Student)" w:date="2020-11-03T09:30:00Z"/>
          <w:rFonts w:ascii="Arial" w:hAnsi="Arial" w:cs="Arial"/>
          <w:b/>
          <w:bCs/>
          <w:sz w:val="22"/>
          <w:szCs w:val="22"/>
        </w:rPr>
      </w:pPr>
    </w:p>
    <w:p w14:paraId="5C2EDF87" w14:textId="0D422599" w:rsidR="0055142F" w:rsidRDefault="0055142F" w:rsidP="003E01D3">
      <w:pPr>
        <w:widowControl w:val="0"/>
        <w:autoSpaceDE w:val="0"/>
        <w:autoSpaceDN w:val="0"/>
        <w:adjustRightInd w:val="0"/>
        <w:spacing w:line="480" w:lineRule="auto"/>
        <w:ind w:left="640" w:hanging="640"/>
        <w:rPr>
          <w:ins w:id="261" w:author="Borcherding, Nicholas (CCOM Student)" w:date="2020-11-03T09:30:00Z"/>
          <w:rFonts w:ascii="Arial" w:hAnsi="Arial" w:cs="Arial"/>
          <w:b/>
          <w:bCs/>
          <w:sz w:val="22"/>
          <w:szCs w:val="22"/>
        </w:rPr>
      </w:pPr>
    </w:p>
    <w:p w14:paraId="3DA9131B" w14:textId="1A4ED950" w:rsidR="0055142F" w:rsidRDefault="0055142F" w:rsidP="003E01D3">
      <w:pPr>
        <w:widowControl w:val="0"/>
        <w:autoSpaceDE w:val="0"/>
        <w:autoSpaceDN w:val="0"/>
        <w:adjustRightInd w:val="0"/>
        <w:spacing w:line="480" w:lineRule="auto"/>
        <w:ind w:left="640" w:hanging="640"/>
        <w:rPr>
          <w:ins w:id="262" w:author="Borcherding, Nicholas (CCOM Student)" w:date="2020-11-03T09:30:00Z"/>
          <w:rFonts w:ascii="Arial" w:hAnsi="Arial" w:cs="Arial"/>
          <w:b/>
          <w:bCs/>
          <w:sz w:val="22"/>
          <w:szCs w:val="22"/>
        </w:rPr>
      </w:pPr>
    </w:p>
    <w:p w14:paraId="5DF3981E" w14:textId="651FB0BB" w:rsidR="0055142F" w:rsidRDefault="0055142F" w:rsidP="003E01D3">
      <w:pPr>
        <w:widowControl w:val="0"/>
        <w:autoSpaceDE w:val="0"/>
        <w:autoSpaceDN w:val="0"/>
        <w:adjustRightInd w:val="0"/>
        <w:spacing w:line="480" w:lineRule="auto"/>
        <w:ind w:left="640" w:hanging="640"/>
        <w:rPr>
          <w:ins w:id="263" w:author="Borcherding, Nicholas (CCOM Student)" w:date="2020-11-03T09:30:00Z"/>
          <w:rFonts w:ascii="Arial" w:hAnsi="Arial" w:cs="Arial"/>
          <w:b/>
          <w:bCs/>
          <w:sz w:val="22"/>
          <w:szCs w:val="22"/>
        </w:rPr>
      </w:pPr>
    </w:p>
    <w:p w14:paraId="0BCBDD1D" w14:textId="26EE5995" w:rsidR="0055142F" w:rsidRDefault="0055142F" w:rsidP="003E01D3">
      <w:pPr>
        <w:widowControl w:val="0"/>
        <w:autoSpaceDE w:val="0"/>
        <w:autoSpaceDN w:val="0"/>
        <w:adjustRightInd w:val="0"/>
        <w:spacing w:line="480" w:lineRule="auto"/>
        <w:ind w:left="640" w:hanging="640"/>
        <w:rPr>
          <w:ins w:id="264" w:author="Borcherding, Nicholas (CCOM Student)" w:date="2020-11-03T09:30:00Z"/>
          <w:rFonts w:ascii="Arial" w:hAnsi="Arial" w:cs="Arial"/>
          <w:b/>
          <w:bCs/>
          <w:sz w:val="22"/>
          <w:szCs w:val="22"/>
        </w:rPr>
      </w:pPr>
    </w:p>
    <w:p w14:paraId="20EF7DE0" w14:textId="1EBCBE90" w:rsidR="0055142F" w:rsidRDefault="0055142F" w:rsidP="003E01D3">
      <w:pPr>
        <w:widowControl w:val="0"/>
        <w:autoSpaceDE w:val="0"/>
        <w:autoSpaceDN w:val="0"/>
        <w:adjustRightInd w:val="0"/>
        <w:spacing w:line="480" w:lineRule="auto"/>
        <w:ind w:left="640" w:hanging="640"/>
        <w:rPr>
          <w:ins w:id="265" w:author="Borcherding, Nicholas (CCOM Student)" w:date="2020-11-03T09:30:00Z"/>
          <w:rFonts w:ascii="Arial" w:hAnsi="Arial" w:cs="Arial"/>
          <w:b/>
          <w:bCs/>
          <w:sz w:val="22"/>
          <w:szCs w:val="22"/>
        </w:rPr>
      </w:pPr>
    </w:p>
    <w:p w14:paraId="49E75907" w14:textId="4B4F3CA8" w:rsidR="0055142F" w:rsidRDefault="0055142F" w:rsidP="003E01D3">
      <w:pPr>
        <w:widowControl w:val="0"/>
        <w:autoSpaceDE w:val="0"/>
        <w:autoSpaceDN w:val="0"/>
        <w:adjustRightInd w:val="0"/>
        <w:spacing w:line="480" w:lineRule="auto"/>
        <w:ind w:left="640" w:hanging="640"/>
        <w:rPr>
          <w:ins w:id="266" w:author="Borcherding, Nicholas (CCOM Student)" w:date="2020-11-03T09:30:00Z"/>
          <w:rFonts w:ascii="Arial" w:hAnsi="Arial" w:cs="Arial"/>
          <w:b/>
          <w:bCs/>
          <w:sz w:val="22"/>
          <w:szCs w:val="22"/>
        </w:rPr>
      </w:pPr>
    </w:p>
    <w:p w14:paraId="39D6CE13" w14:textId="00AC8EF7" w:rsidR="0055142F" w:rsidRDefault="0055142F" w:rsidP="003E01D3">
      <w:pPr>
        <w:widowControl w:val="0"/>
        <w:autoSpaceDE w:val="0"/>
        <w:autoSpaceDN w:val="0"/>
        <w:adjustRightInd w:val="0"/>
        <w:spacing w:line="480" w:lineRule="auto"/>
        <w:ind w:left="640" w:hanging="640"/>
        <w:rPr>
          <w:ins w:id="267" w:author="Borcherding, Nicholas (CCOM Student)" w:date="2020-11-03T09:30:00Z"/>
          <w:rFonts w:ascii="Arial" w:hAnsi="Arial" w:cs="Arial"/>
          <w:b/>
          <w:bCs/>
          <w:sz w:val="22"/>
          <w:szCs w:val="22"/>
        </w:rPr>
      </w:pPr>
    </w:p>
    <w:p w14:paraId="76F547F5" w14:textId="3AD684FB" w:rsidR="0055142F" w:rsidRDefault="0055142F" w:rsidP="003E01D3">
      <w:pPr>
        <w:widowControl w:val="0"/>
        <w:autoSpaceDE w:val="0"/>
        <w:autoSpaceDN w:val="0"/>
        <w:adjustRightInd w:val="0"/>
        <w:spacing w:line="480" w:lineRule="auto"/>
        <w:ind w:left="640" w:hanging="640"/>
        <w:rPr>
          <w:ins w:id="268" w:author="Borcherding, Nicholas (CCOM Student)" w:date="2020-11-03T09:30:00Z"/>
          <w:rFonts w:ascii="Arial" w:hAnsi="Arial" w:cs="Arial"/>
          <w:b/>
          <w:bCs/>
          <w:sz w:val="22"/>
          <w:szCs w:val="22"/>
        </w:rPr>
      </w:pPr>
    </w:p>
    <w:p w14:paraId="52B863AE" w14:textId="06D4E387" w:rsidR="0055142F" w:rsidRDefault="0055142F" w:rsidP="003E01D3">
      <w:pPr>
        <w:widowControl w:val="0"/>
        <w:autoSpaceDE w:val="0"/>
        <w:autoSpaceDN w:val="0"/>
        <w:adjustRightInd w:val="0"/>
        <w:spacing w:line="480" w:lineRule="auto"/>
        <w:ind w:left="640" w:hanging="640"/>
        <w:rPr>
          <w:ins w:id="269" w:author="Borcherding, Nicholas (CCOM Student)" w:date="2020-11-03T09:30:00Z"/>
          <w:rFonts w:ascii="Arial" w:hAnsi="Arial" w:cs="Arial"/>
          <w:b/>
          <w:bCs/>
          <w:sz w:val="22"/>
          <w:szCs w:val="22"/>
        </w:rPr>
      </w:pPr>
    </w:p>
    <w:p w14:paraId="3029794D" w14:textId="421F4ED9" w:rsidR="0055142F" w:rsidRDefault="0055142F" w:rsidP="003E01D3">
      <w:pPr>
        <w:widowControl w:val="0"/>
        <w:autoSpaceDE w:val="0"/>
        <w:autoSpaceDN w:val="0"/>
        <w:adjustRightInd w:val="0"/>
        <w:spacing w:line="480" w:lineRule="auto"/>
        <w:ind w:left="640" w:hanging="640"/>
        <w:rPr>
          <w:ins w:id="270" w:author="Borcherding, Nicholas (CCOM Student)" w:date="2020-11-03T09:30:00Z"/>
          <w:rFonts w:ascii="Arial" w:hAnsi="Arial" w:cs="Arial"/>
          <w:b/>
          <w:bCs/>
          <w:sz w:val="22"/>
          <w:szCs w:val="22"/>
        </w:rPr>
      </w:pPr>
    </w:p>
    <w:p w14:paraId="4620A66F" w14:textId="6D9DD4BA" w:rsidR="0055142F" w:rsidRDefault="0055142F" w:rsidP="003E01D3">
      <w:pPr>
        <w:widowControl w:val="0"/>
        <w:autoSpaceDE w:val="0"/>
        <w:autoSpaceDN w:val="0"/>
        <w:adjustRightInd w:val="0"/>
        <w:spacing w:line="480" w:lineRule="auto"/>
        <w:ind w:left="640" w:hanging="640"/>
        <w:rPr>
          <w:ins w:id="271" w:author="Borcherding, Nicholas (CCOM Student)" w:date="2020-11-03T09:30:00Z"/>
          <w:rFonts w:ascii="Arial" w:hAnsi="Arial" w:cs="Arial"/>
          <w:b/>
          <w:bCs/>
          <w:sz w:val="22"/>
          <w:szCs w:val="22"/>
        </w:rPr>
      </w:pPr>
    </w:p>
    <w:p w14:paraId="5AF6CCB2" w14:textId="49179C82" w:rsidR="0055142F" w:rsidRDefault="0055142F" w:rsidP="003E01D3">
      <w:pPr>
        <w:widowControl w:val="0"/>
        <w:autoSpaceDE w:val="0"/>
        <w:autoSpaceDN w:val="0"/>
        <w:adjustRightInd w:val="0"/>
        <w:spacing w:line="480" w:lineRule="auto"/>
        <w:ind w:left="640" w:hanging="640"/>
        <w:rPr>
          <w:ins w:id="272" w:author="Borcherding, Nicholas (CCOM Student)" w:date="2020-11-03T09:30:00Z"/>
          <w:rFonts w:ascii="Arial" w:hAnsi="Arial" w:cs="Arial"/>
          <w:b/>
          <w:bCs/>
          <w:sz w:val="22"/>
          <w:szCs w:val="22"/>
        </w:rPr>
      </w:pPr>
    </w:p>
    <w:p w14:paraId="29DC0AE2" w14:textId="799A49E7" w:rsidR="0055142F" w:rsidRDefault="0055142F" w:rsidP="003E01D3">
      <w:pPr>
        <w:widowControl w:val="0"/>
        <w:autoSpaceDE w:val="0"/>
        <w:autoSpaceDN w:val="0"/>
        <w:adjustRightInd w:val="0"/>
        <w:spacing w:line="480" w:lineRule="auto"/>
        <w:ind w:left="640" w:hanging="640"/>
        <w:rPr>
          <w:ins w:id="273" w:author="Borcherding, Nicholas (CCOM Student)" w:date="2020-11-03T09:30:00Z"/>
          <w:rFonts w:ascii="Arial" w:hAnsi="Arial" w:cs="Arial"/>
          <w:b/>
          <w:bCs/>
          <w:sz w:val="22"/>
          <w:szCs w:val="22"/>
        </w:rPr>
      </w:pPr>
    </w:p>
    <w:p w14:paraId="2F121FE6" w14:textId="655E937E" w:rsidR="0055142F" w:rsidRDefault="0055142F" w:rsidP="003E01D3">
      <w:pPr>
        <w:widowControl w:val="0"/>
        <w:autoSpaceDE w:val="0"/>
        <w:autoSpaceDN w:val="0"/>
        <w:adjustRightInd w:val="0"/>
        <w:spacing w:line="480" w:lineRule="auto"/>
        <w:ind w:left="640" w:hanging="640"/>
        <w:rPr>
          <w:ins w:id="274" w:author="Borcherding, Nicholas (CCOM Student)" w:date="2020-11-03T09:30:00Z"/>
          <w:rFonts w:ascii="Arial" w:hAnsi="Arial" w:cs="Arial"/>
          <w:b/>
          <w:bCs/>
          <w:sz w:val="22"/>
          <w:szCs w:val="22"/>
        </w:rPr>
      </w:pPr>
    </w:p>
    <w:p w14:paraId="784D39E9" w14:textId="77777777" w:rsidR="0055142F" w:rsidRPr="0002326A" w:rsidRDefault="0055142F" w:rsidP="003E01D3">
      <w:pPr>
        <w:widowControl w:val="0"/>
        <w:autoSpaceDE w:val="0"/>
        <w:autoSpaceDN w:val="0"/>
        <w:adjustRightInd w:val="0"/>
        <w:spacing w:line="480" w:lineRule="auto"/>
        <w:ind w:left="640" w:hanging="640"/>
        <w:rPr>
          <w:ins w:id="275" w:author="Borcherding, Nicholas (CCOM Student)" w:date="2020-11-03T09:30:00Z"/>
          <w:rFonts w:ascii="Arial" w:hAnsi="Arial" w:cs="Arial"/>
          <w:b/>
          <w:bCs/>
          <w:sz w:val="22"/>
          <w:szCs w:val="22"/>
        </w:rPr>
      </w:pPr>
    </w:p>
    <w:p w14:paraId="59095FC0" w14:textId="77777777" w:rsidR="001D7F41" w:rsidRPr="0002326A" w:rsidDel="0055142F" w:rsidRDefault="001D7F41" w:rsidP="00276C2F">
      <w:pPr>
        <w:spacing w:line="480" w:lineRule="auto"/>
        <w:rPr>
          <w:del w:id="276" w:author="Borcherding, Nicholas (CCOM Student)" w:date="2020-11-03T09:30:00Z"/>
          <w:rFonts w:ascii="Arial" w:hAnsi="Arial" w:cs="Arial"/>
          <w:b/>
          <w:bCs/>
          <w:sz w:val="22"/>
          <w:szCs w:val="22"/>
        </w:rPr>
      </w:pPr>
    </w:p>
    <w:p w14:paraId="7B65E89F" w14:textId="77777777" w:rsidR="00C62E73" w:rsidDel="0055142F" w:rsidRDefault="00C62E73" w:rsidP="00276C2F">
      <w:pPr>
        <w:spacing w:line="480" w:lineRule="auto"/>
        <w:rPr>
          <w:del w:id="277" w:author="Borcherding, Nicholas (CCOM Student)" w:date="2020-11-03T09:30:00Z"/>
          <w:rFonts w:ascii="Arial" w:hAnsi="Arial" w:cs="Arial"/>
          <w:b/>
          <w:bCs/>
          <w:sz w:val="22"/>
          <w:szCs w:val="22"/>
        </w:rPr>
      </w:pPr>
    </w:p>
    <w:p w14:paraId="43185D7D" w14:textId="77777777" w:rsidR="00296B14" w:rsidDel="0055142F" w:rsidRDefault="00296B14" w:rsidP="00276C2F">
      <w:pPr>
        <w:spacing w:line="480" w:lineRule="auto"/>
        <w:rPr>
          <w:del w:id="278" w:author="Borcherding, Nicholas (CCOM Student)" w:date="2020-11-03T09:30:00Z"/>
          <w:rFonts w:ascii="Arial" w:hAnsi="Arial" w:cs="Arial"/>
          <w:b/>
          <w:bCs/>
          <w:sz w:val="22"/>
          <w:szCs w:val="22"/>
        </w:rPr>
      </w:pPr>
    </w:p>
    <w:p w14:paraId="35351AE1" w14:textId="77777777" w:rsidR="00296B14" w:rsidDel="0055142F" w:rsidRDefault="00296B14" w:rsidP="00276C2F">
      <w:pPr>
        <w:spacing w:line="480" w:lineRule="auto"/>
        <w:rPr>
          <w:del w:id="279" w:author="Borcherding, Nicholas (CCOM Student)" w:date="2020-11-03T09:30:00Z"/>
          <w:rFonts w:ascii="Arial" w:hAnsi="Arial" w:cs="Arial"/>
          <w:b/>
          <w:bCs/>
          <w:sz w:val="22"/>
          <w:szCs w:val="22"/>
        </w:rPr>
      </w:pPr>
    </w:p>
    <w:p w14:paraId="36DEAC2E" w14:textId="1780299E" w:rsidR="009D2EB4" w:rsidDel="0055142F" w:rsidRDefault="009D2EB4" w:rsidP="00276C2F">
      <w:pPr>
        <w:spacing w:line="480" w:lineRule="auto"/>
        <w:rPr>
          <w:del w:id="280" w:author="Borcherding, Nicholas (CCOM Student)" w:date="2020-11-03T09:30:00Z"/>
          <w:rFonts w:ascii="Arial" w:hAnsi="Arial" w:cs="Arial"/>
          <w:b/>
          <w:bCs/>
          <w:sz w:val="22"/>
          <w:szCs w:val="22"/>
        </w:rPr>
      </w:pPr>
    </w:p>
    <w:p w14:paraId="2AC96220" w14:textId="0AC6234B" w:rsidR="009D2EB4" w:rsidDel="0055142F" w:rsidRDefault="009D2EB4" w:rsidP="00276C2F">
      <w:pPr>
        <w:spacing w:line="480" w:lineRule="auto"/>
        <w:rPr>
          <w:del w:id="281" w:author="Borcherding, Nicholas (CCOM Student)" w:date="2020-11-03T09:30:00Z"/>
          <w:rFonts w:ascii="Arial" w:hAnsi="Arial" w:cs="Arial"/>
          <w:b/>
          <w:bCs/>
          <w:sz w:val="22"/>
          <w:szCs w:val="22"/>
        </w:rPr>
      </w:pPr>
    </w:p>
    <w:p w14:paraId="4A61FBEF" w14:textId="53A9388E" w:rsidR="00707C08" w:rsidRPr="0002326A" w:rsidRDefault="009A5803" w:rsidP="0055142F">
      <w:pPr>
        <w:widowControl w:val="0"/>
        <w:autoSpaceDE w:val="0"/>
        <w:autoSpaceDN w:val="0"/>
        <w:adjustRightInd w:val="0"/>
        <w:spacing w:line="480" w:lineRule="auto"/>
        <w:ind w:left="640" w:hanging="640"/>
        <w:rPr>
          <w:rFonts w:ascii="Arial" w:hAnsi="Arial" w:cs="Arial"/>
          <w:b/>
          <w:bCs/>
          <w:sz w:val="22"/>
          <w:szCs w:val="22"/>
        </w:rPr>
        <w:pPrChange w:id="282" w:author="Borcherding, Nicholas (CCOM Student)" w:date="2020-11-03T09:30:00Z">
          <w:pPr>
            <w:spacing w:line="480" w:lineRule="auto"/>
          </w:pPr>
        </w:pPrChange>
      </w:pPr>
      <w:r w:rsidRPr="0002326A">
        <w:rPr>
          <w:rFonts w:ascii="Arial" w:hAnsi="Arial" w:cs="Arial"/>
          <w:b/>
          <w:bCs/>
          <w:sz w:val="22"/>
          <w:szCs w:val="22"/>
        </w:rPr>
        <w:t>Figures</w:t>
      </w:r>
    </w:p>
    <w:p w14:paraId="7B920934" w14:textId="35454A5F"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sidR="001704AC">
        <w:rPr>
          <w:rFonts w:ascii="Arial" w:hAnsi="Arial" w:cs="Arial"/>
          <w:noProof/>
          <w:sz w:val="22"/>
          <w:szCs w:val="22"/>
        </w:rPr>
        <w:drawing>
          <wp:inline distT="0" distB="0" distL="0" distR="0" wp14:anchorId="3E42F8BA" wp14:editId="30517B05">
            <wp:extent cx="5943600" cy="3210560"/>
            <wp:effectExtent l="0" t="0" r="0" b="2540"/>
            <wp:docPr id="3" name="Picture 3" descr="A picture containing indoor, sitting, screen,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sitting, screen, fro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69152D6E"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w:t>
      </w:r>
      <w:r w:rsidR="00FA0689">
        <w:rPr>
          <w:rFonts w:ascii="Arial" w:hAnsi="Arial" w:cs="Arial"/>
          <w:sz w:val="22"/>
          <w:szCs w:val="22"/>
        </w:rPr>
        <w:t xml:space="preserve"> labeled</w:t>
      </w:r>
      <w:r w:rsidR="005A1358" w:rsidRPr="0002326A">
        <w:rPr>
          <w:rFonts w:ascii="Arial" w:hAnsi="Arial" w:cs="Arial"/>
          <w:sz w:val="22"/>
          <w:szCs w:val="22"/>
        </w:rPr>
        <w:t xml:space="preserve">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27445D25" w14:textId="67C1AAEE" w:rsidR="00CA1845" w:rsidRDefault="00CA1845" w:rsidP="001D7F41">
      <w:pPr>
        <w:spacing w:line="480" w:lineRule="auto"/>
        <w:rPr>
          <w:rFonts w:ascii="Arial" w:hAnsi="Arial" w:cs="Arial"/>
          <w:b/>
          <w:bCs/>
          <w:sz w:val="22"/>
          <w:szCs w:val="22"/>
        </w:rPr>
      </w:pPr>
    </w:p>
    <w:p w14:paraId="19D16E9D" w14:textId="30AA9DDA" w:rsidR="00CA1845" w:rsidRPr="00CA1845" w:rsidRDefault="001704AC" w:rsidP="001D7F41">
      <w:pPr>
        <w:spacing w:line="480" w:lineRule="auto"/>
        <w:rPr>
          <w:rFonts w:ascii="Arial" w:hAnsi="Arial" w:cs="Arial"/>
          <w:sz w:val="22"/>
          <w:szCs w:val="22"/>
        </w:rPr>
      </w:pPr>
      <w:r>
        <w:rPr>
          <w:rFonts w:ascii="Arial" w:hAnsi="Arial" w:cs="Arial"/>
          <w:b/>
          <w:bCs/>
          <w:noProof/>
          <w:sz w:val="22"/>
          <w:szCs w:val="22"/>
        </w:rPr>
        <w:lastRenderedPageBreak/>
        <w:drawing>
          <wp:inline distT="0" distB="0" distL="0" distR="0" wp14:anchorId="1893425D" wp14:editId="11E3569D">
            <wp:extent cx="5943600" cy="2306955"/>
            <wp:effectExtent l="0" t="0" r="0" b="4445"/>
            <wp:docPr id="10" name="Picture 10"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r w:rsidR="00CA1845">
        <w:rPr>
          <w:rFonts w:ascii="Arial" w:hAnsi="Arial" w:cs="Arial"/>
          <w:b/>
          <w:bCs/>
          <w:sz w:val="22"/>
          <w:szCs w:val="22"/>
        </w:rPr>
        <w:t>Figure 2: Clonal dynamics vary by T cell type</w:t>
      </w:r>
      <w:r w:rsidR="000C61F4">
        <w:rPr>
          <w:rFonts w:ascii="Arial" w:hAnsi="Arial" w:cs="Arial"/>
          <w:b/>
          <w:bCs/>
          <w:sz w:val="22"/>
          <w:szCs w:val="22"/>
        </w:rPr>
        <w:t>s</w:t>
      </w:r>
      <w:r w:rsidR="00CA1845">
        <w:rPr>
          <w:rFonts w:ascii="Arial" w:hAnsi="Arial" w:cs="Arial"/>
          <w:b/>
          <w:bCs/>
          <w:sz w:val="22"/>
          <w:szCs w:val="22"/>
        </w:rPr>
        <w:t xml:space="preserve"> and patient</w:t>
      </w:r>
      <w:r w:rsidR="000C61F4">
        <w:rPr>
          <w:rFonts w:ascii="Arial" w:hAnsi="Arial" w:cs="Arial"/>
          <w:b/>
          <w:bCs/>
          <w:sz w:val="22"/>
          <w:szCs w:val="22"/>
        </w:rPr>
        <w:t>s</w:t>
      </w:r>
      <w:r w:rsidR="00CA1845">
        <w:rPr>
          <w:rFonts w:ascii="Arial" w:hAnsi="Arial" w:cs="Arial"/>
          <w:b/>
          <w:bCs/>
          <w:sz w:val="22"/>
          <w:szCs w:val="22"/>
        </w:rPr>
        <w:t>.</w:t>
      </w:r>
      <w:r w:rsidR="00CA1845">
        <w:rPr>
          <w:rFonts w:ascii="Arial" w:hAnsi="Arial" w:cs="Arial"/>
          <w:sz w:val="22"/>
          <w:szCs w:val="22"/>
        </w:rPr>
        <w:t xml:space="preserve"> </w:t>
      </w:r>
      <w:r w:rsidR="00CA1845">
        <w:rPr>
          <w:rFonts w:ascii="Arial" w:hAnsi="Arial" w:cs="Arial"/>
          <w:b/>
          <w:bCs/>
          <w:sz w:val="22"/>
          <w:szCs w:val="22"/>
        </w:rPr>
        <w:t xml:space="preserve">A. </w:t>
      </w:r>
      <w:r w:rsidR="00CA1845" w:rsidRPr="0002326A">
        <w:rPr>
          <w:rFonts w:ascii="Arial" w:hAnsi="Arial" w:cs="Arial"/>
          <w:sz w:val="22"/>
          <w:szCs w:val="22"/>
        </w:rPr>
        <w:t xml:space="preserve">UMAP of 37,055 primary immune cells </w:t>
      </w:r>
      <w:r w:rsidR="00CA1845">
        <w:rPr>
          <w:rFonts w:ascii="Arial" w:hAnsi="Arial" w:cs="Arial"/>
          <w:sz w:val="22"/>
          <w:szCs w:val="22"/>
        </w:rPr>
        <w:t xml:space="preserve">overlaid with the frequency of clonotypes assigned by sample identification. </w:t>
      </w:r>
      <w:r w:rsidR="00CA1845" w:rsidRPr="00CA1845">
        <w:rPr>
          <w:rFonts w:ascii="Arial" w:hAnsi="Arial" w:cs="Arial"/>
          <w:b/>
          <w:bCs/>
          <w:sz w:val="22"/>
          <w:szCs w:val="22"/>
        </w:rPr>
        <w:t>B.</w:t>
      </w:r>
      <w:r w:rsidR="00CA1845">
        <w:rPr>
          <w:rFonts w:ascii="Arial" w:hAnsi="Arial" w:cs="Arial"/>
          <w:sz w:val="22"/>
          <w:szCs w:val="22"/>
        </w:rPr>
        <w:t xml:space="preserve"> Occupied repertoire space for the indicated clonotype groups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C</w:t>
      </w:r>
      <w:r w:rsidR="00CA1845">
        <w:rPr>
          <w:rFonts w:ascii="Arial" w:hAnsi="Arial" w:cs="Arial"/>
          <w:sz w:val="22"/>
          <w:szCs w:val="22"/>
        </w:rPr>
        <w:t>. Clonal overlap quantification by overlap coefficient for CD8</w:t>
      </w:r>
      <w:r w:rsidR="00CA1845" w:rsidRPr="00CA1845">
        <w:rPr>
          <w:rFonts w:ascii="Arial" w:hAnsi="Arial" w:cs="Arial"/>
          <w:sz w:val="22"/>
          <w:szCs w:val="22"/>
          <w:vertAlign w:val="superscript"/>
        </w:rPr>
        <w:t>+</w:t>
      </w:r>
      <w:r w:rsidR="00CA1845">
        <w:rPr>
          <w:rFonts w:ascii="Arial" w:hAnsi="Arial" w:cs="Arial"/>
          <w:sz w:val="22"/>
          <w:szCs w:val="22"/>
        </w:rPr>
        <w:t xml:space="preserve"> and CD4</w:t>
      </w:r>
      <w:r w:rsidR="00CA1845" w:rsidRPr="00CA1845">
        <w:rPr>
          <w:rFonts w:ascii="Arial" w:hAnsi="Arial" w:cs="Arial"/>
          <w:sz w:val="22"/>
          <w:szCs w:val="22"/>
          <w:vertAlign w:val="superscript"/>
        </w:rPr>
        <w:t>+</w:t>
      </w:r>
      <w:r w:rsidR="00CA1845">
        <w:rPr>
          <w:rFonts w:ascii="Arial" w:hAnsi="Arial" w:cs="Arial"/>
          <w:sz w:val="22"/>
          <w:szCs w:val="22"/>
        </w:rPr>
        <w:t xml:space="preserve"> T cells by sample and tissue type in ccRCC patients. </w:t>
      </w:r>
      <w:r w:rsidR="00CA1845" w:rsidRPr="00CA1845">
        <w:rPr>
          <w:rFonts w:ascii="Arial" w:hAnsi="Arial" w:cs="Arial"/>
          <w:b/>
          <w:bCs/>
          <w:sz w:val="22"/>
          <w:szCs w:val="22"/>
        </w:rPr>
        <w:t>D</w:t>
      </w:r>
      <w:r w:rsidR="00CA1845">
        <w:rPr>
          <w:rFonts w:ascii="Arial" w:hAnsi="Arial" w:cs="Arial"/>
          <w:sz w:val="22"/>
          <w:szCs w:val="22"/>
        </w:rPr>
        <w:t>. The top 10 clonotypes for each patient as</w:t>
      </w:r>
      <w:r w:rsidR="00E547C6">
        <w:rPr>
          <w:rFonts w:ascii="Arial" w:hAnsi="Arial" w:cs="Arial"/>
          <w:sz w:val="22"/>
          <w:szCs w:val="22"/>
        </w:rPr>
        <w:t xml:space="preserve"> a</w:t>
      </w:r>
      <w:r w:rsidR="00CA1845">
        <w:rPr>
          <w:rFonts w:ascii="Arial" w:hAnsi="Arial" w:cs="Arial"/>
          <w:sz w:val="22"/>
          <w:szCs w:val="22"/>
        </w:rPr>
        <w:t xml:space="preserve"> relative proportion of clonotypes for corresponding peripheral or tumor populations. Each color represents a unique clonotype by patient. </w:t>
      </w:r>
      <w:r w:rsidR="00CA1845" w:rsidRPr="00CA1845">
        <w:rPr>
          <w:rFonts w:ascii="Arial" w:hAnsi="Arial" w:cs="Arial"/>
          <w:b/>
          <w:bCs/>
          <w:sz w:val="22"/>
          <w:szCs w:val="22"/>
        </w:rPr>
        <w:t>E</w:t>
      </w:r>
      <w:r w:rsidR="00CA1845">
        <w:rPr>
          <w:rFonts w:ascii="Arial" w:hAnsi="Arial" w:cs="Arial"/>
          <w:sz w:val="22"/>
          <w:szCs w:val="22"/>
        </w:rPr>
        <w:t>. Distribution of clonotypes by tissue, UMAP cluster and ccRCC patient with highlighted (red) the top 2 clonotypes</w:t>
      </w:r>
      <w:r w:rsidR="00A70133">
        <w:rPr>
          <w:rFonts w:ascii="Arial" w:hAnsi="Arial" w:cs="Arial"/>
          <w:sz w:val="22"/>
          <w:szCs w:val="22"/>
        </w:rPr>
        <w:t xml:space="preserve">, comprising tumor-specific clonotypes across all clusters.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33C2EB6C"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1D7F41" w:rsidRPr="0002326A">
        <w:rPr>
          <w:rFonts w:ascii="Arial" w:hAnsi="Arial" w:cs="Arial"/>
          <w:sz w:val="22"/>
          <w:szCs w:val="22"/>
        </w:rPr>
        <w:fldChar w:fldCharType="separate"/>
      </w:r>
      <w:r w:rsidR="003E01D3" w:rsidRPr="003E01D3">
        <w:rPr>
          <w:rFonts w:ascii="Arial" w:hAnsi="Arial" w:cs="Arial"/>
          <w:noProof/>
          <w:sz w:val="22"/>
          <w:szCs w:val="22"/>
          <w:vertAlign w:val="superscript"/>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785B773E" w:rsidR="00BF0F9E" w:rsidRDefault="001704AC"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7FA8B58" wp14:editId="40F0A973">
            <wp:extent cx="5943600" cy="3768090"/>
            <wp:effectExtent l="0" t="0" r="0" b="3810"/>
            <wp:docPr id="11" name="Picture 11"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omputer, foo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8090"/>
                    </a:xfrm>
                    <a:prstGeom prst="rect">
                      <a:avLst/>
                    </a:prstGeom>
                  </pic:spPr>
                </pic:pic>
              </a:graphicData>
            </a:graphic>
          </wp:inline>
        </w:drawing>
      </w:r>
    </w:p>
    <w:p w14:paraId="5773DB57" w14:textId="6BBE8DE5"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3E01D3">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Pr="00DD271C">
        <w:rPr>
          <w:rFonts w:ascii="Arial" w:hAnsi="Arial" w:cs="Arial"/>
          <w:sz w:val="22"/>
          <w:szCs w:val="22"/>
        </w:rPr>
        <w:fldChar w:fldCharType="separate"/>
      </w:r>
      <w:r w:rsidR="003E01D3" w:rsidRPr="003E01D3">
        <w:rPr>
          <w:rFonts w:ascii="Arial" w:hAnsi="Arial" w:cs="Arial"/>
          <w:noProof/>
          <w:sz w:val="22"/>
          <w:szCs w:val="22"/>
          <w:vertAlign w:val="superscript"/>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752DBE5F" w:rsidR="000A224A" w:rsidRPr="0002326A" w:rsidRDefault="00390214" w:rsidP="00276C2F">
      <w:pPr>
        <w:spacing w:line="480" w:lineRule="auto"/>
        <w:rPr>
          <w:rFonts w:ascii="Arial" w:hAnsi="Arial" w:cs="Arial"/>
          <w:sz w:val="22"/>
          <w:szCs w:val="22"/>
        </w:rPr>
      </w:pPr>
      <w:ins w:id="283" w:author="Borcherding, Nicholas (CCOM Student)" w:date="2020-11-03T08:27:00Z">
        <w:r>
          <w:rPr>
            <w:rFonts w:ascii="Arial" w:hAnsi="Arial" w:cs="Arial"/>
            <w:noProof/>
            <w:sz w:val="22"/>
            <w:szCs w:val="22"/>
          </w:rPr>
          <w:lastRenderedPageBreak/>
          <w:drawing>
            <wp:inline distT="0" distB="0" distL="0" distR="0" wp14:anchorId="76ED3CDE" wp14:editId="74D08269">
              <wp:extent cx="5943600" cy="3972560"/>
              <wp:effectExtent l="0" t="0" r="0" b="2540"/>
              <wp:docPr id="1" name="Picture 1"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indoor, sitting, hold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ins>
      <w:del w:id="284" w:author="Borcherding, Nicholas (CCOM Student)" w:date="2020-11-03T08:27:00Z">
        <w:r w:rsidR="00C62E73" w:rsidDel="00390214">
          <w:rPr>
            <w:rFonts w:ascii="Arial" w:hAnsi="Arial" w:cs="Arial"/>
            <w:noProof/>
            <w:sz w:val="22"/>
            <w:szCs w:val="22"/>
          </w:rPr>
          <w:drawing>
            <wp:inline distT="0" distB="0" distL="0" distR="0" wp14:anchorId="6E9A4CF2" wp14:editId="5FB14E94">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del>
    </w:p>
    <w:p w14:paraId="4FD41388" w14:textId="4C22D31F"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UMAP subclustering of </w:t>
      </w:r>
      <w:r w:rsidR="00FD0664">
        <w:rPr>
          <w:rFonts w:ascii="Arial" w:hAnsi="Arial" w:cs="Arial"/>
          <w:sz w:val="22"/>
          <w:szCs w:val="22"/>
        </w:rPr>
        <w:t>myeloid</w:t>
      </w:r>
      <w:r w:rsidRPr="0002326A">
        <w:rPr>
          <w:rFonts w:ascii="Arial" w:hAnsi="Arial" w:cs="Arial"/>
          <w:sz w:val="22"/>
          <w:szCs w:val="22"/>
        </w:rPr>
        <w:t xml:space="preserve">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Macrophage subclusters:</w:t>
      </w:r>
      <w:ins w:id="285" w:author="Borcherding, Nicholas (CCOM Student)" w:date="2020-11-03T08:24:00Z">
        <w:r w:rsidR="00F2732A">
          <w:rPr>
            <w:rFonts w:ascii="Arial" w:hAnsi="Arial" w:cs="Arial"/>
            <w:sz w:val="22"/>
            <w:szCs w:val="22"/>
          </w:rPr>
          <w:t xml:space="preserve"> tumor-associated macrophage 1</w:t>
        </w:r>
      </w:ins>
      <w:r w:rsidR="000A224A" w:rsidRPr="0002326A">
        <w:rPr>
          <w:rFonts w:ascii="Arial" w:hAnsi="Arial" w:cs="Arial"/>
          <w:sz w:val="22"/>
          <w:szCs w:val="22"/>
        </w:rPr>
        <w:t xml:space="preserve"> </w:t>
      </w:r>
      <w:ins w:id="286" w:author="Borcherding, Nicholas (CCOM Student)" w:date="2020-11-03T08:24:00Z">
        <w:r w:rsidR="00F2732A">
          <w:rPr>
            <w:rFonts w:ascii="Arial" w:hAnsi="Arial" w:cs="Arial"/>
            <w:sz w:val="22"/>
            <w:szCs w:val="22"/>
          </w:rPr>
          <w:t>(</w:t>
        </w:r>
      </w:ins>
      <w:r w:rsidR="000A224A" w:rsidRPr="0002326A">
        <w:rPr>
          <w:rFonts w:ascii="Arial" w:hAnsi="Arial" w:cs="Arial"/>
          <w:sz w:val="22"/>
          <w:szCs w:val="22"/>
        </w:rPr>
        <w:t>TAM_1</w:t>
      </w:r>
      <w:ins w:id="287" w:author="Borcherding, Nicholas (CCOM Student)" w:date="2020-11-03T08:24:00Z">
        <w:r w:rsidR="00F2732A">
          <w:rPr>
            <w:rFonts w:ascii="Arial" w:hAnsi="Arial" w:cs="Arial"/>
            <w:sz w:val="22"/>
            <w:szCs w:val="22"/>
          </w:rPr>
          <w:t>)</w:t>
        </w:r>
      </w:ins>
      <w:r w:rsidR="000A224A" w:rsidRPr="0002326A">
        <w:rPr>
          <w:rFonts w:ascii="Arial" w:hAnsi="Arial" w:cs="Arial"/>
          <w:sz w:val="22"/>
          <w:szCs w:val="22"/>
        </w:rPr>
        <w:t xml:space="preserve">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ins w:id="288" w:author="Borcherding, Nicholas (CCOM Student)" w:date="2020-11-03T08:24:00Z">
        <w:r w:rsidR="00F2732A">
          <w:rPr>
            <w:rFonts w:ascii="Arial" w:hAnsi="Arial" w:cs="Arial"/>
            <w:sz w:val="22"/>
            <w:szCs w:val="22"/>
          </w:rPr>
          <w:t>peripheral macrophage (</w:t>
        </w:r>
      </w:ins>
      <w:r w:rsidR="000A224A" w:rsidRPr="009232CA">
        <w:rPr>
          <w:rFonts w:ascii="Arial" w:hAnsi="Arial" w:cs="Arial"/>
          <w:sz w:val="22"/>
          <w:szCs w:val="22"/>
        </w:rPr>
        <w:t>pM</w:t>
      </w:r>
      <w:ins w:id="289" w:author="Borcherding, Nicholas (CCOM Student)" w:date="2020-11-03T08:24:00Z">
        <w:r w:rsidR="00F2732A">
          <w:rPr>
            <w:rFonts w:ascii="Arial" w:hAnsi="Arial" w:cs="Arial"/>
            <w:sz w:val="22"/>
            <w:szCs w:val="22"/>
          </w:rPr>
          <w:t>)</w:t>
        </w:r>
      </w:ins>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ins w:id="290" w:author="Borcherding, Nicholas (CCOM Student)" w:date="2020-11-03T08:25:00Z">
        <w:r w:rsidR="00F2732A">
          <w:rPr>
            <w:rFonts w:ascii="Arial" w:hAnsi="Arial" w:cs="Arial"/>
            <w:sz w:val="22"/>
            <w:szCs w:val="22"/>
          </w:rPr>
          <w:t xml:space="preserve">resident macrophage </w:t>
        </w:r>
        <w:r w:rsidR="00F2732A">
          <w:rPr>
            <w:rFonts w:ascii="Arial" w:hAnsi="Arial" w:cs="Arial"/>
            <w:sz w:val="22"/>
            <w:szCs w:val="22"/>
          </w:rPr>
          <w:t>(</w:t>
        </w:r>
      </w:ins>
      <w:r w:rsidR="000A224A" w:rsidRPr="009232CA">
        <w:rPr>
          <w:rFonts w:ascii="Arial" w:hAnsi="Arial" w:cs="Arial"/>
          <w:sz w:val="22"/>
          <w:szCs w:val="22"/>
        </w:rPr>
        <w:t>rM</w:t>
      </w:r>
      <w:ins w:id="291" w:author="Borcherding, Nicholas (CCOM Student)" w:date="2020-11-03T08:25:00Z">
        <w:r w:rsidR="00F2732A">
          <w:rPr>
            <w:rFonts w:ascii="Arial" w:hAnsi="Arial" w:cs="Arial"/>
            <w:sz w:val="22"/>
            <w:szCs w:val="22"/>
          </w:rPr>
          <w:t>)</w:t>
        </w:r>
      </w:ins>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del w:id="292" w:author="Borcherding, Nicholas (CCOM Student)" w:date="2020-11-03T08:23:00Z">
        <w:r w:rsidR="000A224A" w:rsidRPr="009D2EB4" w:rsidDel="00F2732A">
          <w:rPr>
            <w:rFonts w:ascii="Arial" w:hAnsi="Arial" w:cs="Arial"/>
            <w:strike/>
            <w:sz w:val="22"/>
            <w:szCs w:val="22"/>
          </w:rPr>
          <w:delText xml:space="preserve"> </w:delText>
        </w:r>
      </w:del>
      <w:r w:rsidR="000A224A" w:rsidRPr="00F2732A">
        <w:rPr>
          <w:rFonts w:ascii="Arial" w:hAnsi="Arial" w:cs="Arial"/>
          <w:sz w:val="22"/>
          <w:szCs w:val="22"/>
          <w:rPrChange w:id="293" w:author="Borcherding, Nicholas (CCOM Student)" w:date="2020-11-03T08:23:00Z">
            <w:rPr>
              <w:rFonts w:ascii="Arial" w:hAnsi="Arial" w:cs="Arial"/>
              <w:strike/>
              <w:sz w:val="22"/>
              <w:szCs w:val="22"/>
            </w:rPr>
          </w:rPrChange>
        </w:rPr>
        <w:fldChar w:fldCharType="begin" w:fldLock="1"/>
      </w:r>
      <w:r w:rsidR="003E01D3" w:rsidRPr="00F2732A">
        <w:rPr>
          <w:rFonts w:ascii="Arial" w:hAnsi="Arial" w:cs="Arial"/>
          <w:sz w:val="22"/>
          <w:szCs w:val="22"/>
          <w:rPrChange w:id="294" w:author="Borcherding, Nicholas (CCOM Student)" w:date="2020-11-03T08:23:00Z">
            <w:rPr>
              <w:rFonts w:ascii="Arial" w:hAnsi="Arial" w:cs="Arial"/>
              <w:strike/>
              <w:sz w:val="22"/>
              <w:szCs w:val="22"/>
            </w:rPr>
          </w:rPrChange>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lt;sup&gt;39&lt;/sup&gt;","plainTextFormattedCitation":"39","previouslyFormattedCitation":"&lt;sup&gt;39&lt;/sup&gt;"},"properties":{"noteIndex":0},"schema":"https://github.com/citation-style-language/schema/raw/master/csl-citation.json"}</w:instrText>
      </w:r>
      <w:r w:rsidR="000A224A" w:rsidRPr="00F2732A">
        <w:rPr>
          <w:rFonts w:ascii="Arial" w:hAnsi="Arial" w:cs="Arial"/>
          <w:sz w:val="22"/>
          <w:szCs w:val="22"/>
          <w:rPrChange w:id="295" w:author="Borcherding, Nicholas (CCOM Student)" w:date="2020-11-03T08:23:00Z">
            <w:rPr>
              <w:rFonts w:ascii="Arial" w:hAnsi="Arial" w:cs="Arial"/>
              <w:strike/>
              <w:sz w:val="22"/>
              <w:szCs w:val="22"/>
            </w:rPr>
          </w:rPrChange>
        </w:rPr>
        <w:fldChar w:fldCharType="separate"/>
      </w:r>
      <w:r w:rsidR="003E01D3" w:rsidRPr="00F2732A">
        <w:rPr>
          <w:rFonts w:ascii="Arial" w:hAnsi="Arial" w:cs="Arial"/>
          <w:noProof/>
          <w:sz w:val="22"/>
          <w:szCs w:val="22"/>
          <w:vertAlign w:val="superscript"/>
          <w:rPrChange w:id="296" w:author="Borcherding, Nicholas (CCOM Student)" w:date="2020-11-03T08:23:00Z">
            <w:rPr>
              <w:rFonts w:ascii="Arial" w:hAnsi="Arial" w:cs="Arial"/>
              <w:strike/>
              <w:noProof/>
              <w:sz w:val="22"/>
              <w:szCs w:val="22"/>
              <w:vertAlign w:val="superscript"/>
            </w:rPr>
          </w:rPrChange>
        </w:rPr>
        <w:t>39</w:t>
      </w:r>
      <w:r w:rsidR="000A224A" w:rsidRPr="00F2732A">
        <w:rPr>
          <w:rFonts w:ascii="Arial" w:hAnsi="Arial" w:cs="Arial"/>
          <w:sz w:val="22"/>
          <w:szCs w:val="22"/>
          <w:rPrChange w:id="297" w:author="Borcherding, Nicholas (CCOM Student)" w:date="2020-11-03T08:23:00Z">
            <w:rPr>
              <w:rFonts w:ascii="Arial" w:hAnsi="Arial" w:cs="Arial"/>
              <w:strike/>
              <w:sz w:val="22"/>
              <w:szCs w:val="22"/>
            </w:rPr>
          </w:rPrChange>
        </w:rPr>
        <w:fldChar w:fldCharType="end"/>
      </w:r>
      <w:r w:rsidR="000A224A" w:rsidRPr="0002326A">
        <w:rPr>
          <w:rFonts w:ascii="Arial" w:hAnsi="Arial" w:cs="Arial"/>
          <w:sz w:val="22"/>
          <w:szCs w:val="22"/>
        </w:rPr>
        <w:t xml:space="preserve"> cell trajectories starting at rM and TAM_2 and proceeding into pM.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764073E2"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from 4 healthy samples, 68 primary ccRCC, 4 metastasis and quantified using mass cytometry</w:t>
      </w:r>
      <w:ins w:id="298" w:author="Borcherding, Nicholas (CCOM Student)" w:date="2020-11-02T13:28:00Z">
        <w:r w:rsidR="00371A3F">
          <w:rPr>
            <w:rFonts w:ascii="Arial" w:hAnsi="Arial" w:cs="Arial"/>
            <w:sz w:val="22"/>
            <w:szCs w:val="22"/>
          </w:rPr>
          <w:t>.</w:t>
        </w:r>
      </w:ins>
      <w:del w:id="299" w:author="Borcherding, Nicholas (CCOM Student)" w:date="2020-11-02T13:28:00Z">
        <w:r w:rsidR="00296B14" w:rsidDel="00371A3F">
          <w:rPr>
            <w:rFonts w:ascii="Arial" w:hAnsi="Arial" w:cs="Arial"/>
            <w:sz w:val="22"/>
            <w:szCs w:val="22"/>
          </w:rPr>
          <w:delText xml:space="preserve"> </w:delText>
        </w:r>
      </w:del>
      <w:r w:rsidR="00296B14">
        <w:rPr>
          <w:rFonts w:ascii="Arial" w:hAnsi="Arial" w:cs="Arial"/>
          <w:sz w:val="22"/>
          <w:szCs w:val="22"/>
        </w:rPr>
        <w:fldChar w:fldCharType="begin" w:fldLock="1"/>
      </w:r>
      <w:r w:rsidR="003E01D3">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lt;sup&gt;18&lt;/sup&gt;","plainTextFormattedCitation":"18","previouslyFormattedCitation":"&lt;sup&gt;18&lt;/sup&gt;"},"properties":{"noteIndex":0},"schema":"https://github.com/citation-style-language/schema/raw/master/csl-citation.json"}</w:instrText>
      </w:r>
      <w:r w:rsidR="00296B14">
        <w:rPr>
          <w:rFonts w:ascii="Arial" w:hAnsi="Arial" w:cs="Arial"/>
          <w:sz w:val="22"/>
          <w:szCs w:val="22"/>
        </w:rPr>
        <w:fldChar w:fldCharType="separate"/>
      </w:r>
      <w:r w:rsidR="003E01D3" w:rsidRPr="003E01D3">
        <w:rPr>
          <w:rFonts w:ascii="Arial" w:hAnsi="Arial" w:cs="Arial"/>
          <w:noProof/>
          <w:sz w:val="22"/>
          <w:szCs w:val="22"/>
          <w:vertAlign w:val="superscript"/>
        </w:rPr>
        <w:t>18</w:t>
      </w:r>
      <w:r w:rsidR="00296B14">
        <w:rPr>
          <w:rFonts w:ascii="Arial" w:hAnsi="Arial" w:cs="Arial"/>
          <w:sz w:val="22"/>
          <w:szCs w:val="22"/>
        </w:rPr>
        <w:fldChar w:fldCharType="end"/>
      </w:r>
      <w:del w:id="300" w:author="Borcherding, Nicholas (CCOM Student)" w:date="2020-11-02T13:28:00Z">
        <w:r w:rsidR="00296B14" w:rsidDel="00371A3F">
          <w:rPr>
            <w:rFonts w:ascii="Arial" w:hAnsi="Arial" w:cs="Arial"/>
            <w:sz w:val="22"/>
            <w:szCs w:val="22"/>
          </w:rPr>
          <w:delText>.</w:delText>
        </w:r>
      </w:del>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D36838" w14:textId="77777777" w:rsidR="003D451E" w:rsidRDefault="003D451E" w:rsidP="00561541">
      <w:r>
        <w:separator/>
      </w:r>
    </w:p>
  </w:endnote>
  <w:endnote w:type="continuationSeparator" w:id="0">
    <w:p w14:paraId="2B5BB5DA" w14:textId="77777777" w:rsidR="003D451E" w:rsidRDefault="003D451E"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4B0DB05"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00BD0CED">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2D0A6" w14:textId="77777777" w:rsidR="003D451E" w:rsidRDefault="003D451E" w:rsidP="00561541">
      <w:r>
        <w:separator/>
      </w:r>
    </w:p>
  </w:footnote>
  <w:footnote w:type="continuationSeparator" w:id="0">
    <w:p w14:paraId="2AEE7515" w14:textId="77777777" w:rsidR="003D451E" w:rsidRDefault="003D451E"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orcherding, Nicholas (CCOM Student)">
    <w15:presenceInfo w15:providerId="AD" w15:userId="S::ncborche@uiowa.edu::d2b6b78b-4f89-496c-90a5-65198520ca3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0D2B"/>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1C6D"/>
    <w:rsid w:val="001120F3"/>
    <w:rsid w:val="0011339F"/>
    <w:rsid w:val="00113A3C"/>
    <w:rsid w:val="00114BEA"/>
    <w:rsid w:val="001216AE"/>
    <w:rsid w:val="0012402E"/>
    <w:rsid w:val="0012448E"/>
    <w:rsid w:val="0012679D"/>
    <w:rsid w:val="00132654"/>
    <w:rsid w:val="00142008"/>
    <w:rsid w:val="0015352E"/>
    <w:rsid w:val="001704AC"/>
    <w:rsid w:val="00184FDB"/>
    <w:rsid w:val="00185803"/>
    <w:rsid w:val="00194EF3"/>
    <w:rsid w:val="00196548"/>
    <w:rsid w:val="00196F01"/>
    <w:rsid w:val="001A4ED9"/>
    <w:rsid w:val="001A6DCD"/>
    <w:rsid w:val="001A73F2"/>
    <w:rsid w:val="001B05EF"/>
    <w:rsid w:val="001B2537"/>
    <w:rsid w:val="001B7B72"/>
    <w:rsid w:val="001C7A5D"/>
    <w:rsid w:val="001C7E66"/>
    <w:rsid w:val="001D7F41"/>
    <w:rsid w:val="001F7933"/>
    <w:rsid w:val="00204431"/>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409F"/>
    <w:rsid w:val="00296B14"/>
    <w:rsid w:val="002A683B"/>
    <w:rsid w:val="002B3EDD"/>
    <w:rsid w:val="002C44F6"/>
    <w:rsid w:val="002D1CBB"/>
    <w:rsid w:val="002D4FB3"/>
    <w:rsid w:val="002D7320"/>
    <w:rsid w:val="002D7B10"/>
    <w:rsid w:val="002E3B9B"/>
    <w:rsid w:val="002E4EFB"/>
    <w:rsid w:val="002E5D1B"/>
    <w:rsid w:val="002E714E"/>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34937"/>
    <w:rsid w:val="00352D3C"/>
    <w:rsid w:val="00355696"/>
    <w:rsid w:val="00371A3F"/>
    <w:rsid w:val="0038281C"/>
    <w:rsid w:val="00390214"/>
    <w:rsid w:val="00395910"/>
    <w:rsid w:val="003C1C59"/>
    <w:rsid w:val="003C4A05"/>
    <w:rsid w:val="003C7C92"/>
    <w:rsid w:val="003D1299"/>
    <w:rsid w:val="003D451E"/>
    <w:rsid w:val="003E01D3"/>
    <w:rsid w:val="003E5B65"/>
    <w:rsid w:val="003E66F1"/>
    <w:rsid w:val="003F20A7"/>
    <w:rsid w:val="003F2CF0"/>
    <w:rsid w:val="003F69B8"/>
    <w:rsid w:val="00402629"/>
    <w:rsid w:val="00412E39"/>
    <w:rsid w:val="00420D24"/>
    <w:rsid w:val="00426E30"/>
    <w:rsid w:val="00427BD5"/>
    <w:rsid w:val="00436041"/>
    <w:rsid w:val="00436D1A"/>
    <w:rsid w:val="00441217"/>
    <w:rsid w:val="0044717B"/>
    <w:rsid w:val="00452042"/>
    <w:rsid w:val="004576D0"/>
    <w:rsid w:val="00477581"/>
    <w:rsid w:val="004838F1"/>
    <w:rsid w:val="004876AF"/>
    <w:rsid w:val="00496A84"/>
    <w:rsid w:val="00496F98"/>
    <w:rsid w:val="004B43AC"/>
    <w:rsid w:val="004C2E91"/>
    <w:rsid w:val="004C58A7"/>
    <w:rsid w:val="004D0DF0"/>
    <w:rsid w:val="004F1798"/>
    <w:rsid w:val="005048A9"/>
    <w:rsid w:val="005148D8"/>
    <w:rsid w:val="00516F48"/>
    <w:rsid w:val="005268C8"/>
    <w:rsid w:val="0052740A"/>
    <w:rsid w:val="00530253"/>
    <w:rsid w:val="00541645"/>
    <w:rsid w:val="0055142F"/>
    <w:rsid w:val="00561541"/>
    <w:rsid w:val="00564DB7"/>
    <w:rsid w:val="00570FDC"/>
    <w:rsid w:val="00571916"/>
    <w:rsid w:val="00571DD7"/>
    <w:rsid w:val="00573854"/>
    <w:rsid w:val="00576538"/>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540D"/>
    <w:rsid w:val="0070740F"/>
    <w:rsid w:val="00707C08"/>
    <w:rsid w:val="007119E8"/>
    <w:rsid w:val="00714D6D"/>
    <w:rsid w:val="00722B9A"/>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27AF"/>
    <w:rsid w:val="007C0FFB"/>
    <w:rsid w:val="007C3051"/>
    <w:rsid w:val="007C7455"/>
    <w:rsid w:val="007D48F1"/>
    <w:rsid w:val="007D4EC0"/>
    <w:rsid w:val="007E6E65"/>
    <w:rsid w:val="007F0BCC"/>
    <w:rsid w:val="00811B43"/>
    <w:rsid w:val="00815615"/>
    <w:rsid w:val="00815F39"/>
    <w:rsid w:val="00817EF2"/>
    <w:rsid w:val="008274D0"/>
    <w:rsid w:val="00827AF2"/>
    <w:rsid w:val="00830CF7"/>
    <w:rsid w:val="00833AB7"/>
    <w:rsid w:val="00835B79"/>
    <w:rsid w:val="008373F0"/>
    <w:rsid w:val="0084002C"/>
    <w:rsid w:val="008505A9"/>
    <w:rsid w:val="00853C93"/>
    <w:rsid w:val="00864F4C"/>
    <w:rsid w:val="00880D71"/>
    <w:rsid w:val="008812EB"/>
    <w:rsid w:val="00885FC7"/>
    <w:rsid w:val="008926B6"/>
    <w:rsid w:val="0089638A"/>
    <w:rsid w:val="008A56EF"/>
    <w:rsid w:val="008A78E5"/>
    <w:rsid w:val="008B1E09"/>
    <w:rsid w:val="008B4725"/>
    <w:rsid w:val="008C053C"/>
    <w:rsid w:val="008C1AAF"/>
    <w:rsid w:val="008C4BC2"/>
    <w:rsid w:val="008D26F1"/>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04893"/>
    <w:rsid w:val="00A121E2"/>
    <w:rsid w:val="00A20477"/>
    <w:rsid w:val="00A41CD1"/>
    <w:rsid w:val="00A56178"/>
    <w:rsid w:val="00A67C4A"/>
    <w:rsid w:val="00A70133"/>
    <w:rsid w:val="00A75F11"/>
    <w:rsid w:val="00A83491"/>
    <w:rsid w:val="00A84007"/>
    <w:rsid w:val="00A938DB"/>
    <w:rsid w:val="00A95847"/>
    <w:rsid w:val="00AD7303"/>
    <w:rsid w:val="00AE0107"/>
    <w:rsid w:val="00AF201D"/>
    <w:rsid w:val="00AF4358"/>
    <w:rsid w:val="00AF4A9A"/>
    <w:rsid w:val="00B015AB"/>
    <w:rsid w:val="00B02E97"/>
    <w:rsid w:val="00B0496F"/>
    <w:rsid w:val="00B210E6"/>
    <w:rsid w:val="00B23181"/>
    <w:rsid w:val="00B32D66"/>
    <w:rsid w:val="00B35063"/>
    <w:rsid w:val="00B51CE4"/>
    <w:rsid w:val="00B552B1"/>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10955"/>
    <w:rsid w:val="00C20E2A"/>
    <w:rsid w:val="00C34676"/>
    <w:rsid w:val="00C42E13"/>
    <w:rsid w:val="00C4699B"/>
    <w:rsid w:val="00C47C17"/>
    <w:rsid w:val="00C62787"/>
    <w:rsid w:val="00C62E73"/>
    <w:rsid w:val="00C639D3"/>
    <w:rsid w:val="00C65816"/>
    <w:rsid w:val="00C72343"/>
    <w:rsid w:val="00C725E7"/>
    <w:rsid w:val="00C752C8"/>
    <w:rsid w:val="00C770CF"/>
    <w:rsid w:val="00C834E9"/>
    <w:rsid w:val="00C9004A"/>
    <w:rsid w:val="00C94FB6"/>
    <w:rsid w:val="00C96B8B"/>
    <w:rsid w:val="00CA1845"/>
    <w:rsid w:val="00CA4320"/>
    <w:rsid w:val="00CA6564"/>
    <w:rsid w:val="00CB14CD"/>
    <w:rsid w:val="00CB2EE0"/>
    <w:rsid w:val="00CB37C5"/>
    <w:rsid w:val="00CB4F3B"/>
    <w:rsid w:val="00CB7EE2"/>
    <w:rsid w:val="00CC3469"/>
    <w:rsid w:val="00CE4B61"/>
    <w:rsid w:val="00CF33B7"/>
    <w:rsid w:val="00CF5BEC"/>
    <w:rsid w:val="00CF660B"/>
    <w:rsid w:val="00CF7968"/>
    <w:rsid w:val="00D0185E"/>
    <w:rsid w:val="00D07574"/>
    <w:rsid w:val="00D12937"/>
    <w:rsid w:val="00D14B8E"/>
    <w:rsid w:val="00D2149F"/>
    <w:rsid w:val="00D2164B"/>
    <w:rsid w:val="00D247AA"/>
    <w:rsid w:val="00D3132E"/>
    <w:rsid w:val="00D44203"/>
    <w:rsid w:val="00D470F4"/>
    <w:rsid w:val="00D56BA4"/>
    <w:rsid w:val="00D60892"/>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7274"/>
    <w:rsid w:val="00DF3E7F"/>
    <w:rsid w:val="00DF5707"/>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4C03"/>
    <w:rsid w:val="00EE5773"/>
    <w:rsid w:val="00EF26C0"/>
    <w:rsid w:val="00F031BF"/>
    <w:rsid w:val="00F218E4"/>
    <w:rsid w:val="00F2732A"/>
    <w:rsid w:val="00F35AF3"/>
    <w:rsid w:val="00F518EE"/>
    <w:rsid w:val="00F67271"/>
    <w:rsid w:val="00F72CA7"/>
    <w:rsid w:val="00F73F0E"/>
    <w:rsid w:val="00F8273D"/>
    <w:rsid w:val="00F902D9"/>
    <w:rsid w:val="00F918C1"/>
    <w:rsid w:val="00F9685A"/>
    <w:rsid w:val="00FA0689"/>
    <w:rsid w:val="00FA39CC"/>
    <w:rsid w:val="00FD0664"/>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37</Pages>
  <Words>113699</Words>
  <Characters>648087</Characters>
  <Application>Microsoft Office Word</Application>
  <DocSecurity>0</DocSecurity>
  <Lines>5400</Lines>
  <Paragraphs>1520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16</cp:revision>
  <cp:lastPrinted>2020-07-28T15:32:00Z</cp:lastPrinted>
  <dcterms:created xsi:type="dcterms:W3CDTF">2020-11-02T19:27:00Z</dcterms:created>
  <dcterms:modified xsi:type="dcterms:W3CDTF">2020-11-03T15:33:00Z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http://www.zotero.org/styles/jama</vt:lpwstr>
  </property>
  <property fmtid="{D5CDD505-2E9C-101B-9397-08002B2CF9AE}" pid="19" name="Mendeley Recent Style Name 8_1">
    <vt:lpwstr>JAMA (The Journal of the American Medical Association)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http://www.zotero.org/styles/nature</vt:lpwstr>
  </property>
</Properties>
</file>