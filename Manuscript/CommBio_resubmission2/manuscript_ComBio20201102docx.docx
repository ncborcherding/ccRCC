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63A189" w14:textId="2A79C95B" w:rsidR="00952E0E" w:rsidRPr="0002326A" w:rsidRDefault="00952E0E" w:rsidP="00952E0E">
      <w:pPr>
        <w:pStyle w:val="Head"/>
        <w:jc w:val="left"/>
        <w:rPr>
          <w:rFonts w:ascii="Arial" w:hAnsi="Arial" w:cs="Arial"/>
          <w:b w:val="0"/>
          <w:sz w:val="22"/>
          <w:szCs w:val="22"/>
        </w:rPr>
      </w:pPr>
      <w:r w:rsidRPr="0002326A">
        <w:rPr>
          <w:rFonts w:ascii="Arial" w:hAnsi="Arial" w:cs="Arial"/>
          <w:sz w:val="22"/>
          <w:szCs w:val="22"/>
        </w:rPr>
        <w:t xml:space="preserve">Title:  </w:t>
      </w:r>
      <w:r w:rsidRPr="0002326A">
        <w:rPr>
          <w:rFonts w:ascii="Arial" w:hAnsi="Arial" w:cs="Arial"/>
          <w:b w:val="0"/>
          <w:sz w:val="22"/>
          <w:szCs w:val="22"/>
        </w:rPr>
        <w:t>Mapping Immune Landscape in Clear Cell Renal Carcinoma by Single-Cell Genomics</w:t>
      </w:r>
    </w:p>
    <w:p w14:paraId="25AC1E68" w14:textId="77777777" w:rsidR="000D07EA" w:rsidRPr="00EE789B" w:rsidRDefault="000D07EA" w:rsidP="000D07EA">
      <w:pPr>
        <w:pStyle w:val="Head"/>
        <w:jc w:val="left"/>
        <w:rPr>
          <w:rFonts w:ascii="Arial" w:hAnsi="Arial" w:cs="Arial"/>
          <w:b w:val="0"/>
          <w:sz w:val="22"/>
          <w:szCs w:val="22"/>
        </w:rPr>
      </w:pPr>
    </w:p>
    <w:p w14:paraId="57173ADF" w14:textId="4C75865D" w:rsidR="000D07EA" w:rsidRPr="00EE789B" w:rsidRDefault="000D07EA" w:rsidP="000D07EA">
      <w:pPr>
        <w:pStyle w:val="Teaser"/>
        <w:jc w:val="both"/>
        <w:rPr>
          <w:rFonts w:ascii="Arial" w:hAnsi="Arial" w:cs="Arial"/>
          <w:sz w:val="22"/>
          <w:szCs w:val="22"/>
        </w:rPr>
      </w:pPr>
      <w:r w:rsidRPr="00EE789B">
        <w:rPr>
          <w:rFonts w:ascii="Arial" w:hAnsi="Arial" w:cs="Arial"/>
          <w:b/>
          <w:sz w:val="22"/>
          <w:szCs w:val="22"/>
        </w:rPr>
        <w:t>Authors:</w:t>
      </w:r>
      <w:r w:rsidRPr="00EE789B">
        <w:rPr>
          <w:rFonts w:ascii="Arial" w:hAnsi="Arial" w:cs="Arial"/>
          <w:sz w:val="22"/>
          <w:szCs w:val="22"/>
        </w:rPr>
        <w:t xml:space="preserve"> Nick Bocherding</w:t>
      </w:r>
      <w:r w:rsidRPr="00EE789B">
        <w:rPr>
          <w:rFonts w:ascii="Arial" w:hAnsi="Arial" w:cs="Arial"/>
          <w:sz w:val="22"/>
          <w:szCs w:val="22"/>
          <w:vertAlign w:val="superscript"/>
        </w:rPr>
        <w:t>1,2</w:t>
      </w:r>
      <w:r w:rsidR="00EE4C03" w:rsidRPr="000162E3">
        <w:rPr>
          <w:rFonts w:ascii="Arial" w:hAnsi="Arial" w:cs="Arial"/>
          <w:sz w:val="22"/>
          <w:szCs w:val="22"/>
        </w:rPr>
        <w:t>†</w:t>
      </w:r>
      <w:r w:rsidRPr="00EE789B">
        <w:rPr>
          <w:rFonts w:ascii="Arial" w:hAnsi="Arial" w:cs="Arial"/>
          <w:sz w:val="22"/>
          <w:szCs w:val="22"/>
        </w:rPr>
        <w:t xml:space="preserve">, </w:t>
      </w:r>
      <w:proofErr w:type="spellStart"/>
      <w:r w:rsidRPr="00EE789B">
        <w:rPr>
          <w:rFonts w:ascii="Arial" w:hAnsi="Arial" w:cs="Arial"/>
          <w:sz w:val="22"/>
          <w:szCs w:val="22"/>
        </w:rPr>
        <w:t>Ajaykumar</w:t>
      </w:r>
      <w:proofErr w:type="spellEnd"/>
      <w:r w:rsidRPr="00EE789B">
        <w:rPr>
          <w:rFonts w:ascii="Arial" w:hAnsi="Arial" w:cs="Arial"/>
          <w:sz w:val="22"/>
          <w:szCs w:val="22"/>
        </w:rPr>
        <w:t xml:space="preserve"> Vishwakarma</w:t>
      </w:r>
      <w:r w:rsidRPr="00EE789B">
        <w:rPr>
          <w:rFonts w:ascii="Arial" w:hAnsi="Arial" w:cs="Arial"/>
          <w:sz w:val="22"/>
          <w:szCs w:val="22"/>
          <w:vertAlign w:val="superscript"/>
        </w:rPr>
        <w:t>3,4</w:t>
      </w:r>
      <w:r w:rsidR="00FA39CC">
        <w:rPr>
          <w:rFonts w:ascii="Arial" w:hAnsi="Arial" w:cs="Arial"/>
          <w:sz w:val="22"/>
          <w:szCs w:val="22"/>
          <w:vertAlign w:val="superscript"/>
        </w:rPr>
        <w:t>,7</w:t>
      </w:r>
      <w:r w:rsidR="00EE4C03" w:rsidRPr="000162E3">
        <w:rPr>
          <w:rFonts w:ascii="Arial" w:hAnsi="Arial" w:cs="Arial"/>
          <w:sz w:val="22"/>
          <w:szCs w:val="22"/>
        </w:rPr>
        <w:t>†</w:t>
      </w:r>
      <w:r w:rsidRPr="00EE789B">
        <w:rPr>
          <w:rFonts w:ascii="Arial" w:hAnsi="Arial" w:cs="Arial"/>
          <w:sz w:val="22"/>
          <w:szCs w:val="22"/>
        </w:rPr>
        <w:t>, Andrew P. Voigt</w:t>
      </w:r>
      <w:r w:rsidRPr="00EE789B">
        <w:rPr>
          <w:rFonts w:ascii="Arial" w:hAnsi="Arial" w:cs="Arial"/>
          <w:sz w:val="22"/>
          <w:szCs w:val="22"/>
          <w:vertAlign w:val="superscript"/>
        </w:rPr>
        <w:t>2</w:t>
      </w:r>
      <w:r w:rsidRPr="00EE789B">
        <w:rPr>
          <w:rFonts w:ascii="Arial" w:hAnsi="Arial" w:cs="Arial"/>
          <w:sz w:val="22"/>
          <w:szCs w:val="22"/>
        </w:rPr>
        <w:t>, Andrew Bellizzi</w:t>
      </w:r>
      <w:r w:rsidRPr="00EE789B">
        <w:rPr>
          <w:rFonts w:ascii="Arial" w:hAnsi="Arial" w:cs="Arial"/>
          <w:sz w:val="22"/>
          <w:szCs w:val="22"/>
          <w:vertAlign w:val="superscript"/>
        </w:rPr>
        <w:t>5</w:t>
      </w:r>
      <w:r w:rsidRPr="00EE789B">
        <w:rPr>
          <w:rFonts w:ascii="Arial" w:hAnsi="Arial" w:cs="Arial"/>
          <w:sz w:val="22"/>
          <w:szCs w:val="22"/>
        </w:rPr>
        <w:t>, Jacob Kaplan</w:t>
      </w:r>
      <w:r w:rsidRPr="00EE789B">
        <w:rPr>
          <w:rFonts w:ascii="Arial" w:hAnsi="Arial" w:cs="Arial"/>
          <w:sz w:val="22"/>
          <w:szCs w:val="22"/>
          <w:vertAlign w:val="superscript"/>
        </w:rPr>
        <w:t>5</w:t>
      </w:r>
      <w:r w:rsidRPr="00EE789B">
        <w:rPr>
          <w:rFonts w:ascii="Arial" w:hAnsi="Arial" w:cs="Arial"/>
          <w:sz w:val="22"/>
          <w:szCs w:val="22"/>
        </w:rPr>
        <w:t>, Kenneth Nepple</w:t>
      </w:r>
      <w:r w:rsidRPr="00EE789B">
        <w:rPr>
          <w:rFonts w:ascii="Arial" w:hAnsi="Arial" w:cs="Arial"/>
          <w:sz w:val="22"/>
          <w:szCs w:val="22"/>
          <w:vertAlign w:val="superscript"/>
        </w:rPr>
        <w:t>6</w:t>
      </w:r>
      <w:r w:rsidRPr="00EE789B">
        <w:rPr>
          <w:rFonts w:ascii="Arial" w:hAnsi="Arial" w:cs="Arial"/>
          <w:sz w:val="22"/>
          <w:szCs w:val="22"/>
        </w:rPr>
        <w:t xml:space="preserve">, </w:t>
      </w:r>
      <w:proofErr w:type="spellStart"/>
      <w:r w:rsidRPr="00EE789B">
        <w:rPr>
          <w:rFonts w:ascii="Arial" w:hAnsi="Arial" w:cs="Arial"/>
          <w:sz w:val="22"/>
          <w:szCs w:val="22"/>
        </w:rPr>
        <w:t>Ali</w:t>
      </w:r>
      <w:r>
        <w:rPr>
          <w:rFonts w:ascii="Arial" w:hAnsi="Arial" w:cs="Arial"/>
          <w:sz w:val="22"/>
          <w:szCs w:val="22"/>
        </w:rPr>
        <w:t>as</w:t>
      </w:r>
      <w:r w:rsidRPr="00EE789B">
        <w:rPr>
          <w:rFonts w:ascii="Arial" w:hAnsi="Arial" w:cs="Arial"/>
          <w:sz w:val="22"/>
          <w:szCs w:val="22"/>
        </w:rPr>
        <w:t>ger</w:t>
      </w:r>
      <w:proofErr w:type="spellEnd"/>
      <w:r w:rsidR="005268C8">
        <w:rPr>
          <w:rFonts w:ascii="Arial" w:hAnsi="Arial" w:cs="Arial"/>
          <w:sz w:val="22"/>
          <w:szCs w:val="22"/>
        </w:rPr>
        <w:t xml:space="preserve"> K.</w:t>
      </w:r>
      <w:r w:rsidRPr="00EE789B">
        <w:rPr>
          <w:rFonts w:ascii="Arial" w:hAnsi="Arial" w:cs="Arial"/>
          <w:sz w:val="22"/>
          <w:szCs w:val="22"/>
        </w:rPr>
        <w:t xml:space="preserve"> Salem</w:t>
      </w:r>
      <w:r w:rsidRPr="00EE789B">
        <w:rPr>
          <w:rFonts w:ascii="Arial" w:hAnsi="Arial" w:cs="Arial"/>
          <w:sz w:val="22"/>
          <w:szCs w:val="22"/>
          <w:vertAlign w:val="superscript"/>
        </w:rPr>
        <w:t>3</w:t>
      </w:r>
      <w:r w:rsidRPr="00EE789B">
        <w:rPr>
          <w:rFonts w:ascii="Arial" w:hAnsi="Arial" w:cs="Arial"/>
          <w:sz w:val="22"/>
          <w:szCs w:val="22"/>
        </w:rPr>
        <w:t>, Russell W. Jenkins</w:t>
      </w:r>
      <w:r w:rsidRPr="00EE789B">
        <w:rPr>
          <w:rFonts w:ascii="Arial" w:hAnsi="Arial" w:cs="Arial"/>
          <w:sz w:val="22"/>
          <w:szCs w:val="22"/>
          <w:vertAlign w:val="superscript"/>
        </w:rPr>
        <w:t>4, 7 *</w:t>
      </w:r>
      <w:r w:rsidRPr="00EE789B">
        <w:rPr>
          <w:rFonts w:ascii="Arial" w:hAnsi="Arial" w:cs="Arial"/>
          <w:sz w:val="22"/>
          <w:szCs w:val="22"/>
        </w:rPr>
        <w:t>, Yousef Zakharia</w:t>
      </w:r>
      <w:r w:rsidRPr="00EE789B">
        <w:rPr>
          <w:rFonts w:ascii="Arial" w:hAnsi="Arial" w:cs="Arial"/>
          <w:sz w:val="22"/>
          <w:szCs w:val="22"/>
          <w:vertAlign w:val="superscript"/>
        </w:rPr>
        <w:t xml:space="preserve">6, </w:t>
      </w:r>
      <w:r w:rsidR="00113A3C">
        <w:rPr>
          <w:rFonts w:ascii="Arial" w:hAnsi="Arial" w:cs="Arial"/>
          <w:sz w:val="22"/>
          <w:szCs w:val="22"/>
          <w:vertAlign w:val="superscript"/>
        </w:rPr>
        <w:t>8</w:t>
      </w:r>
      <w:r w:rsidRPr="00EE789B">
        <w:rPr>
          <w:rFonts w:ascii="Arial" w:hAnsi="Arial" w:cs="Arial"/>
          <w:sz w:val="22"/>
          <w:szCs w:val="22"/>
          <w:vertAlign w:val="superscript"/>
        </w:rPr>
        <w:t>*</w:t>
      </w:r>
      <w:r w:rsidRPr="00EE789B">
        <w:rPr>
          <w:rFonts w:ascii="Arial" w:hAnsi="Arial" w:cs="Arial"/>
          <w:sz w:val="22"/>
          <w:szCs w:val="22"/>
        </w:rPr>
        <w:t>, Weizhou Zhang</w:t>
      </w:r>
      <w:r w:rsidR="00113A3C">
        <w:rPr>
          <w:rFonts w:ascii="Arial" w:hAnsi="Arial" w:cs="Arial"/>
          <w:sz w:val="22"/>
          <w:szCs w:val="22"/>
          <w:vertAlign w:val="superscript"/>
        </w:rPr>
        <w:t>9</w:t>
      </w:r>
      <w:r w:rsidRPr="00EE789B">
        <w:rPr>
          <w:rFonts w:ascii="Arial" w:hAnsi="Arial" w:cs="Arial"/>
          <w:sz w:val="22"/>
          <w:szCs w:val="22"/>
          <w:vertAlign w:val="superscript"/>
        </w:rPr>
        <w:t xml:space="preserve"> *</w:t>
      </w:r>
      <w:r w:rsidRPr="00EE789B">
        <w:rPr>
          <w:rFonts w:ascii="Arial" w:hAnsi="Arial" w:cs="Arial"/>
          <w:sz w:val="22"/>
          <w:szCs w:val="22"/>
        </w:rPr>
        <w:t xml:space="preserve"> </w:t>
      </w:r>
    </w:p>
    <w:p w14:paraId="313A549B" w14:textId="77777777" w:rsidR="000D07EA" w:rsidRPr="00EE789B" w:rsidRDefault="000D07EA" w:rsidP="000D07EA">
      <w:pPr>
        <w:jc w:val="both"/>
        <w:outlineLvl w:val="0"/>
        <w:rPr>
          <w:rFonts w:ascii="Arial" w:hAnsi="Arial" w:cs="Arial"/>
          <w:color w:val="000000"/>
          <w:sz w:val="22"/>
          <w:szCs w:val="22"/>
        </w:rPr>
      </w:pPr>
    </w:p>
    <w:p w14:paraId="25CC7EC0" w14:textId="77777777" w:rsidR="000D07EA" w:rsidRPr="00EE789B" w:rsidRDefault="000D07EA" w:rsidP="000D07EA">
      <w:pPr>
        <w:pStyle w:val="Paragraph"/>
        <w:ind w:firstLine="0"/>
        <w:rPr>
          <w:rFonts w:ascii="Arial" w:hAnsi="Arial" w:cs="Arial"/>
          <w:b/>
          <w:sz w:val="22"/>
          <w:szCs w:val="22"/>
        </w:rPr>
      </w:pPr>
      <w:r w:rsidRPr="00EE789B">
        <w:rPr>
          <w:rFonts w:ascii="Arial" w:hAnsi="Arial" w:cs="Arial"/>
          <w:b/>
          <w:sz w:val="22"/>
          <w:szCs w:val="22"/>
        </w:rPr>
        <w:t>Affiliations:</w:t>
      </w:r>
    </w:p>
    <w:p w14:paraId="31274752"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1</w:t>
      </w:r>
      <w:r w:rsidRPr="00EE789B">
        <w:rPr>
          <w:rFonts w:ascii="Arial" w:hAnsi="Arial" w:cs="Arial"/>
          <w:color w:val="000000"/>
          <w:sz w:val="22"/>
          <w:szCs w:val="22"/>
        </w:rPr>
        <w:t xml:space="preserve"> Department of Pathology and Immunology, Washington University School of Medicine, St Louis, MO</w:t>
      </w:r>
    </w:p>
    <w:p w14:paraId="4AE7D7C6"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2</w:t>
      </w:r>
      <w:r w:rsidRPr="00EE789B">
        <w:rPr>
          <w:rFonts w:ascii="Arial" w:hAnsi="Arial" w:cs="Arial"/>
          <w:color w:val="000000"/>
          <w:sz w:val="22"/>
          <w:szCs w:val="22"/>
        </w:rPr>
        <w:t xml:space="preserve"> Medical Science Training Program, University of Iowa, Iowa City, IA</w:t>
      </w:r>
    </w:p>
    <w:p w14:paraId="3B4DAF9B" w14:textId="52D6E55A"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3</w:t>
      </w:r>
      <w:r w:rsidRPr="00EE789B">
        <w:rPr>
          <w:rFonts w:ascii="Arial" w:hAnsi="Arial" w:cs="Arial"/>
          <w:color w:val="000000"/>
          <w:sz w:val="22"/>
          <w:szCs w:val="22"/>
        </w:rPr>
        <w:t xml:space="preserve"> Department of Pharmaceutic</w:t>
      </w:r>
      <w:r w:rsidR="005268C8">
        <w:rPr>
          <w:rFonts w:ascii="Arial" w:hAnsi="Arial" w:cs="Arial"/>
          <w:color w:val="000000"/>
          <w:sz w:val="22"/>
          <w:szCs w:val="22"/>
        </w:rPr>
        <w:t>al Sciences and Experimental Therapeutics</w:t>
      </w:r>
      <w:r w:rsidRPr="00EE789B">
        <w:rPr>
          <w:rFonts w:ascii="Arial" w:hAnsi="Arial" w:cs="Arial"/>
          <w:color w:val="000000"/>
          <w:sz w:val="22"/>
          <w:szCs w:val="22"/>
        </w:rPr>
        <w:t>, College of Pharmacy, University of Iowa, Iowa City, IA</w:t>
      </w:r>
    </w:p>
    <w:p w14:paraId="2E569DA2"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4</w:t>
      </w:r>
      <w:r w:rsidRPr="00EE789B">
        <w:rPr>
          <w:rFonts w:ascii="Arial" w:hAnsi="Arial" w:cs="Arial"/>
          <w:color w:val="000000"/>
          <w:sz w:val="22"/>
          <w:szCs w:val="22"/>
        </w:rPr>
        <w:t xml:space="preserve"> Department of Medicine, Massachusetts General Hospital Cancer Center, Harvard Medical School, Boston, MA</w:t>
      </w:r>
    </w:p>
    <w:p w14:paraId="4BEA1EE7"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 xml:space="preserve">5 </w:t>
      </w:r>
      <w:r w:rsidRPr="00EE789B">
        <w:rPr>
          <w:rFonts w:ascii="Arial" w:hAnsi="Arial" w:cs="Arial"/>
          <w:color w:val="000000"/>
          <w:sz w:val="22"/>
          <w:szCs w:val="22"/>
        </w:rPr>
        <w:t>Department of Pathology, University of Iowa Hospitals and Clinics, Iowa City, IA</w:t>
      </w:r>
    </w:p>
    <w:p w14:paraId="6FB04F98"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6</w:t>
      </w:r>
      <w:r w:rsidRPr="00EE789B">
        <w:rPr>
          <w:rFonts w:ascii="Arial" w:hAnsi="Arial" w:cs="Arial"/>
          <w:color w:val="000000"/>
          <w:sz w:val="22"/>
          <w:szCs w:val="22"/>
        </w:rPr>
        <w:t xml:space="preserve"> Department of Urology, University of Iowa Hospitals and Clinics, Iowa City, IA</w:t>
      </w:r>
    </w:p>
    <w:p w14:paraId="104836F0" w14:textId="5D349652" w:rsidR="000D07EA" w:rsidRPr="00EE789B" w:rsidRDefault="000D07EA" w:rsidP="000D07EA">
      <w:pPr>
        <w:jc w:val="both"/>
        <w:rPr>
          <w:rFonts w:ascii="Arial" w:hAnsi="Arial" w:cs="Arial"/>
          <w:spacing w:val="3"/>
          <w:sz w:val="22"/>
          <w:szCs w:val="22"/>
        </w:rPr>
      </w:pPr>
      <w:r w:rsidRPr="00EE789B">
        <w:rPr>
          <w:rFonts w:ascii="Arial" w:hAnsi="Arial" w:cs="Arial"/>
          <w:color w:val="000000"/>
          <w:sz w:val="22"/>
          <w:szCs w:val="22"/>
          <w:vertAlign w:val="superscript"/>
        </w:rPr>
        <w:t>7</w:t>
      </w:r>
      <w:r w:rsidRPr="00EE789B">
        <w:rPr>
          <w:rFonts w:ascii="Arial" w:hAnsi="Arial" w:cs="Arial"/>
          <w:color w:val="000000"/>
          <w:sz w:val="22"/>
          <w:szCs w:val="22"/>
        </w:rPr>
        <w:t xml:space="preserve"> Laboratory of Systems Pharmacology, Harvard Program in Therapeutic Science, Harvard Medical School, Boston, MA</w:t>
      </w:r>
    </w:p>
    <w:p w14:paraId="3D7049F0" w14:textId="4577BA21" w:rsidR="000D07EA" w:rsidRPr="00EE789B" w:rsidRDefault="00113A3C" w:rsidP="000D07EA">
      <w:pPr>
        <w:jc w:val="both"/>
        <w:rPr>
          <w:rFonts w:ascii="Arial" w:hAnsi="Arial" w:cs="Arial"/>
          <w:sz w:val="22"/>
          <w:szCs w:val="22"/>
        </w:rPr>
      </w:pPr>
      <w:r>
        <w:rPr>
          <w:rFonts w:ascii="Arial" w:hAnsi="Arial" w:cs="Arial"/>
          <w:sz w:val="22"/>
          <w:szCs w:val="22"/>
          <w:vertAlign w:val="superscript"/>
        </w:rPr>
        <w:t>8</w:t>
      </w:r>
      <w:r w:rsidR="000D07EA" w:rsidRPr="00EE789B">
        <w:rPr>
          <w:rFonts w:ascii="Arial" w:hAnsi="Arial" w:cs="Arial"/>
          <w:sz w:val="22"/>
          <w:szCs w:val="22"/>
        </w:rPr>
        <w:t xml:space="preserve"> Department of Internal Medicine, University of Iowa Hospitals and Clinics, Iowa City, IA</w:t>
      </w:r>
    </w:p>
    <w:p w14:paraId="17D1513C" w14:textId="34F7D19D" w:rsidR="000D07EA" w:rsidRDefault="00113A3C" w:rsidP="000D07EA">
      <w:pPr>
        <w:jc w:val="both"/>
        <w:rPr>
          <w:rFonts w:ascii="Arial" w:hAnsi="Arial" w:cs="Arial"/>
          <w:sz w:val="22"/>
          <w:szCs w:val="22"/>
        </w:rPr>
      </w:pPr>
      <w:r>
        <w:rPr>
          <w:rFonts w:ascii="Arial" w:hAnsi="Arial" w:cs="Arial"/>
          <w:sz w:val="22"/>
          <w:szCs w:val="22"/>
          <w:vertAlign w:val="superscript"/>
        </w:rPr>
        <w:t>9</w:t>
      </w:r>
      <w:r w:rsidR="000D07EA" w:rsidRPr="00EE789B">
        <w:rPr>
          <w:rFonts w:ascii="Arial" w:hAnsi="Arial" w:cs="Arial"/>
          <w:sz w:val="22"/>
          <w:szCs w:val="22"/>
        </w:rPr>
        <w:t xml:space="preserve"> Department of Pathology, Immunology, and Laboratory Medicine, University of Florida,</w:t>
      </w:r>
      <w:r w:rsidR="000D07EA" w:rsidRPr="00EE789B">
        <w:rPr>
          <w:rFonts w:ascii="Arial" w:eastAsia="MS Mincho" w:hAnsi="Arial" w:cs="Arial"/>
          <w:sz w:val="22"/>
          <w:szCs w:val="22"/>
        </w:rPr>
        <w:t xml:space="preserve"> </w:t>
      </w:r>
      <w:r w:rsidR="000D07EA" w:rsidRPr="00EE789B">
        <w:rPr>
          <w:rFonts w:ascii="Arial" w:hAnsi="Arial" w:cs="Arial"/>
          <w:sz w:val="22"/>
          <w:szCs w:val="22"/>
        </w:rPr>
        <w:t>Gainesville, FL</w:t>
      </w:r>
    </w:p>
    <w:p w14:paraId="2231408A" w14:textId="5685B311" w:rsidR="00EE4C03" w:rsidRDefault="00EE4C03" w:rsidP="000D07EA">
      <w:pPr>
        <w:jc w:val="both"/>
        <w:rPr>
          <w:rFonts w:ascii="Arial" w:hAnsi="Arial" w:cs="Arial"/>
          <w:sz w:val="22"/>
          <w:szCs w:val="22"/>
        </w:rPr>
      </w:pPr>
    </w:p>
    <w:p w14:paraId="62337136" w14:textId="7E1D7477" w:rsidR="00EE4C03" w:rsidRPr="00EE4C03" w:rsidRDefault="00EE4C03" w:rsidP="00EE4C03">
      <w:pPr>
        <w:spacing w:line="360" w:lineRule="auto"/>
        <w:jc w:val="both"/>
        <w:rPr>
          <w:rFonts w:ascii="Arial" w:hAnsi="Arial" w:cs="Arial"/>
          <w:color w:val="000000"/>
          <w:sz w:val="22"/>
          <w:szCs w:val="22"/>
        </w:rPr>
      </w:pPr>
      <w:r w:rsidRPr="000162E3">
        <w:rPr>
          <w:rFonts w:ascii="Arial" w:hAnsi="Arial" w:cs="Arial"/>
          <w:sz w:val="22"/>
          <w:szCs w:val="22"/>
        </w:rPr>
        <w:t xml:space="preserve">† </w:t>
      </w:r>
      <w:r w:rsidRPr="000162E3">
        <w:rPr>
          <w:rFonts w:ascii="Arial" w:hAnsi="Arial" w:cs="Arial"/>
          <w:color w:val="000000"/>
          <w:sz w:val="22"/>
          <w:szCs w:val="22"/>
        </w:rPr>
        <w:t>Authors contributed equally to this work</w:t>
      </w:r>
    </w:p>
    <w:p w14:paraId="5426247E" w14:textId="77777777" w:rsidR="000D07EA" w:rsidRPr="00EE789B" w:rsidRDefault="000D07EA" w:rsidP="000D07EA">
      <w:pPr>
        <w:jc w:val="both"/>
        <w:rPr>
          <w:rFonts w:ascii="Arial" w:hAnsi="Arial" w:cs="Arial"/>
          <w:sz w:val="22"/>
          <w:szCs w:val="22"/>
        </w:rPr>
      </w:pPr>
    </w:p>
    <w:p w14:paraId="100283CD" w14:textId="77777777" w:rsidR="000D07EA" w:rsidRDefault="000D07EA" w:rsidP="000D07EA">
      <w:pPr>
        <w:widowControl w:val="0"/>
        <w:autoSpaceDE w:val="0"/>
        <w:autoSpaceDN w:val="0"/>
        <w:adjustRightInd w:val="0"/>
        <w:spacing w:after="240"/>
        <w:rPr>
          <w:rFonts w:ascii="Arial" w:hAnsi="Arial" w:cs="Arial"/>
          <w:color w:val="000000"/>
          <w:sz w:val="22"/>
          <w:szCs w:val="22"/>
        </w:rPr>
      </w:pPr>
      <w:r w:rsidRPr="00EE789B">
        <w:rPr>
          <w:rFonts w:ascii="Arial" w:hAnsi="Arial" w:cs="Arial"/>
          <w:sz w:val="22"/>
          <w:szCs w:val="22"/>
        </w:rPr>
        <w:t>* Correspondence</w:t>
      </w:r>
      <w:r w:rsidRPr="00EE789B">
        <w:rPr>
          <w:rFonts w:ascii="Arial" w:hAnsi="Arial" w:cs="Arial"/>
          <w:color w:val="000000"/>
          <w:sz w:val="22"/>
          <w:szCs w:val="22"/>
        </w:rPr>
        <w:t xml:space="preserve">: </w:t>
      </w:r>
    </w:p>
    <w:p w14:paraId="2C9E449C" w14:textId="7ACAEC84" w:rsidR="000D07EA" w:rsidRDefault="00703BF9" w:rsidP="000D07EA">
      <w:pPr>
        <w:widowControl w:val="0"/>
        <w:autoSpaceDE w:val="0"/>
        <w:autoSpaceDN w:val="0"/>
        <w:adjustRightInd w:val="0"/>
        <w:spacing w:after="240"/>
        <w:rPr>
          <w:rFonts w:ascii="Arial" w:hAnsi="Arial" w:cs="Arial"/>
          <w:color w:val="000000"/>
          <w:sz w:val="22"/>
          <w:szCs w:val="22"/>
        </w:rPr>
      </w:pPr>
      <w:hyperlink r:id="rId8" w:history="1">
        <w:r w:rsidR="000F7D1E" w:rsidRPr="00714D6D">
          <w:rPr>
            <w:rStyle w:val="Hyperlink"/>
            <w:rFonts w:ascii="Arial" w:hAnsi="Arial" w:cs="Arial"/>
            <w:sz w:val="22"/>
            <w:szCs w:val="22"/>
          </w:rPr>
          <w:t>rjenkins@mgh.harvard.edu</w:t>
        </w:r>
      </w:hyperlink>
      <w:r w:rsidR="000D07EA" w:rsidRPr="00EE789B">
        <w:rPr>
          <w:rFonts w:ascii="Arial" w:hAnsi="Arial" w:cs="Arial"/>
          <w:color w:val="000000"/>
          <w:sz w:val="22"/>
          <w:szCs w:val="22"/>
        </w:rPr>
        <w:t xml:space="preserve"> (R.W.J)</w:t>
      </w:r>
    </w:p>
    <w:p w14:paraId="22E6928C" w14:textId="77777777" w:rsidR="000D07EA" w:rsidRDefault="00703BF9" w:rsidP="000D07EA">
      <w:pPr>
        <w:widowControl w:val="0"/>
        <w:autoSpaceDE w:val="0"/>
        <w:autoSpaceDN w:val="0"/>
        <w:adjustRightInd w:val="0"/>
        <w:spacing w:after="240"/>
      </w:pPr>
      <w:hyperlink r:id="rId9" w:history="1">
        <w:r w:rsidR="000D07EA" w:rsidRPr="000D07EA">
          <w:rPr>
            <w:rStyle w:val="Hyperlink"/>
            <w:rFonts w:ascii="Arial" w:hAnsi="Arial" w:cs="Arial"/>
            <w:sz w:val="22"/>
            <w:szCs w:val="22"/>
          </w:rPr>
          <w:t>yousef-zakharia@uiowa.edu</w:t>
        </w:r>
      </w:hyperlink>
      <w:r w:rsidR="000D07EA" w:rsidRPr="00EE789B">
        <w:rPr>
          <w:rFonts w:ascii="Arial" w:hAnsi="Arial" w:cs="Arial"/>
          <w:color w:val="000000"/>
          <w:sz w:val="22"/>
          <w:szCs w:val="22"/>
        </w:rPr>
        <w:t xml:space="preserve"> (Y.Z)</w:t>
      </w:r>
    </w:p>
    <w:p w14:paraId="5652CA5E" w14:textId="5077CF6C" w:rsidR="000D07EA" w:rsidRPr="0002326A" w:rsidRDefault="00703BF9" w:rsidP="000D07EA">
      <w:pPr>
        <w:widowControl w:val="0"/>
        <w:autoSpaceDE w:val="0"/>
        <w:autoSpaceDN w:val="0"/>
        <w:adjustRightInd w:val="0"/>
        <w:spacing w:after="240"/>
        <w:rPr>
          <w:rFonts w:ascii="Arial" w:hAnsi="Arial" w:cs="Arial"/>
          <w:b/>
          <w:sz w:val="22"/>
          <w:szCs w:val="22"/>
        </w:rPr>
      </w:pPr>
      <w:hyperlink r:id="rId10" w:history="1">
        <w:r w:rsidR="000D07EA" w:rsidRPr="000D07EA">
          <w:rPr>
            <w:rStyle w:val="Hyperlink"/>
            <w:rFonts w:ascii="Arial" w:hAnsi="Arial" w:cs="Arial"/>
            <w:sz w:val="22"/>
            <w:szCs w:val="22"/>
          </w:rPr>
          <w:t>zhangw@ufl.edu</w:t>
        </w:r>
      </w:hyperlink>
      <w:r w:rsidR="000D07EA" w:rsidRPr="00EE789B">
        <w:rPr>
          <w:rFonts w:ascii="Arial" w:hAnsi="Arial" w:cs="Arial"/>
          <w:color w:val="000000"/>
          <w:sz w:val="22"/>
          <w:szCs w:val="22"/>
        </w:rPr>
        <w:t xml:space="preserve"> (W.Z)</w:t>
      </w:r>
    </w:p>
    <w:p w14:paraId="6A6FF6F6" w14:textId="77777777" w:rsidR="00952E0E" w:rsidRPr="0002326A" w:rsidRDefault="00952E0E" w:rsidP="008274D0">
      <w:pPr>
        <w:pStyle w:val="Paragraph"/>
        <w:snapToGrid w:val="0"/>
        <w:ind w:firstLine="0"/>
        <w:rPr>
          <w:rFonts w:ascii="Arial" w:hAnsi="Arial" w:cs="Arial"/>
          <w:b/>
          <w:bCs/>
          <w:color w:val="000000"/>
          <w:sz w:val="22"/>
          <w:szCs w:val="22"/>
        </w:rPr>
      </w:pPr>
    </w:p>
    <w:p w14:paraId="265AE6D0" w14:textId="77777777" w:rsidR="00952E0E" w:rsidRPr="0002326A" w:rsidRDefault="00952E0E" w:rsidP="008274D0">
      <w:pPr>
        <w:pStyle w:val="Paragraph"/>
        <w:snapToGrid w:val="0"/>
        <w:ind w:firstLine="0"/>
        <w:rPr>
          <w:rFonts w:ascii="Arial" w:hAnsi="Arial" w:cs="Arial"/>
          <w:b/>
          <w:bCs/>
          <w:color w:val="000000"/>
          <w:sz w:val="22"/>
          <w:szCs w:val="22"/>
        </w:rPr>
      </w:pPr>
    </w:p>
    <w:p w14:paraId="52EB4BC8" w14:textId="77777777" w:rsidR="00952E0E" w:rsidRPr="0002326A" w:rsidRDefault="00952E0E" w:rsidP="008274D0">
      <w:pPr>
        <w:pStyle w:val="Paragraph"/>
        <w:snapToGrid w:val="0"/>
        <w:ind w:firstLine="0"/>
        <w:rPr>
          <w:rFonts w:ascii="Arial" w:hAnsi="Arial" w:cs="Arial"/>
          <w:b/>
          <w:bCs/>
          <w:color w:val="000000"/>
          <w:sz w:val="22"/>
          <w:szCs w:val="22"/>
        </w:rPr>
      </w:pPr>
    </w:p>
    <w:p w14:paraId="1EA01CA7" w14:textId="77777777" w:rsidR="00952E0E" w:rsidRPr="0002326A" w:rsidRDefault="00952E0E" w:rsidP="008274D0">
      <w:pPr>
        <w:pStyle w:val="Paragraph"/>
        <w:snapToGrid w:val="0"/>
        <w:ind w:firstLine="0"/>
        <w:rPr>
          <w:rFonts w:ascii="Arial" w:hAnsi="Arial" w:cs="Arial"/>
          <w:b/>
          <w:bCs/>
          <w:color w:val="000000"/>
          <w:sz w:val="22"/>
          <w:szCs w:val="22"/>
        </w:rPr>
      </w:pPr>
    </w:p>
    <w:p w14:paraId="3596ED2F" w14:textId="77777777" w:rsidR="00952E0E" w:rsidRPr="0002326A" w:rsidRDefault="00952E0E" w:rsidP="008274D0">
      <w:pPr>
        <w:pStyle w:val="Paragraph"/>
        <w:snapToGrid w:val="0"/>
        <w:ind w:firstLine="0"/>
        <w:rPr>
          <w:rFonts w:ascii="Arial" w:hAnsi="Arial" w:cs="Arial"/>
          <w:b/>
          <w:bCs/>
          <w:color w:val="000000"/>
          <w:sz w:val="22"/>
          <w:szCs w:val="22"/>
        </w:rPr>
      </w:pPr>
    </w:p>
    <w:p w14:paraId="37115ED2" w14:textId="77777777" w:rsidR="00952E0E" w:rsidRPr="0002326A" w:rsidRDefault="00952E0E" w:rsidP="008274D0">
      <w:pPr>
        <w:pStyle w:val="Paragraph"/>
        <w:snapToGrid w:val="0"/>
        <w:ind w:firstLine="0"/>
        <w:rPr>
          <w:rFonts w:ascii="Arial" w:hAnsi="Arial" w:cs="Arial"/>
          <w:b/>
          <w:bCs/>
          <w:color w:val="000000"/>
          <w:sz w:val="22"/>
          <w:szCs w:val="22"/>
        </w:rPr>
      </w:pPr>
    </w:p>
    <w:p w14:paraId="3EBF62E7" w14:textId="77777777" w:rsidR="00952E0E" w:rsidRPr="0002326A" w:rsidRDefault="00952E0E" w:rsidP="008274D0">
      <w:pPr>
        <w:pStyle w:val="Paragraph"/>
        <w:snapToGrid w:val="0"/>
        <w:ind w:firstLine="0"/>
        <w:rPr>
          <w:rFonts w:ascii="Arial" w:hAnsi="Arial" w:cs="Arial"/>
          <w:b/>
          <w:bCs/>
          <w:color w:val="000000"/>
          <w:sz w:val="22"/>
          <w:szCs w:val="22"/>
        </w:rPr>
      </w:pPr>
    </w:p>
    <w:p w14:paraId="34B5D0E4" w14:textId="77777777" w:rsidR="00952E0E" w:rsidRPr="0002326A" w:rsidRDefault="00952E0E" w:rsidP="008274D0">
      <w:pPr>
        <w:pStyle w:val="Paragraph"/>
        <w:snapToGrid w:val="0"/>
        <w:ind w:firstLine="0"/>
        <w:rPr>
          <w:rFonts w:ascii="Arial" w:hAnsi="Arial" w:cs="Arial"/>
          <w:b/>
          <w:bCs/>
          <w:color w:val="000000"/>
          <w:sz w:val="22"/>
          <w:szCs w:val="22"/>
        </w:rPr>
      </w:pPr>
    </w:p>
    <w:p w14:paraId="41D5C4CC" w14:textId="77777777" w:rsidR="00952E0E" w:rsidRPr="0002326A" w:rsidRDefault="00952E0E" w:rsidP="008274D0">
      <w:pPr>
        <w:pStyle w:val="Paragraph"/>
        <w:snapToGrid w:val="0"/>
        <w:ind w:firstLine="0"/>
        <w:rPr>
          <w:rFonts w:ascii="Arial" w:hAnsi="Arial" w:cs="Arial"/>
          <w:b/>
          <w:bCs/>
          <w:color w:val="000000"/>
          <w:sz w:val="22"/>
          <w:szCs w:val="22"/>
        </w:rPr>
      </w:pPr>
    </w:p>
    <w:p w14:paraId="2739636C" w14:textId="1E9D3092" w:rsidR="00952E0E" w:rsidRPr="0002326A" w:rsidRDefault="00952E0E" w:rsidP="008274D0">
      <w:pPr>
        <w:pStyle w:val="Paragraph"/>
        <w:snapToGrid w:val="0"/>
        <w:ind w:firstLine="0"/>
        <w:rPr>
          <w:rFonts w:ascii="Arial" w:hAnsi="Arial" w:cs="Arial"/>
          <w:b/>
          <w:bCs/>
          <w:color w:val="000000"/>
          <w:sz w:val="22"/>
          <w:szCs w:val="22"/>
        </w:rPr>
      </w:pPr>
    </w:p>
    <w:p w14:paraId="0F5D1B12" w14:textId="01E446B4" w:rsidR="00952E0E" w:rsidRPr="0002326A" w:rsidRDefault="00952E0E" w:rsidP="008274D0">
      <w:pPr>
        <w:pStyle w:val="Paragraph"/>
        <w:snapToGrid w:val="0"/>
        <w:ind w:firstLine="0"/>
        <w:rPr>
          <w:rFonts w:ascii="Arial" w:hAnsi="Arial" w:cs="Arial"/>
          <w:b/>
          <w:bCs/>
          <w:color w:val="000000"/>
          <w:sz w:val="22"/>
          <w:szCs w:val="22"/>
        </w:rPr>
      </w:pPr>
    </w:p>
    <w:p w14:paraId="22A5AF38" w14:textId="73852915" w:rsidR="00952E0E" w:rsidRDefault="00952E0E" w:rsidP="00952E0E">
      <w:pPr>
        <w:pStyle w:val="AbstractSummary"/>
        <w:jc w:val="both"/>
        <w:rPr>
          <w:rFonts w:ascii="Arial" w:hAnsi="Arial" w:cs="Arial"/>
          <w:sz w:val="22"/>
          <w:szCs w:val="22"/>
        </w:rPr>
      </w:pPr>
      <w:r w:rsidRPr="0002326A">
        <w:rPr>
          <w:rFonts w:ascii="Arial" w:hAnsi="Arial" w:cs="Arial"/>
          <w:b/>
          <w:sz w:val="22"/>
          <w:szCs w:val="22"/>
        </w:rPr>
        <w:lastRenderedPageBreak/>
        <w:t>Abstract</w:t>
      </w:r>
      <w:r w:rsidRPr="0002326A">
        <w:rPr>
          <w:rFonts w:ascii="Arial" w:hAnsi="Arial" w:cs="Arial"/>
          <w:sz w:val="22"/>
          <w:szCs w:val="22"/>
        </w:rPr>
        <w:t xml:space="preserve">: </w:t>
      </w:r>
    </w:p>
    <w:p w14:paraId="67C0D87E" w14:textId="212E83A6" w:rsidR="00952E0E" w:rsidRPr="00722B9A" w:rsidRDefault="00952E0E" w:rsidP="00C4699B">
      <w:pPr>
        <w:pStyle w:val="AbstractSummary"/>
        <w:spacing w:line="480" w:lineRule="auto"/>
        <w:jc w:val="both"/>
        <w:rPr>
          <w:rFonts w:ascii="Arial" w:hAnsi="Arial" w:cs="Arial"/>
          <w:color w:val="000000"/>
          <w:sz w:val="22"/>
          <w:szCs w:val="22"/>
        </w:rPr>
      </w:pPr>
      <w:r w:rsidRPr="0002326A">
        <w:rPr>
          <w:rFonts w:ascii="Arial" w:hAnsi="Arial" w:cs="Arial"/>
          <w:color w:val="000000"/>
          <w:sz w:val="22"/>
          <w:szCs w:val="22"/>
        </w:rPr>
        <w:t xml:space="preserve">Human </w:t>
      </w:r>
      <w:r w:rsidRPr="0002326A">
        <w:rPr>
          <w:rFonts w:ascii="Arial" w:hAnsi="Arial" w:cs="Arial"/>
          <w:sz w:val="22"/>
          <w:szCs w:val="22"/>
        </w:rPr>
        <w:t>clear cell renal cell carcinoma</w:t>
      </w:r>
      <w:r w:rsidRPr="0002326A">
        <w:rPr>
          <w:rFonts w:ascii="Arial" w:hAnsi="Arial" w:cs="Arial"/>
          <w:color w:val="000000"/>
          <w:sz w:val="22"/>
          <w:szCs w:val="22"/>
        </w:rPr>
        <w:t xml:space="preserve"> (ccRCC) is one of the most immunologically distinct tumor types due to</w:t>
      </w:r>
      <w:r w:rsidR="000D07EA">
        <w:rPr>
          <w:rFonts w:ascii="Arial" w:hAnsi="Arial" w:cs="Arial"/>
          <w:color w:val="000000"/>
          <w:sz w:val="22"/>
          <w:szCs w:val="22"/>
        </w:rPr>
        <w:t xml:space="preserve"> </w:t>
      </w:r>
      <w:r w:rsidR="000F7D1E">
        <w:rPr>
          <w:rFonts w:ascii="Arial" w:hAnsi="Arial" w:cs="Arial"/>
          <w:color w:val="000000"/>
          <w:sz w:val="22"/>
          <w:szCs w:val="22"/>
        </w:rPr>
        <w:t xml:space="preserve">high response rate to immunotherapies, despite </w:t>
      </w:r>
      <w:r w:rsidR="000D07EA">
        <w:rPr>
          <w:rFonts w:ascii="Arial" w:hAnsi="Arial" w:cs="Arial"/>
          <w:color w:val="000000"/>
          <w:sz w:val="22"/>
          <w:szCs w:val="22"/>
        </w:rPr>
        <w:t xml:space="preserve">low </w:t>
      </w:r>
      <w:r w:rsidR="000F7D1E">
        <w:rPr>
          <w:rFonts w:ascii="Arial" w:hAnsi="Arial" w:cs="Arial"/>
          <w:color w:val="000000"/>
          <w:sz w:val="22"/>
          <w:szCs w:val="22"/>
        </w:rPr>
        <w:t xml:space="preserve">tumor </w:t>
      </w:r>
      <w:r w:rsidR="000D07EA">
        <w:rPr>
          <w:rFonts w:ascii="Arial" w:hAnsi="Arial" w:cs="Arial"/>
          <w:color w:val="000000"/>
          <w:sz w:val="22"/>
          <w:szCs w:val="22"/>
        </w:rPr>
        <w:t xml:space="preserve">mutational </w:t>
      </w:r>
      <w:r w:rsidR="000F7D1E">
        <w:rPr>
          <w:rFonts w:ascii="Arial" w:hAnsi="Arial" w:cs="Arial"/>
          <w:color w:val="000000"/>
          <w:sz w:val="22"/>
          <w:szCs w:val="22"/>
        </w:rPr>
        <w:t>burden</w:t>
      </w:r>
      <w:r w:rsidR="00B7170F">
        <w:rPr>
          <w:rFonts w:ascii="Arial" w:hAnsi="Arial" w:cs="Arial"/>
          <w:color w:val="000000"/>
          <w:sz w:val="22"/>
          <w:szCs w:val="22"/>
        </w:rPr>
        <w:t xml:space="preserve">. </w:t>
      </w:r>
      <w:r w:rsidR="000D07EA">
        <w:rPr>
          <w:rFonts w:ascii="Arial" w:hAnsi="Arial" w:cs="Arial"/>
          <w:color w:val="000000"/>
          <w:sz w:val="22"/>
          <w:szCs w:val="22"/>
        </w:rPr>
        <w:t>I</w:t>
      </w:r>
      <w:r w:rsidRPr="0002326A">
        <w:rPr>
          <w:rFonts w:ascii="Arial" w:hAnsi="Arial" w:cs="Arial"/>
          <w:color w:val="000000"/>
          <w:sz w:val="22"/>
          <w:szCs w:val="22"/>
        </w:rPr>
        <w:t>n contrast to other cancers</w:t>
      </w:r>
      <w:r w:rsidR="000D07EA">
        <w:rPr>
          <w:rFonts w:ascii="Arial" w:hAnsi="Arial" w:cs="Arial"/>
          <w:color w:val="000000"/>
          <w:sz w:val="22"/>
          <w:szCs w:val="22"/>
        </w:rPr>
        <w:t xml:space="preserve"> where higher </w:t>
      </w:r>
      <w:r w:rsidR="000F7D1E">
        <w:rPr>
          <w:rFonts w:ascii="Arial" w:hAnsi="Arial" w:cs="Arial"/>
          <w:color w:val="000000"/>
          <w:sz w:val="22"/>
          <w:szCs w:val="22"/>
        </w:rPr>
        <w:t xml:space="preserve">cytotoxic </w:t>
      </w:r>
      <w:r w:rsidR="000D07EA">
        <w:rPr>
          <w:rFonts w:ascii="Arial" w:hAnsi="Arial" w:cs="Arial"/>
          <w:color w:val="000000"/>
          <w:sz w:val="22"/>
          <w:szCs w:val="22"/>
        </w:rPr>
        <w:t>CD8</w:t>
      </w:r>
      <w:r w:rsidR="000D07EA" w:rsidRPr="00A20477">
        <w:rPr>
          <w:rFonts w:ascii="Arial" w:hAnsi="Arial" w:cs="Arial"/>
          <w:color w:val="000000"/>
          <w:sz w:val="22"/>
          <w:szCs w:val="22"/>
          <w:vertAlign w:val="superscript"/>
        </w:rPr>
        <w:t>+</w:t>
      </w:r>
      <w:r w:rsidR="000D07EA">
        <w:rPr>
          <w:rFonts w:ascii="Arial" w:hAnsi="Arial" w:cs="Arial"/>
          <w:color w:val="000000"/>
          <w:sz w:val="22"/>
          <w:szCs w:val="22"/>
        </w:rPr>
        <w:t xml:space="preserve"> T cells are generally associated with better prognosis</w:t>
      </w:r>
      <w:r w:rsidRPr="0002326A">
        <w:rPr>
          <w:rFonts w:ascii="Arial" w:hAnsi="Arial" w:cs="Arial"/>
          <w:color w:val="000000"/>
          <w:sz w:val="22"/>
          <w:szCs w:val="22"/>
        </w:rPr>
        <w:t xml:space="preserve">, </w:t>
      </w:r>
      <w:r w:rsidR="000D07EA">
        <w:rPr>
          <w:rFonts w:ascii="Arial" w:hAnsi="Arial" w:cs="Arial"/>
          <w:color w:val="000000"/>
          <w:sz w:val="22"/>
          <w:szCs w:val="22"/>
        </w:rPr>
        <w:t>increased CD8</w:t>
      </w:r>
      <w:r w:rsidR="000D07EA" w:rsidRPr="00A20477">
        <w:rPr>
          <w:rFonts w:ascii="Arial" w:hAnsi="Arial" w:cs="Arial"/>
          <w:color w:val="000000"/>
          <w:sz w:val="22"/>
          <w:szCs w:val="22"/>
          <w:vertAlign w:val="superscript"/>
        </w:rPr>
        <w:t>+</w:t>
      </w:r>
      <w:r w:rsidR="000D07EA">
        <w:rPr>
          <w:rFonts w:ascii="Arial" w:hAnsi="Arial" w:cs="Arial"/>
          <w:color w:val="000000"/>
          <w:sz w:val="22"/>
          <w:szCs w:val="22"/>
        </w:rPr>
        <w:t xml:space="preserve"> T cell infiltration is</w:t>
      </w:r>
      <w:r w:rsidRPr="0002326A">
        <w:rPr>
          <w:rFonts w:ascii="Arial" w:hAnsi="Arial" w:cs="Arial"/>
          <w:color w:val="000000"/>
          <w:sz w:val="22"/>
          <w:szCs w:val="22"/>
        </w:rPr>
        <w:t xml:space="preserve"> associated with poorer overall survival in ccRCC, </w:t>
      </w:r>
      <w:r w:rsidR="000F7D1E">
        <w:rPr>
          <w:rFonts w:ascii="Arial" w:hAnsi="Arial" w:cs="Arial"/>
          <w:color w:val="000000"/>
          <w:sz w:val="22"/>
          <w:szCs w:val="22"/>
        </w:rPr>
        <w:t>suggesting</w:t>
      </w:r>
      <w:r w:rsidR="000F7D1E" w:rsidRPr="0002326A">
        <w:rPr>
          <w:rFonts w:ascii="Arial" w:hAnsi="Arial" w:cs="Arial"/>
          <w:color w:val="000000"/>
          <w:sz w:val="22"/>
          <w:szCs w:val="22"/>
        </w:rPr>
        <w:t xml:space="preserve"> </w:t>
      </w:r>
      <w:r w:rsidRPr="0002326A">
        <w:rPr>
          <w:rFonts w:ascii="Arial" w:hAnsi="Arial" w:cs="Arial"/>
          <w:color w:val="000000"/>
          <w:sz w:val="22"/>
          <w:szCs w:val="22"/>
        </w:rPr>
        <w:t>that sub-populations of CD8</w:t>
      </w:r>
      <w:r w:rsidR="00D710B8">
        <w:rPr>
          <w:rFonts w:ascii="Arial" w:hAnsi="Arial" w:cs="Arial"/>
          <w:color w:val="000000"/>
          <w:sz w:val="22"/>
          <w:szCs w:val="22"/>
          <w:vertAlign w:val="superscript"/>
        </w:rPr>
        <w:t>+</w:t>
      </w:r>
      <w:r w:rsidRPr="0002326A">
        <w:rPr>
          <w:rFonts w:ascii="Arial" w:hAnsi="Arial" w:cs="Arial"/>
          <w:color w:val="000000"/>
          <w:sz w:val="22"/>
          <w:szCs w:val="22"/>
        </w:rPr>
        <w:t xml:space="preserve"> </w:t>
      </w:r>
      <w:r w:rsidR="000D07EA">
        <w:rPr>
          <w:rFonts w:ascii="Arial" w:hAnsi="Arial" w:cs="Arial"/>
          <w:color w:val="000000"/>
          <w:sz w:val="22"/>
          <w:szCs w:val="22"/>
        </w:rPr>
        <w:t xml:space="preserve">T </w:t>
      </w:r>
      <w:r w:rsidRPr="0002326A">
        <w:rPr>
          <w:rFonts w:ascii="Arial" w:hAnsi="Arial" w:cs="Arial"/>
          <w:color w:val="000000"/>
          <w:sz w:val="22"/>
          <w:szCs w:val="22"/>
        </w:rPr>
        <w:t>cells</w:t>
      </w:r>
      <w:r w:rsidR="000D07EA">
        <w:rPr>
          <w:rFonts w:ascii="Arial" w:hAnsi="Arial" w:cs="Arial"/>
          <w:color w:val="000000"/>
          <w:sz w:val="22"/>
          <w:szCs w:val="22"/>
        </w:rPr>
        <w:t xml:space="preserve"> and/or the interaction with other cell types </w:t>
      </w:r>
      <w:r w:rsidRPr="0002326A">
        <w:rPr>
          <w:rFonts w:ascii="Arial" w:hAnsi="Arial" w:cs="Arial"/>
          <w:color w:val="000000"/>
          <w:sz w:val="22"/>
          <w:szCs w:val="22"/>
        </w:rPr>
        <w:t>may underlie this observation.</w:t>
      </w:r>
      <w:r w:rsidR="00722B9A">
        <w:rPr>
          <w:rFonts w:ascii="Arial" w:hAnsi="Arial" w:cs="Arial"/>
          <w:color w:val="000000"/>
          <w:sz w:val="22"/>
          <w:szCs w:val="22"/>
        </w:rPr>
        <w:t xml:space="preserve"> </w:t>
      </w:r>
      <w:r w:rsidRPr="0002326A">
        <w:rPr>
          <w:rFonts w:ascii="Arial" w:hAnsi="Arial" w:cs="Arial"/>
          <w:color w:val="000000"/>
          <w:sz w:val="22"/>
          <w:szCs w:val="22"/>
        </w:rPr>
        <w:t>To characterize the tumor immune microenvironment of ccRCC</w:t>
      </w:r>
      <w:r w:rsidRPr="0002326A">
        <w:rPr>
          <w:rFonts w:ascii="Arial" w:hAnsi="Arial" w:cs="Arial"/>
          <w:sz w:val="22"/>
          <w:szCs w:val="22"/>
        </w:rPr>
        <w:t>, we applied single-cell-RNA sequencing (SCRS) along with T-cell-receptor (TCR) sequencing to</w:t>
      </w:r>
      <w:r w:rsidRPr="0002326A">
        <w:rPr>
          <w:rFonts w:ascii="Arial" w:hAnsi="Arial" w:cs="Arial"/>
          <w:color w:val="000000"/>
          <w:sz w:val="22"/>
          <w:szCs w:val="22"/>
        </w:rPr>
        <w:t xml:space="preserve"> map the transcriptomic heterogeneity of </w:t>
      </w:r>
      <w:r w:rsidRPr="0002326A">
        <w:rPr>
          <w:rFonts w:ascii="Arial" w:hAnsi="Arial" w:cs="Arial"/>
          <w:sz w:val="22"/>
          <w:szCs w:val="22"/>
        </w:rPr>
        <w:t>25,688 individual CD45</w:t>
      </w:r>
      <w:r w:rsidRPr="0002326A">
        <w:rPr>
          <w:rFonts w:ascii="Arial" w:hAnsi="Arial" w:cs="Arial"/>
          <w:sz w:val="22"/>
          <w:szCs w:val="22"/>
          <w:vertAlign w:val="superscript"/>
        </w:rPr>
        <w:t>+</w:t>
      </w:r>
      <w:r w:rsidRPr="0002326A">
        <w:rPr>
          <w:rFonts w:ascii="Arial" w:hAnsi="Arial" w:cs="Arial"/>
          <w:sz w:val="22"/>
          <w:szCs w:val="22"/>
        </w:rPr>
        <w:t xml:space="preserve"> lymphoid and myeloid cells in matched tumor and blood from </w:t>
      </w:r>
      <w:r w:rsidR="00060D2B">
        <w:rPr>
          <w:rFonts w:ascii="Arial" w:hAnsi="Arial" w:cs="Arial"/>
          <w:sz w:val="22"/>
          <w:szCs w:val="22"/>
        </w:rPr>
        <w:t xml:space="preserve">three </w:t>
      </w:r>
      <w:r w:rsidRPr="0002326A">
        <w:rPr>
          <w:rFonts w:ascii="Arial" w:hAnsi="Arial" w:cs="Arial"/>
          <w:sz w:val="22"/>
          <w:szCs w:val="22"/>
        </w:rPr>
        <w:t xml:space="preserve">patients with ccRCC. </w:t>
      </w:r>
      <w:r w:rsidR="006123B1">
        <w:rPr>
          <w:rFonts w:ascii="Arial" w:hAnsi="Arial" w:cs="Arial"/>
          <w:sz w:val="22"/>
          <w:szCs w:val="22"/>
        </w:rPr>
        <w:t xml:space="preserve">We also included </w:t>
      </w:r>
      <w:r w:rsidR="00BE5804">
        <w:rPr>
          <w:rFonts w:ascii="Arial" w:hAnsi="Arial" w:cs="Arial"/>
          <w:sz w:val="22"/>
          <w:szCs w:val="22"/>
        </w:rPr>
        <w:t>11,</w:t>
      </w:r>
      <w:r w:rsidR="0029059B">
        <w:rPr>
          <w:rFonts w:ascii="Arial" w:hAnsi="Arial" w:cs="Arial"/>
          <w:sz w:val="22"/>
          <w:szCs w:val="22"/>
        </w:rPr>
        <w:t>367</w:t>
      </w:r>
      <w:r w:rsidR="00BE5804">
        <w:rPr>
          <w:rFonts w:ascii="Arial" w:hAnsi="Arial" w:cs="Arial"/>
          <w:sz w:val="22"/>
          <w:szCs w:val="22"/>
        </w:rPr>
        <w:t xml:space="preserve"> additional immune cells from </w:t>
      </w:r>
      <w:r w:rsidR="00060D2B">
        <w:rPr>
          <w:rFonts w:ascii="Arial" w:hAnsi="Arial" w:cs="Arial"/>
          <w:sz w:val="22"/>
          <w:szCs w:val="22"/>
        </w:rPr>
        <w:t xml:space="preserve">four other individuals derived from the </w:t>
      </w:r>
      <w:r w:rsidR="00BE5804">
        <w:rPr>
          <w:rFonts w:ascii="Arial" w:hAnsi="Arial" w:cs="Arial"/>
          <w:sz w:val="22"/>
          <w:szCs w:val="22"/>
        </w:rPr>
        <w:t>kidney and peripheral blood to facilitate</w:t>
      </w:r>
      <w:r w:rsidR="006123B1">
        <w:rPr>
          <w:rFonts w:ascii="Arial" w:hAnsi="Arial" w:cs="Arial"/>
          <w:sz w:val="22"/>
          <w:szCs w:val="22"/>
        </w:rPr>
        <w:t xml:space="preserve"> the</w:t>
      </w:r>
      <w:r w:rsidR="00BE5804">
        <w:rPr>
          <w:rFonts w:ascii="Arial" w:hAnsi="Arial" w:cs="Arial"/>
          <w:sz w:val="22"/>
          <w:szCs w:val="22"/>
        </w:rPr>
        <w:t xml:space="preserve"> identification and assessment of ccRCC-specific differences.</w:t>
      </w:r>
      <w:r w:rsidR="00722B9A">
        <w:rPr>
          <w:rFonts w:ascii="Arial" w:hAnsi="Arial" w:cs="Arial"/>
          <w:sz w:val="22"/>
          <w:szCs w:val="22"/>
        </w:rPr>
        <w:t xml:space="preserve"> </w:t>
      </w:r>
      <w:r w:rsidR="006123B1">
        <w:rPr>
          <w:rFonts w:ascii="Arial" w:hAnsi="Arial" w:cs="Arial"/>
          <w:sz w:val="22"/>
          <w:szCs w:val="22"/>
        </w:rPr>
        <w:t>There is</w:t>
      </w:r>
      <w:r w:rsidR="00BE5804">
        <w:rPr>
          <w:rFonts w:ascii="Arial" w:hAnsi="Arial" w:cs="Arial"/>
          <w:sz w:val="22"/>
          <w:szCs w:val="22"/>
        </w:rPr>
        <w:t xml:space="preserve"> an overall increase in </w:t>
      </w:r>
      <w:r w:rsidR="000E2205">
        <w:rPr>
          <w:rFonts w:ascii="Arial" w:hAnsi="Arial" w:cs="Arial"/>
          <w:sz w:val="22"/>
          <w:szCs w:val="22"/>
        </w:rPr>
        <w:t xml:space="preserve">intratumoral </w:t>
      </w:r>
      <w:r w:rsidR="00BE5804">
        <w:rPr>
          <w:rFonts w:ascii="Arial" w:hAnsi="Arial" w:cs="Arial"/>
          <w:sz w:val="22"/>
          <w:szCs w:val="22"/>
        </w:rPr>
        <w:t>CD8</w:t>
      </w:r>
      <w:r w:rsidR="00BE5804" w:rsidRPr="00BE5804">
        <w:rPr>
          <w:rFonts w:ascii="Arial" w:hAnsi="Arial" w:cs="Arial"/>
          <w:sz w:val="22"/>
          <w:szCs w:val="22"/>
          <w:vertAlign w:val="superscript"/>
        </w:rPr>
        <w:t>+</w:t>
      </w:r>
      <w:r w:rsidR="00BE5804">
        <w:rPr>
          <w:rFonts w:ascii="Arial" w:hAnsi="Arial" w:cs="Arial"/>
          <w:sz w:val="22"/>
          <w:szCs w:val="22"/>
        </w:rPr>
        <w:t xml:space="preserve"> T cell and macrophage populations in tumor-infiltrated immune </w:t>
      </w:r>
      <w:r w:rsidR="006123B1">
        <w:rPr>
          <w:rFonts w:ascii="Arial" w:hAnsi="Arial" w:cs="Arial"/>
          <w:sz w:val="22"/>
          <w:szCs w:val="22"/>
        </w:rPr>
        <w:t>cells</w:t>
      </w:r>
      <w:r w:rsidR="00714D6D">
        <w:rPr>
          <w:rFonts w:ascii="Arial" w:hAnsi="Arial" w:cs="Arial"/>
          <w:sz w:val="22"/>
          <w:szCs w:val="22"/>
        </w:rPr>
        <w:t xml:space="preserve"> compared to normal renal tissue</w:t>
      </w:r>
      <w:r w:rsidR="00BE5804">
        <w:rPr>
          <w:rFonts w:ascii="Arial" w:hAnsi="Arial" w:cs="Arial"/>
          <w:sz w:val="22"/>
          <w:szCs w:val="22"/>
        </w:rPr>
        <w:t>. We further demonstrate the divergent cell transcriptional states for tumor-infiltrating CD8</w:t>
      </w:r>
      <w:r w:rsidR="00BE5804" w:rsidRPr="00BE5804">
        <w:rPr>
          <w:rFonts w:ascii="Arial" w:hAnsi="Arial" w:cs="Arial"/>
          <w:sz w:val="22"/>
          <w:szCs w:val="22"/>
          <w:vertAlign w:val="superscript"/>
        </w:rPr>
        <w:t>+</w:t>
      </w:r>
      <w:r w:rsidR="00BE5804">
        <w:rPr>
          <w:rFonts w:ascii="Arial" w:hAnsi="Arial" w:cs="Arial"/>
          <w:sz w:val="22"/>
          <w:szCs w:val="22"/>
        </w:rPr>
        <w:t xml:space="preserve"> T cells</w:t>
      </w:r>
      <w:r w:rsidR="00DC5F90">
        <w:rPr>
          <w:rFonts w:ascii="Arial" w:hAnsi="Arial" w:cs="Arial"/>
          <w:sz w:val="22"/>
          <w:szCs w:val="22"/>
        </w:rPr>
        <w:t xml:space="preserve"> and identify a proliferative subpopulation being a potential culprit for the progression of ccRCC</w:t>
      </w:r>
      <w:r w:rsidR="00BE5804">
        <w:rPr>
          <w:rFonts w:ascii="Arial" w:hAnsi="Arial" w:cs="Arial"/>
          <w:sz w:val="22"/>
          <w:szCs w:val="22"/>
        </w:rPr>
        <w:t>.</w:t>
      </w:r>
      <w:r w:rsidR="00B7170F">
        <w:rPr>
          <w:rFonts w:ascii="Arial" w:hAnsi="Arial" w:cs="Arial"/>
          <w:sz w:val="22"/>
          <w:szCs w:val="22"/>
        </w:rPr>
        <w:t xml:space="preserve"> Tumor-associated macrophages</w:t>
      </w:r>
      <w:r w:rsidR="00305FDD">
        <w:rPr>
          <w:rFonts w:ascii="Arial" w:hAnsi="Arial" w:cs="Arial"/>
          <w:sz w:val="22"/>
          <w:szCs w:val="22"/>
        </w:rPr>
        <w:t xml:space="preserve"> (TAMs)</w:t>
      </w:r>
      <w:r w:rsidR="006123B1">
        <w:rPr>
          <w:rFonts w:ascii="Arial" w:hAnsi="Arial" w:cs="Arial"/>
          <w:sz w:val="22"/>
          <w:szCs w:val="22"/>
        </w:rPr>
        <w:t xml:space="preserve"> are</w:t>
      </w:r>
      <w:r w:rsidR="00B7170F">
        <w:rPr>
          <w:rFonts w:ascii="Arial" w:hAnsi="Arial" w:cs="Arial"/>
          <w:sz w:val="22"/>
          <w:szCs w:val="22"/>
        </w:rPr>
        <w:t xml:space="preserve"> separated into three distinct clusters, with difference</w:t>
      </w:r>
      <w:r w:rsidR="000A72D6">
        <w:rPr>
          <w:rFonts w:ascii="Arial" w:hAnsi="Arial" w:cs="Arial"/>
          <w:sz w:val="22"/>
          <w:szCs w:val="22"/>
        </w:rPr>
        <w:t>s</w:t>
      </w:r>
      <w:r w:rsidR="00B7170F">
        <w:rPr>
          <w:rFonts w:ascii="Arial" w:hAnsi="Arial" w:cs="Arial"/>
          <w:sz w:val="22"/>
          <w:szCs w:val="22"/>
        </w:rPr>
        <w:t xml:space="preserve"> in </w:t>
      </w:r>
      <w:r w:rsidR="006123B1">
        <w:rPr>
          <w:rFonts w:ascii="Arial" w:hAnsi="Arial" w:cs="Arial"/>
          <w:sz w:val="22"/>
          <w:szCs w:val="22"/>
        </w:rPr>
        <w:t xml:space="preserve">the </w:t>
      </w:r>
      <w:r w:rsidR="00B7170F">
        <w:rPr>
          <w:rFonts w:ascii="Arial" w:hAnsi="Arial" w:cs="Arial"/>
          <w:sz w:val="22"/>
          <w:szCs w:val="22"/>
        </w:rPr>
        <w:t>expression of angiogenic and secretory genes.</w:t>
      </w:r>
      <w:r w:rsidR="0089638A">
        <w:rPr>
          <w:rFonts w:ascii="Arial" w:hAnsi="Arial" w:cs="Arial"/>
          <w:sz w:val="22"/>
          <w:szCs w:val="22"/>
        </w:rPr>
        <w:t xml:space="preserve"> Using the SCRS gene expression, we found preferential prediction of clinical outcomes and pathological disease</w:t>
      </w:r>
      <w:r w:rsidR="006123B1">
        <w:rPr>
          <w:rFonts w:ascii="Arial" w:hAnsi="Arial" w:cs="Arial"/>
          <w:sz w:val="22"/>
          <w:szCs w:val="22"/>
        </w:rPr>
        <w:t>s</w:t>
      </w:r>
      <w:r w:rsidR="0089638A">
        <w:rPr>
          <w:rFonts w:ascii="Arial" w:hAnsi="Arial" w:cs="Arial"/>
          <w:sz w:val="22"/>
          <w:szCs w:val="22"/>
        </w:rPr>
        <w:t xml:space="preserve"> by subcluster assignment. </w:t>
      </w:r>
      <w:r w:rsidRPr="0002326A">
        <w:rPr>
          <w:rFonts w:ascii="Arial" w:hAnsi="Arial" w:cs="Arial"/>
          <w:color w:val="000000"/>
          <w:sz w:val="22"/>
          <w:szCs w:val="22"/>
        </w:rPr>
        <w:t xml:space="preserve">With further characterization and functional validation, </w:t>
      </w:r>
      <w:r w:rsidR="006123B1">
        <w:rPr>
          <w:rFonts w:ascii="Arial" w:hAnsi="Arial" w:cs="Arial"/>
          <w:color w:val="000000"/>
          <w:sz w:val="22"/>
          <w:szCs w:val="22"/>
        </w:rPr>
        <w:t>our</w:t>
      </w:r>
      <w:r w:rsidR="006123B1" w:rsidRPr="0002326A">
        <w:rPr>
          <w:rFonts w:ascii="Arial" w:hAnsi="Arial" w:cs="Arial"/>
          <w:color w:val="000000"/>
          <w:sz w:val="22"/>
          <w:szCs w:val="22"/>
        </w:rPr>
        <w:t xml:space="preserve"> </w:t>
      </w:r>
      <w:r w:rsidRPr="0002326A">
        <w:rPr>
          <w:rFonts w:ascii="Arial" w:hAnsi="Arial" w:cs="Arial"/>
          <w:color w:val="000000"/>
          <w:sz w:val="22"/>
          <w:szCs w:val="22"/>
        </w:rPr>
        <w:t xml:space="preserve">findings may </w:t>
      </w:r>
      <w:r w:rsidR="006123B1">
        <w:rPr>
          <w:rFonts w:ascii="Arial" w:hAnsi="Arial" w:cs="Arial"/>
          <w:color w:val="000000"/>
          <w:sz w:val="22"/>
          <w:szCs w:val="22"/>
        </w:rPr>
        <w:t>reveal</w:t>
      </w:r>
      <w:r w:rsidR="006123B1" w:rsidRPr="0002326A">
        <w:rPr>
          <w:rFonts w:ascii="Arial" w:hAnsi="Arial" w:cs="Arial"/>
          <w:color w:val="000000"/>
          <w:sz w:val="22"/>
          <w:szCs w:val="22"/>
        </w:rPr>
        <w:t xml:space="preserve"> </w:t>
      </w:r>
      <w:r w:rsidR="006123B1">
        <w:rPr>
          <w:rFonts w:ascii="Arial" w:hAnsi="Arial" w:cs="Arial"/>
          <w:color w:val="000000"/>
          <w:sz w:val="22"/>
          <w:szCs w:val="22"/>
        </w:rPr>
        <w:t xml:space="preserve">certain </w:t>
      </w:r>
      <w:r w:rsidRPr="0002326A">
        <w:rPr>
          <w:rFonts w:ascii="Arial" w:hAnsi="Arial" w:cs="Arial"/>
          <w:color w:val="000000"/>
          <w:sz w:val="22"/>
          <w:szCs w:val="22"/>
        </w:rPr>
        <w:t>sub-populations of immune cells amenable to therapeutic intervention.</w:t>
      </w:r>
    </w:p>
    <w:p w14:paraId="099B684F" w14:textId="77777777" w:rsidR="00A20477" w:rsidRDefault="00A20477" w:rsidP="008274D0">
      <w:pPr>
        <w:pStyle w:val="Paragraph"/>
        <w:snapToGrid w:val="0"/>
        <w:ind w:firstLine="0"/>
        <w:rPr>
          <w:rFonts w:ascii="Arial" w:hAnsi="Arial" w:cs="Arial"/>
          <w:b/>
          <w:bCs/>
          <w:color w:val="000000"/>
          <w:sz w:val="22"/>
          <w:szCs w:val="22"/>
        </w:rPr>
      </w:pPr>
    </w:p>
    <w:p w14:paraId="7FF5AE61" w14:textId="77777777" w:rsidR="00DC5F90" w:rsidRDefault="00DC5F90" w:rsidP="008274D0">
      <w:pPr>
        <w:pStyle w:val="Paragraph"/>
        <w:snapToGrid w:val="0"/>
        <w:ind w:firstLine="0"/>
        <w:rPr>
          <w:rFonts w:ascii="Arial" w:hAnsi="Arial" w:cs="Arial"/>
          <w:b/>
          <w:bCs/>
          <w:color w:val="000000"/>
          <w:sz w:val="22"/>
          <w:szCs w:val="22"/>
        </w:rPr>
      </w:pPr>
    </w:p>
    <w:p w14:paraId="1C929C22" w14:textId="77777777" w:rsidR="00C4699B" w:rsidRPr="0002326A" w:rsidRDefault="00C4699B" w:rsidP="008274D0">
      <w:pPr>
        <w:pStyle w:val="Paragraph"/>
        <w:snapToGrid w:val="0"/>
        <w:ind w:firstLine="0"/>
        <w:rPr>
          <w:rFonts w:ascii="Arial" w:hAnsi="Arial" w:cs="Arial"/>
          <w:b/>
          <w:bCs/>
          <w:color w:val="000000"/>
          <w:sz w:val="22"/>
          <w:szCs w:val="22"/>
        </w:rPr>
      </w:pPr>
    </w:p>
    <w:p w14:paraId="4964FD49" w14:textId="2E952CC8" w:rsidR="00952E0E" w:rsidRPr="0002326A" w:rsidRDefault="00952E0E" w:rsidP="008274D0">
      <w:pPr>
        <w:pStyle w:val="Paragraph"/>
        <w:snapToGrid w:val="0"/>
        <w:ind w:firstLine="0"/>
        <w:rPr>
          <w:rFonts w:ascii="Arial" w:hAnsi="Arial" w:cs="Arial"/>
          <w:b/>
          <w:bCs/>
          <w:color w:val="000000"/>
          <w:sz w:val="22"/>
          <w:szCs w:val="22"/>
        </w:rPr>
      </w:pPr>
    </w:p>
    <w:p w14:paraId="2BE3CC79" w14:textId="5D28134D" w:rsidR="00952E0E" w:rsidRPr="0002326A" w:rsidRDefault="00952E0E" w:rsidP="008274D0">
      <w:pPr>
        <w:pStyle w:val="Paragraph"/>
        <w:snapToGrid w:val="0"/>
        <w:ind w:firstLine="0"/>
        <w:rPr>
          <w:rFonts w:ascii="Arial" w:hAnsi="Arial" w:cs="Arial"/>
          <w:b/>
          <w:bCs/>
          <w:color w:val="000000"/>
          <w:sz w:val="22"/>
          <w:szCs w:val="22"/>
        </w:rPr>
      </w:pPr>
    </w:p>
    <w:p w14:paraId="6579468A" w14:textId="7894069A" w:rsidR="00952E0E" w:rsidRPr="0002326A" w:rsidRDefault="00952E0E" w:rsidP="008274D0">
      <w:pPr>
        <w:pStyle w:val="Paragraph"/>
        <w:snapToGrid w:val="0"/>
        <w:ind w:firstLine="0"/>
        <w:rPr>
          <w:rFonts w:ascii="Arial" w:hAnsi="Arial" w:cs="Arial"/>
          <w:b/>
          <w:bCs/>
          <w:color w:val="000000"/>
          <w:sz w:val="22"/>
          <w:szCs w:val="22"/>
        </w:rPr>
      </w:pPr>
    </w:p>
    <w:p w14:paraId="6253D6D0" w14:textId="77777777" w:rsidR="00722B9A" w:rsidRDefault="00722B9A" w:rsidP="006A1B3C">
      <w:pPr>
        <w:pStyle w:val="Paragraph"/>
        <w:spacing w:line="480" w:lineRule="auto"/>
        <w:ind w:firstLine="0"/>
        <w:rPr>
          <w:rFonts w:ascii="Arial" w:hAnsi="Arial" w:cs="Arial"/>
          <w:b/>
          <w:bCs/>
          <w:color w:val="000000"/>
          <w:sz w:val="22"/>
          <w:szCs w:val="22"/>
        </w:rPr>
      </w:pPr>
    </w:p>
    <w:p w14:paraId="24D58D48" w14:textId="60FCEE6E" w:rsidR="006A1B3C" w:rsidRPr="0002326A" w:rsidRDefault="006A1B3C" w:rsidP="006A1B3C">
      <w:pPr>
        <w:pStyle w:val="Paragraph"/>
        <w:spacing w:line="480" w:lineRule="auto"/>
        <w:ind w:firstLine="0"/>
        <w:rPr>
          <w:rFonts w:ascii="Arial" w:hAnsi="Arial" w:cs="Arial"/>
          <w:b/>
          <w:sz w:val="22"/>
          <w:szCs w:val="22"/>
        </w:rPr>
      </w:pPr>
      <w:r w:rsidRPr="0002326A">
        <w:rPr>
          <w:rFonts w:ascii="Arial" w:hAnsi="Arial" w:cs="Arial"/>
          <w:b/>
          <w:sz w:val="22"/>
          <w:szCs w:val="22"/>
        </w:rPr>
        <w:lastRenderedPageBreak/>
        <w:t>Introduction</w:t>
      </w:r>
    </w:p>
    <w:p w14:paraId="2F99D49B" w14:textId="3461E8FA" w:rsidR="006A1B3C" w:rsidRPr="0002326A" w:rsidRDefault="006A1B3C" w:rsidP="006A1B3C">
      <w:pPr>
        <w:spacing w:line="480" w:lineRule="auto"/>
        <w:jc w:val="both"/>
        <w:rPr>
          <w:rFonts w:ascii="Arial" w:hAnsi="Arial" w:cs="Arial"/>
          <w:color w:val="000000"/>
          <w:sz w:val="22"/>
          <w:szCs w:val="22"/>
        </w:rPr>
      </w:pPr>
      <w:r w:rsidRPr="0002326A">
        <w:rPr>
          <w:rFonts w:ascii="Arial" w:hAnsi="Arial" w:cs="Arial"/>
          <w:sz w:val="22"/>
          <w:szCs w:val="22"/>
        </w:rPr>
        <w:t>ccRCC is the most common type of renal cell carcinoma, comprising more than 70% of all renal cancers</w:t>
      </w:r>
      <w:ins w:id="0" w:author="Borcherding, Nicholas (CCOM Student)" w:date="2020-11-02T13:19:00Z">
        <w:r w:rsidR="003E01D3">
          <w:rPr>
            <w:rFonts w:ascii="Arial" w:hAnsi="Arial" w:cs="Arial"/>
            <w:sz w:val="22"/>
            <w:szCs w:val="22"/>
          </w:rPr>
          <w:t>.</w:t>
        </w:r>
      </w:ins>
      <w:del w:id="1" w:author="Borcherding, Nicholas (CCOM Student)" w:date="2020-11-02T13:19:00Z">
        <w:r w:rsidR="00EC70F5" w:rsidRPr="0002326A" w:rsidDel="003E01D3">
          <w:rPr>
            <w:rFonts w:ascii="Arial" w:hAnsi="Arial" w:cs="Arial"/>
            <w:sz w:val="22"/>
            <w:szCs w:val="22"/>
          </w:rPr>
          <w:delText xml:space="preserve"> </w:delText>
        </w:r>
      </w:del>
      <w:r w:rsidR="00EC70F5"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{"citationItems":[{"id":"ITEM-1","itemData":{"DOI":"10.1016/j.clgc.2018.10.002","ISSN":"19380682","abstract":"Background: Renal-cell carcinoma (RCC) is one of the common malignancies in the United States. RCC incidence and mortality have been changing for many reasons. We performed a thorough investigation of incidence and mortality trends of RCC in the United States using the cell Surveillance, Epidemiology, and End Results (SEER) database. Patients and Methods: The 13 SEER registries were accessed for RCC cases diagnosed between 1992 and 2015. Incidence and mortality were calculated by demographic and tumor characteristics. We calculated annual percentage changes of these rates. Rates were expressed as 100,000 person-years. Results: A total of 104,584 RCC cases were reviewed, with 47,561 deaths. The overall incidence was 11.281 per 100,000 person-years. Incidence increased by 2.421% per year (95% confidence interval, 2.096, 2.747; P &lt;.001) but later became stable since 2008. However, the incidence of clear-cell subtype continued to increase (1.449%; 95% confidence interval, 0.216, 2.697; P =.024). RCC overall mortality rates have been declining since 2001. However, mortality associated with distant RCC only started to decrease in 2012, with an annual percentage change of 18.270% (95% confidence interval, −28.775, −6.215; P =.006). Conclusion: Despite an overall increase in the incidence of RCC, there has been a recent plateau in RCC incidence rates with a significant decrease in mortality.","author":[{"dropping-particle":"","family":"Saad","given":"Anas M.","non-dropping-particle":"","parse-names":false,"suffix":""},{"dropping-particle":"","family":"Gad","given":"Mohamed M.","non-dropping-particle":"","parse-names":false,"suffix":""},{"dropping-particle":"","family":"Al-Husseini","given":"Muneer J.","non-dropping-particle":"","parse-names":false,"suffix":""},{"dropping-particle":"","family":"Ruhban","given":"Inas A.","non-dropping-particle":"","parse-names":false,"suffix":""},{"dropping-particle":"","family":"Sonbol","given":"Mohamad Bassam","non-dropping-particle":"","parse-names":false,"suffix":""},{"dropping-particle":"","family":"Ho","given":"Thai H.","non-dropping-particle":"","parse-names":false,"suffix":""}],"container-title":"Clinical Genitourinary Cancer","id":"ITEM-1","issue":"1","issued":{"date-parts":[["2019"]]},"page":"46-75","title":"Trends in Renal-Cell Carcinoma Incidence and Mortality in the United States in the Last 2 Decades: A SEER-Based Study","type":"article-journal","volume":"17"},"uris":["http://www.mendeley.com/documents/?uuid=94318964-1d33-4b4e-84ad-aae8bdc4f651"]}],"mendeley":{"formattedCitation":"&lt;sup&gt;1&lt;/sup&gt;","plainTextFormattedCitation":"1","previouslyFormattedCitation":"&lt;sup&gt;1&lt;/sup&gt;"},"properties":{"noteIndex":0},"schema":"https://github.com/citation-style-language/schema/raw/master/csl-citation.json"}</w:instrText>
      </w:r>
      <w:r w:rsidR="00EC70F5" w:rsidRPr="0002326A">
        <w:rPr>
          <w:rFonts w:ascii="Arial" w:hAnsi="Arial" w:cs="Arial"/>
          <w:sz w:val="22"/>
          <w:szCs w:val="22"/>
        </w:rPr>
        <w:fldChar w:fldCharType="separate"/>
      </w:r>
      <w:r w:rsidR="003E01D3" w:rsidRPr="003E01D3">
        <w:rPr>
          <w:rFonts w:ascii="Arial" w:hAnsi="Arial" w:cs="Arial"/>
          <w:noProof/>
          <w:sz w:val="22"/>
          <w:szCs w:val="22"/>
          <w:vertAlign w:val="superscript"/>
        </w:rPr>
        <w:t>1</w:t>
      </w:r>
      <w:r w:rsidR="00EC70F5" w:rsidRPr="0002326A">
        <w:rPr>
          <w:rFonts w:ascii="Arial" w:hAnsi="Arial" w:cs="Arial"/>
          <w:sz w:val="22"/>
          <w:szCs w:val="22"/>
        </w:rPr>
        <w:fldChar w:fldCharType="end"/>
      </w:r>
      <w:del w:id="2" w:author="Borcherding, Nicholas (CCOM Student)" w:date="2020-11-02T13:19:00Z">
        <w:r w:rsidRPr="0002326A" w:rsidDel="003E01D3">
          <w:rPr>
            <w:rFonts w:ascii="Arial" w:hAnsi="Arial" w:cs="Arial"/>
            <w:sz w:val="22"/>
            <w:szCs w:val="22"/>
          </w:rPr>
          <w:delText>.</w:delText>
        </w:r>
      </w:del>
      <w:r w:rsidRPr="0002326A">
        <w:rPr>
          <w:rFonts w:ascii="Arial" w:hAnsi="Arial" w:cs="Arial"/>
          <w:sz w:val="22"/>
          <w:szCs w:val="22"/>
        </w:rPr>
        <w:t xml:space="preserve"> </w:t>
      </w:r>
      <w:r w:rsidRPr="0002326A">
        <w:rPr>
          <w:rFonts w:ascii="Arial" w:hAnsi="Arial" w:cs="Arial"/>
          <w:color w:val="000000"/>
          <w:sz w:val="22"/>
          <w:szCs w:val="22"/>
        </w:rPr>
        <w:t>ccRCC represents an immune sensitive tumor type</w:t>
      </w:r>
      <w:r w:rsidR="006123B1">
        <w:rPr>
          <w:rFonts w:ascii="Arial" w:hAnsi="Arial" w:cs="Arial"/>
          <w:color w:val="000000"/>
          <w:sz w:val="22"/>
          <w:szCs w:val="22"/>
        </w:rPr>
        <w:t xml:space="preserve"> and is </w:t>
      </w:r>
      <w:r w:rsidRPr="0002326A">
        <w:rPr>
          <w:rFonts w:ascii="Arial" w:hAnsi="Arial" w:cs="Arial"/>
          <w:color w:val="000000"/>
          <w:sz w:val="22"/>
          <w:szCs w:val="22"/>
        </w:rPr>
        <w:t>known for early advances in systemic immunotherapy using T cell proliferation cytokine IL-2 and interferon</w:t>
      </w:r>
      <w:r w:rsidR="00564DB7" w:rsidRPr="0002326A">
        <w:rPr>
          <w:rFonts w:ascii="Arial" w:hAnsi="Arial" w:cs="Arial"/>
          <w:color w:val="000000"/>
          <w:sz w:val="22"/>
          <w:szCs w:val="22"/>
        </w:rPr>
        <w:t xml:space="preserve"> </w:t>
      </w:r>
      <w:r w:rsidR="00EC70F5" w:rsidRPr="0002326A">
        <w:rPr>
          <w:rFonts w:ascii="Arial" w:hAnsi="Arial" w:cs="Arial"/>
          <w:color w:val="000000"/>
          <w:sz w:val="22"/>
          <w:szCs w:val="22"/>
        </w:rPr>
        <w:t>(IFN)</w:t>
      </w:r>
      <w:r w:rsidR="00564DB7" w:rsidRPr="0002326A">
        <w:rPr>
          <w:rFonts w:ascii="Arial" w:hAnsi="Arial" w:cs="Arial"/>
          <w:color w:val="000000"/>
          <w:sz w:val="22"/>
          <w:szCs w:val="22"/>
        </w:rPr>
        <w:t>-</w:t>
      </w:r>
      <w:r w:rsidR="006123B1">
        <w:rPr>
          <w:rFonts w:ascii="Arial" w:hAnsi="Arial" w:cs="Arial"/>
          <w:color w:val="000000"/>
          <w:sz w:val="22"/>
          <w:szCs w:val="22"/>
        </w:rPr>
        <w:sym w:font="Symbol" w:char="F061"/>
      </w:r>
      <w:r w:rsidRPr="0002326A">
        <w:rPr>
          <w:rFonts w:ascii="Arial" w:hAnsi="Arial" w:cs="Arial"/>
          <w:color w:val="000000"/>
          <w:sz w:val="22"/>
          <w:szCs w:val="22"/>
        </w:rPr>
        <w:t>2b therapy</w:t>
      </w:r>
      <w:ins w:id="3" w:author="Borcherding, Nicholas (CCOM Student)" w:date="2020-11-02T13:19:00Z">
        <w:r w:rsidR="003E01D3">
          <w:rPr>
            <w:rFonts w:ascii="Arial" w:hAnsi="Arial" w:cs="Arial"/>
            <w:color w:val="000000"/>
            <w:sz w:val="22"/>
            <w:szCs w:val="22"/>
          </w:rPr>
          <w:t>.</w:t>
        </w:r>
      </w:ins>
      <w:del w:id="4" w:author="Borcherding, Nicholas (CCOM Student)" w:date="2020-11-02T13:19:00Z">
        <w:r w:rsidR="00564DB7" w:rsidRPr="0002326A" w:rsidDel="003E01D3">
          <w:rPr>
            <w:rFonts w:ascii="Arial" w:hAnsi="Arial" w:cs="Arial"/>
            <w:color w:val="000000"/>
            <w:sz w:val="22"/>
            <w:szCs w:val="22"/>
          </w:rPr>
          <w:delText xml:space="preserve"> </w:delText>
        </w:r>
      </w:del>
      <w:r w:rsidR="00564DB7"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{"citationItems":[{"id":"ITEM-1","itemData":{"author":[{"dropping-particle":"","family":"Koneru","given":"R","non-dropping-particle":"","parse-names":false,"suffix":""},{"dropping-particle":"","family":"Hotte","given":"S J","non-dropping-particle":"","parse-names":false,"suffix":""}],"container-title":"Current Oncology","id":"ITEM-1","issue":"Suppl 1","issued":{"date-parts":[["2009"]]},"page":"S40","publisher":"Multimed Inc.","title":"Role of cytokine therapy for renal cell carcinoma in the era of targeted agents","type":"article-journal","volume":"16"},"uris":["http://www.mendeley.com/documents/?uuid=12fbee35-585f-4c94-854f-c6af427523bf"]}],"mendeley":{"formattedCitation":"&lt;sup&gt;2&lt;/sup&gt;","plainTextFormattedCitation":"2","previouslyFormattedCitation":"&lt;sup&gt;2&lt;/sup&gt;"},"properties":{"noteIndex":0},"schema":"https://github.com/citation-style-language/schema/raw/master/csl-citation.json"}</w:instrText>
      </w:r>
      <w:r w:rsidR="00564DB7"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2</w:t>
      </w:r>
      <w:r w:rsidR="00564DB7" w:rsidRPr="0002326A">
        <w:rPr>
          <w:rFonts w:ascii="Arial" w:hAnsi="Arial" w:cs="Arial"/>
          <w:color w:val="000000"/>
          <w:sz w:val="22"/>
          <w:szCs w:val="22"/>
        </w:rPr>
        <w:fldChar w:fldCharType="end"/>
      </w:r>
      <w:del w:id="5" w:author="Borcherding, Nicholas (CCOM Student)" w:date="2020-11-02T13:19: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Recent novel immunotherapies targeting </w:t>
      </w:r>
      <w:r w:rsidR="006123B1">
        <w:rPr>
          <w:rFonts w:ascii="Arial" w:hAnsi="Arial" w:cs="Arial"/>
          <w:color w:val="000000"/>
          <w:sz w:val="22"/>
          <w:szCs w:val="22"/>
        </w:rPr>
        <w:t xml:space="preserve">immune </w:t>
      </w:r>
      <w:r w:rsidRPr="0002326A">
        <w:rPr>
          <w:rFonts w:ascii="Arial" w:hAnsi="Arial" w:cs="Arial"/>
          <w:color w:val="000000"/>
          <w:sz w:val="22"/>
          <w:szCs w:val="22"/>
        </w:rPr>
        <w:t>checkpoints as standard of care ha</w:t>
      </w:r>
      <w:r w:rsidR="00D710B8">
        <w:rPr>
          <w:rFonts w:ascii="Arial" w:hAnsi="Arial" w:cs="Arial"/>
          <w:color w:val="000000"/>
          <w:sz w:val="22"/>
          <w:szCs w:val="22"/>
        </w:rPr>
        <w:t xml:space="preserve">ve </w:t>
      </w:r>
      <w:r w:rsidRPr="0002326A">
        <w:rPr>
          <w:rFonts w:ascii="Arial" w:hAnsi="Arial" w:cs="Arial"/>
          <w:color w:val="000000"/>
          <w:sz w:val="22"/>
          <w:szCs w:val="22"/>
        </w:rPr>
        <w:t>transformed the treatment paradigm of ccRCC</w:t>
      </w:r>
      <w:ins w:id="6" w:author="Borcherding, Nicholas (CCOM Student)" w:date="2020-11-02T13:19:00Z">
        <w:r w:rsidR="003E01D3">
          <w:rPr>
            <w:rFonts w:ascii="Arial" w:hAnsi="Arial" w:cs="Arial"/>
            <w:color w:val="000000"/>
            <w:sz w:val="22"/>
            <w:szCs w:val="22"/>
          </w:rPr>
          <w:t>.</w:t>
        </w:r>
      </w:ins>
      <w:del w:id="7" w:author="Borcherding, Nicholas (CCOM Student)" w:date="2020-11-02T13:19:00Z">
        <w:r w:rsidR="00564DB7" w:rsidRPr="0002326A" w:rsidDel="003E01D3">
          <w:rPr>
            <w:rFonts w:ascii="Arial" w:hAnsi="Arial" w:cs="Arial"/>
            <w:color w:val="000000"/>
            <w:sz w:val="22"/>
            <w:szCs w:val="22"/>
          </w:rPr>
          <w:delText xml:space="preserve"> </w:delText>
        </w:r>
      </w:del>
      <w:r w:rsidR="00564DB7"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{"citationItems":[{"id":"ITEM-1","itemData":{"DOI":"10.1056/NEJMoa1816047","ISSN":"15334406","PMID":"30779531","abstract":"BACKGROUND:In a single-group, phase 1b trial, avelumab plus axitinib resulted in objective responses in patients with advanced renal-cell carcinoma. This phase 3 trial involving previously untreated patients with advanced renal-cell carcinoma compared avelumab plus axitinib with the standard-of-care sunitinib. METHODS: We randomly assigned patients in a 1:1 ratio to receive avelumab (10 mg per kilogram of body weight) intravenously every 2 weeks plus axitinib (5 mg) orally twice daily or sunitinib (50 mg) orally once daily for 4 weeks (6-week cycle). The two independent primary end points were progression-free survival and overall survival among patients with programmed death ligand 1 (PD-L1)-positive tumors. A key secondary end point was progression-free survival in the overall population; other end points included objective response and safety. RESULTS: A total of 886 patients were assigned to receive avelumab plus axitinib (442 patients) or sunitinib (444 patients). Among the 560 patients with PD-L1-positive tumors (63.2%), the median progression-free survival was 13.8 months with avelumab plus axitinib, as compared with 7.2 months with sunitinib (hazard ratio for disease progression or death, 0.61; 95% confidence interval [CI], 0.47 to 0.79; P0.001); in the overall population, the median progression-free survival was 13.8 months, as compared with 8.4 months (hazard ratio, 0.69; 95% CI, 0.56 to 0.84; P0.001). Among the patients with PD-L1-positive tumors, the objective response rate was 55.2% with avelumab plus axitinib and 25.5% with sunitinib; at a median follow-up for overall survival of 11.6 months and 10.7 months in the two groups, 37 patients and 44 patients had died, respectively. Adverse events during treatment occurred in 99.5% of patients in the avelumab-plus-axitinib group and in 99.3% of patients in the sunitinib group; these events were grade 3 or higher in 71.2% and 71.5% of the patients in the respective groups. CONCLUSIONS: Progression-free survival was significantly longer with avelumab plus axitinib than with sunitinib among patients who received these agents as first-line treatment for advanced renal-cell carcinoma.","author":[{"dropping-particle":"","family":"Motzer","given":"Robert J.","non-dropping-particle":"","parse-names":false,"suffix":""},{"dropping-particle":"","family":"Penkov","given":"Konstantin","non-dropping-particle":"","parse-names":false,"suffix":""},{"dropping-particle":"","family":"Haanen","given":"John","non-dropping-particle":"","parse-names":false,"suffix":""},{"dropping-particle":"","family":"Rini","given":"Brian","non-dropping-particle":"","parse-names":false,"suffix":""},{"dropping-particle":"","family":"Albiges","given":"Laurence","non-dropping-particle":"","parse-names":false,"suffix":""},{"dropping-particle":"","family":"Campbell","given":"Matthew T.","non-dropping-particle":"","parse-names":false,"suffix":""},{"dropping-particle":"","family":"Venugopal","given":"Balaji","non-dropping-particle":"","parse-names":false,"suffix":""},{"dropping-particle":"","family":"Kollmannsberger","given":"Christian","non-dropping-particle":"","parse-names":false,"suffix":""},{"dropping-particle":"","family":"Negrier","given":"Sylvie","non-dropping-particle":"","parse-names":false,"suffix":""},{"dropping-particle":"","family":"Uemura","given":"Motohide","non-dropping-particle":"","parse-names":false,"suffix":""},{"dropping-particle":"","family":"Lee","given":"Jae L.","non-dropping-particle":"","parse-names":false,"suffix":""},{"dropping-particle":"","family":"Vasiliev","given":"Aleksandr","non-dropping-particle":"","parse-names":false,"suffix":""},{"dropping-particle":"","family":"Miller","given":"Wilson H.","non-dropping-particle":"","parse-names":false,"suffix":""},{"dropping-particle":"","family":"Gurney","given":"Howard","non-dropping-particle":"","parse-names":false,"suffix":""},{"dropping-particle":"","family":"Schmidinger","given":"Manuela","non-dropping-particle":"","parse-names":false,"suffix":""},{"dropping-particle":"","family":"Larkin","given":"James","non-dropping-particle":"","parse-names":false,"suffix":""},{"dropping-particle":"","family":"Atkins","given":"Michael B.","non-dropping-particle":"","parse-names":false,"suffix":""},{"dropping-particle":"","family":"Bedke","given":"Jens","non-dropping-particle":"","parse-names":false,"suffix":""},{"dropping-particle":"","family":"Alekseev","given":"Boris","non-dropping-particle":"","parse-names":false,"suffix":""},{"dropping-particle":"","family":"Wang","given":"Jing","non-dropping-particle":"","parse-names":false,"suffix":""},{"dropping-particle":"","family":"Mariani","given":"Mariangela","non-dropping-particle":"","parse-names":false,"suffix":""},{"dropping-particle":"","family":"Robbins","given":"Paul B.","non-dropping-particle":"","parse-names":false,"suffix":""},{"dropping-particle":"","family":"Chudnovsky","given":"Aleksander","non-dropping-particle":"","parse-names":false,"suffix":""},{"dropping-particle":"","family":"Fowst","given":"Camilla","non-dropping-particle":"","parse-names":false,"suffix":""},{"dropping-particle":"","family":"Hariharan","given":"Subramanian","non-dropping-particle":"","parse-names":false,"suffix":""},{"dropping-particle":"","family":"Huang","given":"Bo","non-dropping-particle":"","parse-names":false,"suffix":""},{"dropping-particle":"","family":"Pietro","given":"Alessandra","non-dropping-particle":"Di","parse-names":false,"suffix":""},{"dropping-particle":"","family":"Choueiri","given":"Toni K.","non-dropping-particle":"","parse-names":false,"suffix":""}],"container-title":"New England Journal of Medicine","id":"ITEM-1","issue":"12","issued":{"date-parts":[["2019"]]},"page":"1103-1115","title":"Avelumab plus axitinib versus sunitinib for advanced renal-cell carcinoma","type":"article-journal","volume":"380"},"uris":["http://www.mendeley.com/documents/?uuid=523e8e8a-8dc3-423a-9dc7-7eae19365c85"]},{"id":"ITEM-2","itemData":{"ISBN":"0732-183X","author":[{"dropping-particle":"","family":"Dudani","given":"Shaan","non-dropping-particle":"","parse-names":false,"suffix":""},{"dropping-particle":"","family":"Graham","given":"Jeffrey","non-dropping-particle":"","parse-names":false,"suffix":""},{"dropping-particle":"","family":"Wells","given":"Connor","non-dropping-particle":"","parse-names":false,"suffix":""},{"dropping-particle":"","family":"Pal","given":"Sumanta K","non-dropping-particle":"","parse-names":false,"suffix":""},{"dropping-particle":"","family":"Dizman","given":"Nazli","non-dropping-particle":"","parse-names":false,"suffix":""},{"dropping-particle":"","family":"Donskov","given":"Frede","non-dropping-particle":"","parse-names":false,"suffix":""},{"dropping-particle":"","family":"Bjarnason","given":"Georg A","non-dropping-particle":"","parse-names":false,"suffix":""},{"dropping-particle":"","family":"Hansen","given":"Aaron Richard","non-dropping-particle":"","parse-names":false,"suffix":""},{"dropping-particle":"","family":"Iafolla","given":"Marco Adelmo James","non-dropping-particle":"","parse-names":false,"suffix":""},{"dropping-particle":"","family":"Vaishampayan","given":"Ulka N","non-dropping-particle":"","parse-names":false,"suffix":""}],"container-title":"Journal of Clinical Oncology","id":"ITEM-2","issue":"no. 7_suppl","issued":{"date-parts":[["2019"]]},"page":"584-584","publisher":"American Society of Clinical Oncology","title":"First-line (1L) immuno-oncology (IO) combination therapies in metastatic renal cell carcinoma (mRCC): Preliminary results from the International Metastatic Renal Cell Carcinoma Database Consortium (IMDC).","type":"article-journal","volume":"37"},"uris":["http://www.mendeley.com/documents/?uuid=b052056b-0b16-4a18-aaa6-59b4ffcca1a8"]}],"mendeley":{"formattedCitation":"&lt;sup&gt;3,4&lt;/sup&gt;","plainTextFormattedCitation":"3,4","previouslyFormattedCitation":"&lt;sup&gt;3,4&lt;/sup&gt;"},"properties":{"noteIndex":0},"schema":"https://github.com/citation-style-language/schema/raw/master/csl-citation.json"}</w:instrText>
      </w:r>
      <w:r w:rsidR="00564DB7"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3,4</w:t>
      </w:r>
      <w:r w:rsidR="00564DB7" w:rsidRPr="0002326A">
        <w:rPr>
          <w:rFonts w:ascii="Arial" w:hAnsi="Arial" w:cs="Arial"/>
          <w:color w:val="000000"/>
          <w:sz w:val="22"/>
          <w:szCs w:val="22"/>
        </w:rPr>
        <w:fldChar w:fldCharType="end"/>
      </w:r>
      <w:del w:id="8" w:author="Borcherding, Nicholas (CCOM Student)" w:date="2020-11-02T13:19: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However, a substantial subset of renal cancer patients do not respond to these therapies and patients who initially do </w:t>
      </w:r>
      <w:r w:rsidR="00576538">
        <w:rPr>
          <w:rFonts w:ascii="Arial" w:hAnsi="Arial" w:cs="Arial"/>
          <w:color w:val="000000"/>
          <w:sz w:val="22"/>
          <w:szCs w:val="22"/>
        </w:rPr>
        <w:t xml:space="preserve">respond </w:t>
      </w:r>
      <w:r w:rsidRPr="0002326A">
        <w:rPr>
          <w:rFonts w:ascii="Arial" w:hAnsi="Arial" w:cs="Arial"/>
          <w:color w:val="000000"/>
          <w:sz w:val="22"/>
          <w:szCs w:val="22"/>
        </w:rPr>
        <w:t>eventually progress</w:t>
      </w:r>
      <w:ins w:id="9" w:author="Borcherding, Nicholas (CCOM Student)" w:date="2020-11-02T13:28:00Z">
        <w:r w:rsidR="00371A3F">
          <w:rPr>
            <w:rFonts w:ascii="Arial" w:hAnsi="Arial" w:cs="Arial"/>
            <w:color w:val="000000"/>
            <w:sz w:val="22"/>
            <w:szCs w:val="22"/>
          </w:rPr>
          <w:t>.</w:t>
        </w:r>
      </w:ins>
      <w:del w:id="10" w:author="Borcherding, Nicholas (CCOM Student)" w:date="2020-11-02T13:28:00Z">
        <w:r w:rsidR="00A95847" w:rsidRPr="0002326A" w:rsidDel="00371A3F">
          <w:rPr>
            <w:rFonts w:ascii="Arial" w:hAnsi="Arial" w:cs="Arial"/>
            <w:color w:val="000000"/>
            <w:sz w:val="22"/>
            <w:szCs w:val="22"/>
          </w:rPr>
          <w:delText xml:space="preserve"> </w:delText>
        </w:r>
      </w:del>
      <w:r w:rsidR="00A95847"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{"citationItems":[{"id":"ITEM-1","itemData":{"DOI":"10.1016/j.cell.2015.03.030","ISSN":"10974172","abstract":"Research in two fronts has enabled the development of therapies that provide significant benefit to cancer patients. One area stems from a detailed knowledge of mutations that activate or inactivate signaling pathways that drive cancer development. This work triggered the development of targeted therapies that lead to clinical responses in the majority of patients bearing the targeted mutation, although responses are often of limited duration. In the second front are the advances in molecular immunology that unveiled the complexity of the mechanisms regulating cellular immune responses. These developments led to the successful targeting of immune checkpoints to unleash anti-tumor T cell responses, resulting in durable long-lasting responses but only in a fraction of patients. In this Review, we discuss the evolution of research in these two areas and propose that intercrossing them and increasing funding to guide research of combination of agents represent a path forward for the development of curative therapies for the majority of cancer patients.","author":[{"dropping-particle":"","family":"Sharma","given":"Padmanee","non-dropping-particle":"","parse-names":false,"suffix":""},{"dropping-particle":"","family":"Allison","given":"James P.","non-dropping-particle":"","parse-names":false,"suffix":""}],"container-title":"Cell","id":"ITEM-1","issue":"2","issued":{"date-parts":[["2015"]]},"page":"205-214","title":"Immune checkpoint targeting in cancer therapy: Toward combination strategies with curative potential","type":"article-journal","volume":"161"},"uris":["http://www.mendeley.com/documents/?uuid=4c21d846-a5c0-4325-bc7c-e2b363a38e61"]},{"id":"ITEM-2","itemData":{"DOI":"10.1158/1078-0432.CCR-14-2926","ISSN":"15573265","PMID":"25688160","abstract":"Purpose: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Research","id":"ITEM-2","issue":"13","issued":{"date-parts":[["2015"]]},"page":"3031-3040","title":"Orchestration and prognostic significance of immune checkpoints in the microenvironment of primary and metastatic renal cell cancer","type":"article-journal","volume":"21"},"uris":["http://www.mendeley.com/documents/?uuid=ec3302ef-5ce4-4969-9eec-dd95284e1655"]}],"mendeley":{"formattedCitation":"&lt;sup&gt;5,6&lt;/sup&gt;","plainTextFormattedCitation":"5,6","previouslyFormattedCitation":"&lt;sup&gt;5,6&lt;/sup&gt;"},"properties":{"noteIndex":0},"schema":"https://github.com/citation-style-language/schema/raw/master/csl-citation.json"}</w:instrText>
      </w:r>
      <w:r w:rsidR="00A95847"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5,6</w:t>
      </w:r>
      <w:r w:rsidR="00A95847" w:rsidRPr="0002326A">
        <w:rPr>
          <w:rFonts w:ascii="Arial" w:hAnsi="Arial" w:cs="Arial"/>
          <w:color w:val="000000"/>
          <w:sz w:val="22"/>
          <w:szCs w:val="22"/>
        </w:rPr>
        <w:fldChar w:fldCharType="end"/>
      </w:r>
      <w:del w:id="11" w:author="Borcherding, Nicholas (CCOM Student)" w:date="2020-11-02T13:28:00Z">
        <w:r w:rsidRPr="0002326A" w:rsidDel="00371A3F">
          <w:rPr>
            <w:rFonts w:ascii="Arial" w:hAnsi="Arial" w:cs="Arial"/>
            <w:color w:val="000000"/>
            <w:sz w:val="22"/>
            <w:szCs w:val="22"/>
          </w:rPr>
          <w:delText>.</w:delText>
        </w:r>
      </w:del>
      <w:r w:rsidRPr="0002326A">
        <w:rPr>
          <w:rFonts w:ascii="Arial" w:hAnsi="Arial" w:cs="Arial"/>
          <w:color w:val="000000"/>
          <w:sz w:val="22"/>
          <w:szCs w:val="22"/>
        </w:rPr>
        <w:t xml:space="preserve"> Cytotoxic tumor-infiltrating lymphocytes (TILs), in particular CD8</w:t>
      </w:r>
      <w:r w:rsidR="00A95847"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are key effectors of the adaptive anti-tumor immune response</w:t>
      </w:r>
      <w:del w:id="12" w:author="Borcherding, Nicholas (CCOM Student)" w:date="2020-11-02T13:19:00Z">
        <w:r w:rsidR="00A95847" w:rsidRPr="0002326A" w:rsidDel="003E01D3">
          <w:rPr>
            <w:rFonts w:ascii="Arial" w:hAnsi="Arial" w:cs="Arial"/>
            <w:color w:val="000000"/>
            <w:sz w:val="22"/>
            <w:szCs w:val="22"/>
          </w:rPr>
          <w:delText xml:space="preserve"> </w:delText>
        </w:r>
      </w:del>
      <w:r w:rsidR="00A95847"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{"citationItems":[{"id":"ITEM-1","itemData":{"DOI":"10.1038/nature13954","ISSN":"14764687","PMID":"25428505","abstract":"Therapies that target the programmed death-1 (PD-1) receptor have shown unprecedented rates of durable clinical responses in patients with various cancer types. One mechanism by which cancer tissues limit the host immune response is via upregulation of PD-1 ligand (PD-L1) and its ligation to PD-1 on antigen-specific CD8 + T cells (termed adaptive immune resistance). Here we show that pre-existing CD8 + T cells distinctly located at the invasive tumour margin are associated with expression of the PD-1/PD-L1 immune inhibitory axis and may predict response to therapy. We analysed samples from 46 patients with metastatic melanoma obtained before and during anti-PD-1 therapy (pembrolizumab) using quantitative immunohistochemistry, quantitative multiplex immunofluorescence, and next-generation sequencing for T-cell antigen receptors (TCRs). In serially sampled tumours, patients responding to treatment showed proliferation of intratumoral CD8 + T cells that directly correlated with radiographic reduction in tumour size. Pre-treatment samples obtained from responding patients showed higher numbers of CD8-, PD-1- and PD-L1-expressing cells at the invasive tumour margin and inside tumours, with close proximity between PD-1 and PD-L1, and a more clonal TCR repertoire. Using multivariate analysis, we established a predictive model based on CD8 expression at the invasive margin and validated the model in an independent cohort of 15 patients. Our findings indicate that tumour regression after therapeutic PD-1 blockade requires pre-existing CD8 + T cells that are negatively regulated by PD-1/PD-L1-mediated adaptive immune resistance.","author":[{"dropping-particle":"","family":"Tumeh","given":"Paul C.","non-dropping-particle":"","parse-names":false,"suffix":""},{"dropping-particle":"","family":"Harview","given":"Christina L.","non-dropping-particle":"","parse-names":false,"suffix":""},{"dropping-particle":"","family":"Yearley","given":"Jennifer H.","non-dropping-particle":"","parse-names":false,"suffix":""},{"dropping-particle":"","family":"Shintaku","given":"I. Peter","non-dropping-particle":"","parse-names":false,"suffix":""},{"dropping-particle":"","family":"Taylor","given":"Emma J.M.","non-dropping-particle":"","parse-names":false,"suffix":""},{"dropping-particle":"","family":"Robert","given":"Lidia","non-dropping-particle":"","parse-names":false,"suffix":""},{"dropping-particle":"","family":"Chmielowski","given":"Bartosz","non-dropping-particle":"","parse-names":false,"suffix":""},{"dropping-particle":"","family":"Spasic","given":"Marko","non-dropping-particle":"","parse-names":false,"suffix":""},{"dropping-particle":"","family":"Henry","given":"Gina","non-dropping-particle":"","parse-names":false,"suffix":""},{"dropping-particle":"","family":"Ciobanu","given":"Voicu","non-dropping-particle":"","parse-names":false,"suffix":""},{"dropping-particle":"","family":"West","given":"Alisha N.","non-dropping-particle":"","parse-names":false,"suffix":""},{"dropping-particle":"","family":"Carmona","given":"Manuel","non-dropping-particle":"","parse-names":false,"suffix":""},{"dropping-particle":"","family":"Kivork","given":"Christine","non-dropping-particle":"","parse-names":false,"suffix":""},{"dropping-particle":"","family":"Seja","given":"Elizabeth","non-dropping-particle":"","parse-names":false,"suffix":""},{"dropping-particle":"","family":"Cherry","given":"Grace","non-dropping-particle":"","parse-names":false,"suffix":""},{"dropping-particle":"","family":"Gutierrez","given":"Antonio J.","non-dropping-particle":"","parse-names":false,"suffix":""},{"dropping-particle":"","family":"Grogan","given":"Tristan R.","non-dropping-particle":"","parse-names":false,"suffix":""},{"dropping-particle":"","family":"Mateus","given":"Christine","non-dropping-particle":"","parse-names":false,"suffix":""},{"dropping-particle":"","family":"Tomasic","given":"Gorana","non-dropping-particle":"","parse-names":false,"suffix":""},{"dropping-particle":"","family":"Glaspy","given":"John A.","non-dropping-particle":"","parse-names":false,"suffix":""},{"dropping-particle":"","family":"Emerson","given":"Ryan O.","non-dropping-particle":"","parse-names":false,"suffix":""},{"dropping-particle":"","family":"Robins","given":"Harlan","non-dropping-particle":"","parse-names":false,"suffix":""},{"dropping-particle":"","family":"Pierce","given":"Robert H.","non-dropping-particle":"","parse-names":false,"suffix":""},{"dropping-particle":"","family":"Elashoff","given":"David A.","non-dropping-particle":"","parse-names":false,"suffix":""},{"dropping-particle":"","family":"Robert","given":"Caroline","non-dropping-particle":"","parse-names":false,"suffix":""},{"dropping-particle":"","family":"Ribas","given":"Antoni","non-dropping-particle":"","parse-names":false,"suffix":""}],"container-title":"Nature","id":"ITEM-1","issue":"7528","issued":{"date-parts":[["2014"]]},"page":"568-571","title":"PD-1 blockade induces responses by inhibiting adaptive immune resistance","type":"article-journal","volume":"515"},"uris":["http://www.mendeley.com/documents/?uuid=42e1fa45-bb91-4f37-8ccb-5304ad1c9c2f"]}],"mendeley":{"formattedCitation":"&lt;sup&gt;7&lt;/sup&gt;","plainTextFormattedCitation":"7","previouslyFormattedCitation":"&lt;sup&gt;7&lt;/sup&gt;"},"properties":{"noteIndex":0},"schema":"https://github.com/citation-style-language/schema/raw/master/csl-citation.json"}</w:instrText>
      </w:r>
      <w:r w:rsidR="00A95847"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7</w:t>
      </w:r>
      <w:r w:rsidR="00A95847" w:rsidRPr="0002326A">
        <w:rPr>
          <w:rFonts w:ascii="Arial" w:hAnsi="Arial" w:cs="Arial"/>
          <w:color w:val="000000"/>
          <w:sz w:val="22"/>
          <w:szCs w:val="22"/>
        </w:rPr>
        <w:fldChar w:fldCharType="end"/>
      </w:r>
      <w:r w:rsidRPr="0002326A">
        <w:rPr>
          <w:rFonts w:ascii="Arial" w:hAnsi="Arial" w:cs="Arial"/>
          <w:color w:val="000000"/>
          <w:sz w:val="22"/>
          <w:szCs w:val="22"/>
        </w:rPr>
        <w:t xml:space="preserve"> and abundance of CD8</w:t>
      </w:r>
      <w:r w:rsidR="00A95847"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in solid cancers is generally associated with better survival in cancer patients</w:t>
      </w:r>
      <w:ins w:id="13" w:author="Borcherding, Nicholas (CCOM Student)" w:date="2020-11-02T13:19:00Z">
        <w:r w:rsidR="003E01D3">
          <w:rPr>
            <w:rFonts w:ascii="Arial" w:hAnsi="Arial" w:cs="Arial"/>
            <w:color w:val="000000"/>
            <w:sz w:val="22"/>
            <w:szCs w:val="22"/>
          </w:rPr>
          <w:t>.</w:t>
        </w:r>
      </w:ins>
      <w:del w:id="14" w:author="Borcherding, Nicholas (CCOM Student)" w:date="2020-11-02T13:19:00Z">
        <w:r w:rsidR="00A95847" w:rsidRPr="0002326A" w:rsidDel="003E01D3">
          <w:rPr>
            <w:rFonts w:ascii="Arial" w:hAnsi="Arial" w:cs="Arial"/>
            <w:color w:val="000000"/>
            <w:sz w:val="22"/>
            <w:szCs w:val="22"/>
          </w:rPr>
          <w:delText xml:space="preserve"> </w:delText>
        </w:r>
      </w:del>
      <w:r w:rsidR="00A95847"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{"citationItems":[{"id":"ITEM-1","itemData":{"DOI":"10.1186/s12967-016-1029-z","ISSN":"14795876","PMID":"27650038","abstract":"The fifth \"Melanoma Bridge Meeting\" took place in Naples, December 1-5th, 2015. The main topics discussed at this meeting were: Molecular and Immuno advances, Immunotherapies and Combination Therapies, Tumor Microenvironment and Biomarkers and Immunoscore. The natural history of cancer involves interactions between the tumor and the immune system of the host. The immune infiltration at the tumor site may be indicative of host response. Significant correlations were shown between the levels of immune cell infiltration in tumors and patient's clinical outcome. Moreover, incredible progress comes from the discovery of mutation-encoded tumor neoantigens. In fact, as tumors grow, they acquire mutations that are able to influence the response of patients to immune checkpoint inhibitors. It has been demonstrated that sensitivity to PD-1 and CTLA-4 blockade in patients with advanced NSCLC and melanoma was enhanced in tumors enriched for clonal neoantigens. The road ahead is still very long, but the knowledge of the mechanisms of immune escape, the study of tumor neo-antigens as well as of tumor microenvironment and the development of new immunotherapy strategies, will make cancer a more and more treatable disease.","author":[{"dropping-particle":"","family":"Galon","given":"J.","non-dropping-particle":"","parse-names":false,"suffix":""},{"dropping-particle":"","family":"Fox","given":"B. A.","non-dropping-particle":"","parse-names":false,"suffix":""},{"dropping-particle":"","family":"Bifulco","given":"C. B.","non-dropping-particle":"","parse-names":false,"suffix":""},{"dropping-particle":"","family":"Masucci","given":"G.","non-dropping-particle":"","parse-names":false,"suffix":""},{"dropping-particle":"","family":"Rau","given":"T.","non-dropping-particle":"","parse-names":false,"suffix":""},{"dropping-particle":"","family":"Botti","given":"G.","non-dropping-particle":"","parse-names":false,"suffix":""},{"dropping-particle":"","family":"Marincola","given":"F. M.","non-dropping-particle":"","parse-names":false,"suffix":""},{"dropping-particle":"","family":"Ciliberto","given":"G.","non-dropping-particle":"","parse-names":false,"suffix":""},{"dropping-particle":"","family":"Pages","given":"F.","non-dropping-particle":"","parse-names":false,"suffix":""},{"dropping-particle":"","family":"Ascierto","given":"P. A.","non-dropping-particle":"","parse-names":false,"suffix":""},{"dropping-particle":"","family":"Capone","given":"M.","non-dropping-particle":"","parse-names":false,"suffix":""}],"container-title":"Journal of Translational Medicine","id":"ITEM-1","issue":"273","issued":{"date-parts":[["2016"]]},"title":"Immunoscore and Immunoprofiling in cancer: An update from the melanoma and immunotherapy bridge 2015","type":"article-journal","volume":"4"},"uris":["http://www.mendeley.com/documents/?uuid=256453fd-5618-4863-affe-ff400516cd23"]},{"id":"ITEM-2","itemData":{"DOI":"10.1371/journal.pone.0190158","ISSN":"19326203","abstract":"The prevalence of cytotoxic tumor infiltrating lymphocytes (TILs) has demonstrated prognostic value in multiple tumor types. In particular, CD8 counts (in combination with CD3 and CD45RO) have been shown to be superior to traditional UICC staging in colon cancer patients and higher total CD8 counts have been associated with better survival in breast cancer patients. However, immune infiltrate heterogeneity can lead to potentially significant misrepresentations of marker prevalence in routine histologic sections. We examined step sections of breast and colorectal cancer samples for CD8+ T cell prevalence by standard chromogenic immunohistochemistry to determine marker variability and inform practice of T cell biomarker assessment in formalin-fixed, paraffin-embedded (FFPE) tissue samples. Stained sections were digitally imaged and CD8+ lymphocytes within defined regions of interest (ROI) including the tumor and surrounding stroma were enumerated. Statistical analyses of CD8+ cell count variability using a linear model/ANOVA framework between patients as well as between levels within a patient sample were performed. Our results show that CD8+ T-cell distribution is highly homogeneous within a standard tissue sample in both colorectal and breast carcinomas. As such, cytotoxic T cell prevalence by immunohistochemistry on a single level or even from a subsample of biopsy fragments taken from that level can be considered representative of cytotoxic T cell infiltration for the entire tumor section within the block. These findings support the technical validity of biomarker strategies relying on CD8 immunohistochemistry.","author":[{"dropping-particle":"","family":"Ziai","given":"James","non-dropping-particle":"","parse-names":false,"suffix":""},{"dropping-particle":"","family":"Gilbert","given":"Houston N.","non-dropping-particle":"","parse-names":false,"suffix":""},{"dropping-particle":"","family":"Foreman","given":"Oded","non-dropping-particle":"","parse-names":false,"suffix":""},{"dropping-particle":"","family":"Eastham-Anderson","given":"Jeffrey","non-dropping-particle":"","parse-names":false,"suffix":""},{"dropping-particle":"","family":"Chu","given":"Felix","non-dropping-particle":"","parse-names":false,"suffix":""},{"dropping-particle":"","family":"Huseni","given":"Mahrukh","non-dropping-particle":"","parse-names":false,"suffix":""},{"dropping-particle":"","family":"Kim","given":"Jeong M.","non-dropping-particle":"","parse-names":false,"suffix":""}],"container-title":"PLoS ONE","id":"ITEM-2","issue":"1","issued":{"date-parts":[["2018"]]},"page":"e0190158","title":"CD8+ T cell infiltration in breast and colon cancer: A histologic and statistical analysis","type":"article-journal","volume":"13"},"uris":["http://www.mendeley.com/documents/?uuid=1f63b4fb-c74d-4bf0-aebd-6c57915b7126"]},{"id":"ITEM-3","itemData":{"DOI":"10.1002/cam4.1889","ISSN":"20457634","abstract":"Background: The presence of tumor-infiltrating lymphocytes (TILs) is associated with improved survival in head and neck squamous cell carcinoma. However, the prognostic value of TILs remains unclear in oral squamous cell carcinoma (OSCC). Methods: We evaluated the associations between tumor-infiltrating CD8+ T-cell density and survival in five distinct compartments in 139 OSCC cases. Results: There was a significant association between increased tumor-infiltrating CD8+ T cells and their distribution. High parenchymal CD8+ T-cell density at the invading tumor edge was associated with improved overall survival (OS) and disease-specific survival (DSS; P &lt; 0.01 and P &lt; 0.01, respectively). High stromal CD8+ T-cell density at the tumor periphery was also associated with improved recurrence-free survival (RFS; P &lt; 0.01). Cox regression analysis revealed that high stromal CD8+ T-cell density at the tumor periphery and high parenchymal CD8+ T-cell density at the invading edge were independent prognostic makers (hazard ratio: 0.38 and 0.19, 95% confidence interval, 0.18-0.80 and 0.05-0.72, P = 0.01 and 0.01, respectively) for RFS and OS, respectively. Conclusions: Assessment of CD8+ T cells at the parenchyma of the invading edge and peripheral stroma provides an indicator of tumor recurrence and prognosis.","author":[{"dropping-particle":"","family":"Shimizu","given":"Shota","non-dropping-particle":"","parse-names":false,"suffix":""},{"dropping-particle":"","family":"Hiratsuka","given":"Hiroyoshi","non-dropping-particle":"","parse-names":false,"suffix":""},{"dropping-particle":"","family":"Koike","given":"Kazushige","non-dropping-particle":"","parse-names":false,"suffix":""},{"dropping-particle":"","family":"Tsuchihashi","given":"Kei","non-dropping-particle":"","parse-names":false,"suffix":""},{"dropping-particle":"","family":"Sonoda","given":"Tomoko","non-dropping-particle":"","parse-names":false,"suffix":""},{"dropping-particle":"","family":"Ogi","given":"Kazuhiro","non-dropping-particle":"","parse-names":false,"suffix":""},{"dropping-particle":"","family":"Miyakawa","given":"Akira","non-dropping-particle":"","parse-names":false,"suffix":""},{"dropping-particle":"","family":"Kobayashi","given":"Junichi","non-dropping-particle":"","parse-names":false,"suffix":""},{"dropping-particle":"","family":"Kaneko","given":"Takeshi","non-dropping-particle":"","parse-names":false,"suffix":""},{"dropping-particle":"","family":"Igarashi","given":"Tomohiro","non-dropping-particle":"","parse-names":false,"suffix":""},{"dropping-particle":"","family":"Hasegawa","given":"Tadashi","non-dropping-particle":"","parse-names":false,"suffix":""},{"dropping-particle":"","family":"Miyazaki","given":"Akihiro","non-dropping-particle":"","parse-names":false,"suffix":""}],"container-title":"Cancer Medicine","id":"ITEM-3","issue":"1","issued":{"date-parts":[["2019"]]},"page":"80-93","title":"Tumor-infiltrating CD8+ T-cell density is an independent prognostic marker for oral squamous cell carcinoma","type":"article-journal","volume":"8"},"uris":["http://www.mendeley.com/documents/?uuid=7412592c-fc34-4a85-a909-b5f52b9942b5"]},{"id":"ITEM-4","itemData":{"DOI":"10.1016/j.jmb.2018.05.030","ISSN":"10898638","PMID":"29800567","abstract":"Immune checkpoints are a diverse set of inhibitory signals to the immune system that play a functional role in adaptive immune response and self-tolerance. Dysregulation of these pathways is a vital mechanism in the avoidance of immune destruction by tumor cells. Immune checkpoint blockade (ICB) refers to targeted strategies to disrupt the tumor co-opted immune suppression to enhance anti-tumor immunity. Cytotoxic T-lymphocyte-associated protein 4 (CTLA-4) and programmed cell death 1 (PD-1) are two immune checkpoints that have the widest range of antibody-based therapies. These therapies have gone from promising approaches to Food and Drug Administration-approved first- and second-line agents for a number of immunogenic cancers. The burgeoning investigations of ICB efficacy in blood and solid cancers have underscored the importance of identifying the predictors of response and resistance to ICB. Identification of response correlates is made complicated by the observations of mixed reactions, or different responses in multiple lesions from the same patient, and delayed responses that can occur over a year after the induction therapy. Factors that can influence response and resistance in ICB can illuminate underlying molecular mechanisms of immune activation and suppression. These same response predictors can guide the identification of patients who would benefit from ICB, reduce off-target immune-relate adverse events, and facilitate the use of combinatorial therapies to increase efficacy. Here we review the underlying principles of immune checkpoint therapy and results of single-agent ICB clinical trials, and summarize the predictors of response and resistance.","author":[{"dropping-particle":"","family":"Borcherding","given":"Nicholas","non-dropping-particle":"","parse-names":false,"suffix":""},{"dropping-particle":"","family":"Kolb","given":"Ryan","non-dropping-particle":"","parse-names":false,"suffix":""},{"dropping-particle":"","family":"Gullicksrud","given":"Jodi","non-dropping-particle":"","parse-names":false,"suffix":""},{"dropping-particle":"","family":"Vikas","given":"Praveen","non-dropping-particle":"","parse-names":false,"suffix":""},{"dropping-particle":"","family":"Zhu","given":"Yuwen","non-dropping-particle":"","parse-names":false,"suffix":""},{"dropping-particle":"","family":"Zhang","given":"Weizhou","non-dropping-particle":"","parse-names":false,"suffix":""}],"container-title":"Journal of Molecular Biology","id":"ITEM-4","issue":"14","issued":{"date-parts":[["2018"]]},"page":"2014-2029","title":"Keeping Tumors in Check: A Mechanistic Review of Clinical Response and Resistance to Immune Checkpoint Blockade in Cancer","type":"article-journal","volume":"430"},"uris":["http://www.mendeley.com/documents/?uuid=7b6eca1a-a639-41a0-9083-e940634f0114"]}],"mendeley":{"formattedCitation":"&lt;sup&gt;8–11&lt;/sup&gt;","plainTextFormattedCitation":"8–11","previouslyFormattedCitation":"&lt;sup&gt;8–11&lt;/sup&gt;"},"properties":{"noteIndex":0},"schema":"https://github.com/citation-style-language/schema/raw/master/csl-citation.json"}</w:instrText>
      </w:r>
      <w:r w:rsidR="00A95847"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8–11</w:t>
      </w:r>
      <w:r w:rsidR="00A95847" w:rsidRPr="0002326A">
        <w:rPr>
          <w:rFonts w:ascii="Arial" w:hAnsi="Arial" w:cs="Arial"/>
          <w:color w:val="000000"/>
          <w:sz w:val="22"/>
          <w:szCs w:val="22"/>
        </w:rPr>
        <w:fldChar w:fldCharType="end"/>
      </w:r>
      <w:del w:id="15" w:author="Borcherding, Nicholas (CCOM Student)" w:date="2020-11-02T13:19: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However, in </w:t>
      </w:r>
      <w:r w:rsidR="00576538">
        <w:rPr>
          <w:rFonts w:ascii="Arial" w:hAnsi="Arial" w:cs="Arial"/>
          <w:color w:val="000000"/>
          <w:sz w:val="22"/>
          <w:szCs w:val="22"/>
        </w:rPr>
        <w:t>cc</w:t>
      </w:r>
      <w:r w:rsidRPr="0002326A">
        <w:rPr>
          <w:rFonts w:ascii="Arial" w:hAnsi="Arial" w:cs="Arial"/>
          <w:color w:val="000000"/>
          <w:sz w:val="22"/>
          <w:szCs w:val="22"/>
        </w:rPr>
        <w:t>RCC, immune cell abundance is inversely correlated with survival, specifically TILs</w:t>
      </w:r>
      <w:r w:rsidR="006123B1">
        <w:rPr>
          <w:rFonts w:ascii="Arial" w:hAnsi="Arial" w:cs="Arial"/>
          <w:color w:val="000000"/>
          <w:sz w:val="22"/>
          <w:szCs w:val="22"/>
        </w:rPr>
        <w:t xml:space="preserve"> including CD8</w:t>
      </w:r>
      <w:r w:rsidR="006123B1" w:rsidRPr="009D2EB4">
        <w:rPr>
          <w:rFonts w:ascii="Arial" w:hAnsi="Arial" w:cs="Arial"/>
          <w:color w:val="000000"/>
          <w:sz w:val="22"/>
          <w:szCs w:val="22"/>
          <w:vertAlign w:val="superscript"/>
        </w:rPr>
        <w:t>+</w:t>
      </w:r>
      <w:r w:rsidR="006123B1">
        <w:rPr>
          <w:rFonts w:ascii="Arial" w:hAnsi="Arial" w:cs="Arial"/>
          <w:color w:val="000000"/>
          <w:sz w:val="22"/>
          <w:szCs w:val="22"/>
        </w:rPr>
        <w:t xml:space="preserve"> T cells</w:t>
      </w:r>
      <w:ins w:id="16" w:author="Borcherding, Nicholas (CCOM Student)" w:date="2020-11-02T13:19:00Z">
        <w:r w:rsidR="003E01D3">
          <w:rPr>
            <w:rFonts w:ascii="Arial" w:hAnsi="Arial" w:cs="Arial"/>
            <w:color w:val="000000"/>
            <w:sz w:val="22"/>
            <w:szCs w:val="22"/>
          </w:rPr>
          <w:t>.</w:t>
        </w:r>
      </w:ins>
      <w:del w:id="17" w:author="Borcherding, Nicholas (CCOM Student)" w:date="2020-11-02T13:19:00Z">
        <w:r w:rsidR="007C0FFB" w:rsidRPr="0002326A" w:rsidDel="003E01D3">
          <w:rPr>
            <w:rFonts w:ascii="Arial" w:hAnsi="Arial" w:cs="Arial"/>
            <w:color w:val="000000"/>
            <w:sz w:val="22"/>
            <w:szCs w:val="22"/>
          </w:rPr>
          <w:delText xml:space="preserve"> </w:delText>
        </w:r>
      </w:del>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{"citationItems":[{"id":"ITEM-1","itemData":{"DOI":"10.2217/fon-2018-0951","ISSN":"17448301","PMID":"30968729","abstract":"While many patients with early stage kidney cancer can be cured by removal of the tumor and kidney ('nephrectomy'), upward of 40% of patients can recur due to microscopic spread of the cancer prior to surgery. Adding anticancer drugs that are effective in the metastatic setting to surgery has potential to eliminate the microscopic disease and increase cure rates. The PROSPER renal cell carcinoma study is testing whether adding nivolumab, a drug that engages the immune system to better recognize, fight and eliminate the cancer, will improve disease control over surgery alone. Nivolumab will be given before and after surgery to see if it reduces the chance of the disease returning and decreases death from kidney cancer compared with patients receiving surgery only.","author":[{"dropping-particle":"","family":"Patel","given":"Hiten D.","non-dropping-particle":"","parse-names":false,"suffix":""},{"dropping-particle":"","family":"Puligandla","given":"Maneka","non-dropping-particle":"","parse-names":false,"suffix":""},{"dropping-particle":"","family":"Shuch","given":"Brian M.","non-dropping-particle":"","parse-names":false,"suffix":""},{"dropping-particle":"","family":"Leibovich","given":"Bradley C.","non-dropping-particle":"","parse-names":false,"suffix":""},{"dropping-particle":"","family":"Kapoor","given":"Anil","non-dropping-particle":"","parse-names":false,"suffix":""},{"dropping-particle":"","family":"Master","given":"Viraj A.","non-dropping-particle":"","parse-names":false,"suffix":""},{"dropping-particle":"","family":"Drake","given":"Charles G.","non-dropping-particle":"","parse-names":false,"suffix":""},{"dropping-particle":"","family":"Heng","given":"Daniel Y.C.","non-dropping-particle":"","parse-names":false,"suffix":""},{"dropping-particle":"","family":"Lara","given":"Primo N.","non-dropping-particle":"","parse-names":false,"suffix":""},{"dropping-particle":"","family":"Choueiri","given":"Toni K.","non-dropping-particle":"","parse-names":false,"suffix":""},{"dropping-particle":"","family":"Maskens","given":"Deborah","non-dropping-particle":"","parse-names":false,"suffix":""},{"dropping-particle":"","family":"Singer","given":"Eric A.","non-dropping-particle":"","parse-names":false,"suffix":""},{"dropping-particle":"","family":"Eggener","given":"Scott E.","non-dropping-particle":"","parse-names":false,"suffix":""},{"dropping-particle":"","family":"Svatek","given":"Robert S.","non-dropping-particle":"","parse-names":false,"suffix":""},{"dropping-particle":"","family":"Stadler","given":"Walter M.","non-dropping-particle":"","parse-names":false,"suffix":""},{"dropping-particle":"","family":"Cole","given":"Suzanne","non-dropping-particle":"","parse-names":false,"suffix":""},{"dropping-particle":"","family":"Signoretti","given":"Sabina","non-dropping-particle":"","parse-names":false,"suffix":""},{"dropping-particle":"","family":"Gupta","given":"Rajan T.","non-dropping-particle":"","parse-names":false,"suffix":""},{"dropping-particle":"","family":"Michaelson","given":"Marc Dror","non-dropping-particle":"","parse-names":false,"suffix":""},{"dropping-particle":"","family":"McDermott","given":"David F.","non-dropping-particle":"","parse-names":false,"suffix":""},{"dropping-particle":"","family":"Cella","given":"David","non-dropping-particle":"","parse-names":false,"suffix":""},{"dropping-particle":"","family":"Wagner","given":"Lynne I.","non-dropping-particle":"","parse-names":false,"suffix":""},{"dropping-particle":"","family":"Haas","given":"Naomi B.","non-dropping-particle":"","parse-names":false,"suffix":""},{"dropping-particle":"","family":"Carducci","given":"Michael A.","non-dropping-particle":"","parse-names":false,"suffix":""},{"dropping-particle":"","family":"Harshman","given":"Lauren C.","non-dropping-particle":"","parse-names":false,"suffix":""},{"dropping-particle":"","family":"Allaf","given":"Mohamad E.","non-dropping-particle":"","parse-names":false,"suffix":""}],"container-title":"Future Oncology","id":"ITEM-1","issue":"15","issued":{"date-parts":[["2019"]]},"page":"1683-1695","title":"The future of perioperative therapy in advanced renal cell carcinoma: How can we PROSPER?","type":"article-journal","volume":"15"},"uris":["http://www.mendeley.com/documents/?uuid=b5666e1f-6377-4972-abc5-5a90640ecc04"]},{"id":"ITEM-2","itemData":{"ISSN":"00085472","abstract":"Tumor-infiltrating lymphocytes, particularly CD8+ T cells, could be a manifestation of antitumor immunity. We clinicopathologically analyzed the biological significance of tumor-infiltrating lymphocytes in 221 patients with renal cell carcinoma without preoperative treatments. More abundant infiltration of tumor tissue not only by CD8+ but also CD4+ T cells was associated with shorter survival of the patients, because of the positive correlation between the number of lymphocytes and representative tumor grade factors. This suggests that immune cell reactions are more pronounced as the tumor grade/biological malignancy progresses, probably because of increased antigenicity of tumor cells. We next analyzed the proliferative activity of CD8+ T cells that infiltrated in tumor cell nests, which could also reflect antitumor immunity. Higher labeling index of Ki-67, a proliferation-associated antigen, among CD8+ T cells in contact to tumor cells was associated with a longer survival by both uni and multivariate analyses. Our data in human renal cell carcinoma suggest that infiltration of tumor tissue by T cells itself does not denote the efficacy of antitumor immunity because of its dependence on the biological malignancy of tumor cells, but infiltration of tumor tissue by CD8+ T cells bearing more pronounced proliferative activity could reflect effective antitumor immunity. This concept would be important for future immunotherapy of human cancer.","author":[{"dropping-particle":"","family":"Nakano","given":"Osamu","non-dropping-particle":"","parse-names":false,"suffix":""},{"dropping-particle":"","family":"Naito","given":"Yoshitaka","non-dropping-particle":"","parse-names":false,"suffix":""},{"dropping-particle":"","family":"Nagura","given":"Hiroshi","non-dropping-particle":"","parse-names":false,"suffix":""},{"dropping-particle":"","family":"Ohtani","given":"Haruo","non-dropping-particle":"","parse-names":false,"suffix":""},{"dropping-particle":"","family":"Nakano","given":"Osamu","non-dropping-particle":"","parse-names":false,"suffix":""},{"dropping-particle":"","family":"Sato","given":"Makoto","non-dropping-particle":"","parse-names":false,"suffix":""},{"dropping-particle":"","family":"Suzuki","given":"Kenichi","non-dropping-particle":"","parse-names":false,"suffix":""},{"dropping-particle":"","family":"Orikasa","given":"Seiichi","non-dropping-particle":"","parse-names":false,"suffix":""},{"dropping-particle":"","family":"Aizawa","given":"Masataka","non-dropping-particle":"","parse-names":false,"suffix":""},{"dropping-particle":"","family":"Suzuki","given":"Yasuyoshi","non-dropping-particle":"","parse-names":false,"suffix":""},{"dropping-particle":"","family":"Shintaku","given":"Ichirou","non-dropping-particle":"","parse-names":false,"suffix":""}],"container-title":"Cancer Research","id":"ITEM-2","issue":"13","issued":{"date-parts":[["2001"]]},"page":"5132-5136","title":"Proliferative activity of intratumoral CD8+ T-lymphocytes as a prognostic factor in human renal cell carcinoma: Clinicopathologic demonstration of antitumor immunity","type":"article-journal","volume":"61"},"uris":["http://www.mendeley.com/documents/?uuid=bfd43a63-9c57-4731-8476-c9271b9b9144"]},{"id":"ITEM-3","itemData":{"DOI":"10.18632/oncotarget.4572","ISSN":"19492553","PMID":"26317902","abstract":"Renal cell carcinoma (RCC) is one of the most chemo- and radio-resistant malignancies, with poor associated patient survival if the disease metastasizes. With recent advances in immunotherapy, particularly with PD-1/PD-L1 blockade, outcomes are improving, but a substantial subset of patients does not respond to the new agents. Identifying such patients and improving the therapeutic ratio has been a challenge, although much effort has been made to study PD-1/PD-L1 status in pre-treatment tumor. However, tumor infiltrating lymphocyte (TIL) content might also be predictive of response, and our goal was to characterize TIL content and PD-L1 expression in RCC tumors from various anatomic sites. Utilizing a quantitative immunofluorescence technique, TIL subsets were examined in matched primary and metastatic specimens. In metastatic specimens, we found an association between low CD8+ to Foxp3+ T-cell ratios and high levels of PD-L1. High PD-L1-expressing metastases were also found to be associated with tumors that were high in both CD4+ and Foxp3+ T-cell content. Taken together these results provide the basis for combining agents that target the PD-1/PD-L1 pathway with agonist of immune activation, particularly in treating RCC metastases with unfavorable tumor characteristics and microenvironment. In addition, CD8+ TIL density and CD8:Foxp3 T-cell ratio were higher in primary than metastatic specimens, supporting the need to assess distant sites for predictive biomarkers when treating disseminated disease.","author":[{"dropping-particle":"","family":"Baine","given":"Marina K.","non-dropping-particle":"","parse-names":false,"suffix":""},{"dropping-particle":"","family":"Turcu","given":"Gabriela","non-dropping-particle":"","parse-names":false,"suffix":""},{"dropping-particle":"","family":"Zito","given":"Christopher R.","non-dropping-particle":"","parse-names":false,"suffix":""},{"dropping-particle":"","family":"Adeniran","given":"Adebowale J.","non-dropping-particle":"","parse-names":false,"suffix":""},{"dropping-particle":"","family":"Camp","given":"Robert L.","non-dropping-particle":"","parse-names":false,"suffix":""},{"dropping-particle":"","family":"Chen","given":"Lieping","non-dropping-particle":"","parse-names":false,"suffix":""},{"dropping-particle":"","family":"Kluger","given":"Harriet M.","non-dropping-particle":"","parse-names":false,"suffix":""},{"dropping-particle":"","family":"Jilaveanu","given":"Lucia B.","non-dropping-particle":"","parse-names":false,"suffix":""}],"container-title":"Oncotarget","id":"ITEM-3","issue":"28","issued":{"date-parts":[["2015"]]},"page":"24990","title":"Characterization of tumor infiltrating lymphocytes in paired primary and metastatic renal cell carcinoma specimens","type":"article-journal","volume":"6"},"uris":["http://www.mendeley.com/documents/?uuid=09185eb4-de1a-40f8-bf7f-e73ceb6b174f"]},{"id":"ITEM-4","itemData":{"DOI":"10.1038/s41591-020-0839-y","ISSN":"1546170X","PMID":"32472114","abstract":"PD-1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Medicine","id":"ITEM-4","issued":{"date-parts":[["2020"]]},"page":"909-918","title":"Interplay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lt;sup&gt;12–15&lt;/sup&gt;","plainTextFormattedCitation":"12–15","previouslyFormattedCitation":"&lt;sup&gt;12–15&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12–15</w:t>
      </w:r>
      <w:r w:rsidR="007C0FFB" w:rsidRPr="0002326A">
        <w:rPr>
          <w:rFonts w:ascii="Arial" w:hAnsi="Arial" w:cs="Arial"/>
          <w:color w:val="000000"/>
          <w:sz w:val="22"/>
          <w:szCs w:val="22"/>
        </w:rPr>
        <w:fldChar w:fldCharType="end"/>
      </w:r>
      <w:del w:id="18" w:author="Borcherding, Nicholas (CCOM Student)" w:date="2020-11-02T13:19: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Biomarker analysis results from recent clinical trials also supported the negative prognostic significance of T cell infiltrate</w:t>
      </w:r>
      <w:r w:rsidR="006123B1">
        <w:rPr>
          <w:rFonts w:ascii="Arial" w:hAnsi="Arial" w:cs="Arial"/>
          <w:color w:val="000000"/>
          <w:sz w:val="22"/>
          <w:szCs w:val="22"/>
        </w:rPr>
        <w:t>s</w:t>
      </w:r>
      <w:r w:rsidRPr="0002326A">
        <w:rPr>
          <w:rFonts w:ascii="Arial" w:hAnsi="Arial" w:cs="Arial"/>
          <w:color w:val="000000"/>
          <w:sz w:val="22"/>
          <w:szCs w:val="22"/>
        </w:rPr>
        <w:t xml:space="preserve"> in the absence of immunotherapy</w:t>
      </w:r>
      <w:r w:rsidR="007C0FFB" w:rsidRPr="0002326A">
        <w:rPr>
          <w:rFonts w:ascii="Arial" w:hAnsi="Arial" w:cs="Arial"/>
          <w:color w:val="000000"/>
          <w:sz w:val="22"/>
          <w:szCs w:val="22"/>
        </w:rPr>
        <w:t xml:space="preserve"> </w:t>
      </w:r>
      <w:r w:rsidR="006123B1">
        <w:rPr>
          <w:rFonts w:ascii="Arial" w:hAnsi="Arial" w:cs="Arial"/>
          <w:color w:val="000000"/>
          <w:sz w:val="22"/>
          <w:szCs w:val="22"/>
        </w:rPr>
        <w:t>with</w:t>
      </w:r>
      <w:r w:rsidR="006123B1" w:rsidRPr="0002326A">
        <w:rPr>
          <w:rFonts w:ascii="Arial" w:hAnsi="Arial" w:cs="Arial"/>
          <w:color w:val="000000"/>
          <w:sz w:val="22"/>
          <w:szCs w:val="22"/>
        </w:rPr>
        <w:t>in treatment-naïve ccRCC patients</w:t>
      </w:r>
      <w:ins w:id="19" w:author="Borcherding, Nicholas (CCOM Student)" w:date="2020-11-02T13:19:00Z">
        <w:r w:rsidR="003E01D3">
          <w:rPr>
            <w:rFonts w:ascii="Arial" w:hAnsi="Arial" w:cs="Arial"/>
            <w:color w:val="000000"/>
            <w:sz w:val="22"/>
            <w:szCs w:val="22"/>
          </w:rPr>
          <w:t>.</w:t>
        </w:r>
      </w:ins>
      <w:del w:id="20" w:author="Borcherding, Nicholas (CCOM Student)" w:date="2020-11-02T13:19:00Z">
        <w:r w:rsidR="006123B1" w:rsidRPr="0002326A" w:rsidDel="003E01D3">
          <w:rPr>
            <w:rFonts w:ascii="Arial" w:hAnsi="Arial" w:cs="Arial"/>
            <w:color w:val="000000"/>
            <w:sz w:val="22"/>
            <w:szCs w:val="22"/>
          </w:rPr>
          <w:delText xml:space="preserve"> </w:delText>
        </w:r>
      </w:del>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{"citationItems":[{"id":"ITEM-1","itemData":{"DOI":"10.1200/jco.2019.37.15_suppl.101","ISSN":"0732-183X","abstract":"101 Background: The phase 3 JAVELIN Renal 101 trial in previously untreated patients (pts) with aRCC demonstrated a progression-free survival (PFS) benefit and higher objective response rate with A+Ax vs S (Motzer, ESMO 2018; LBA6_PR). Here, we report outcomes from biomarker analyses of baseline tumor samples. Methods: We correlated efficacy with the results of molecular analyses of tissue samples from all 886 pts enrolled in JAVELIN Renal 101. Nephrectomy or tumor samples were characterized by immunohistochemistry (CD8 and PD-L1), whole-exome sequencing (WES), and RNAseq. WES and RNAseq were used to examine somatic mutations and analyze relevant gene expression signatures (GES) in relation to clinical outcomes. GES analyses included published and de novo signatures: effector T cell (T eff ), angiogenesis (angio),T cell-inflamed (T inf ), and a novel immune-related signature incorporating pathway indicators for T- and NK-cell activation and IFNγ signaling, among others. Results: PD-L1 expression (≥1% immune cells) was associated with the longest PFS in the A+Ax arm and the shortest in the S arm (HR, 0.63; 95% CI, 0.49, 0.81). Significant treatment arm–specific differences in PFS were observed relative to wildtype when mutations in genes such as CD1631L, PTEN, or DNMT1 were present. Tumor mutational burden did not distinguish pts with respect to PFS. High-angio GES was associated with significantly improved PFS in the S arm but did not differentiate PFS in the A+Ax arm. In the low-angio subset, A+Ax improved PFS vs S. Pts with high T eff and T inf in the A+Ax arm had longer PFS vs the S arm. In the A+Ax arm, PFS was enhanced in patients with immune GES–positive tumors vs those in the negative group (HR, 0.63; 95% CI, 0.46, 0.86; 2-sided p = 0.004), as well as in an independent dataset (JAVELIN Renal 100; Choueiri, Lancet Oncol, 2018) (HR, 0.46; 95% CI, 0.20, 1.05; 2-sided p = 0.064). Updated efficacy, including overall survival, will be presented. Conclusions: These findings define molecular features that differentiate therapy-specific outcomes in first-line aRCC and may inform personalized therapy strategies for pts with aRCC. Funding: Pfizer and Merck KGaA. Clinical trial information: NCT02684006.","author":[{"dropping-particle":"","family":"Choueiri","given":"Toni K.","non-dropping-particle":"","parse-names":false,"suffix":""},{"dropping-particle":"","family":"Albiges","given":"Laurence","non-dropping-particle":"","parse-names":false,"suffix":""},{"dropping-particle":"","family":"Haanen","given":"John B. A. G.","non-dropping-particle":"","parse-names":false,"suffix":""},{"dropping-particle":"","family":"Larkin","given":"James M.G.","non-dropping-particle":"","parse-names":false,"suffix":""},{"dropping-particle":"","family":"Uemura","given":"Motohide","non-dropping-particle":"","parse-names":false,"suffix":""},{"dropping-particle":"","family":"Pal","given":"Sumanta K.","non-dropping-particle":"","parse-names":false,"suffix":""},{"dropping-particle":"","family":"Gravis","given":"Gwenaelle","non-dropping-particle":"","parse-names":false,"suffix":""},{"dropping-particle":"","family":"Campbell","given":"Matthew T","non-dropping-particle":"","parse-names":false,"suffix":""},{"dropping-particle":"","family":"Penkov","given":"Konstantin","non-dropping-particle":"","parse-names":false,"suffix":""},{"dropping-particle":"","family":"Lee","given":"Jae-Lyun","non-dropping-particle":"","parse-names":false,"suffix":""},{"dropping-particle":"","family":"Ching","given":"Keith A.","non-dropping-particle":"","parse-names":false,"suffix":""},{"dropping-particle":"","family":"Mu","given":"Xinmeng Jasmine","non-dropping-particle":"","parse-names":false,"suffix":""},{"dropping-particle":"","family":"Wang","given":"Xiao","non-dropping-particle":"","parse-names":false,"suffix":""},{"dropping-particle":"","family":"Zhang","given":"Weidong","non-dropping-particle":"","parse-names":false,"suffix":""},{"dropping-particle":"","family":"Wang","given":"Jing","non-dropping-particle":"","parse-names":false,"suffix":""},{"dropping-particle":"","family":"Chudnovsky","given":"Aleksander","non-dropping-particle":"","parse-names":false,"suffix":""},{"dropping-particle":"","family":"Pietro","given":"Alessandra","non-dropping-particle":"di","parse-names":false,"suffix":""},{"dropping-particle":"","family":"Robbins","given":"Paul B.","non-dropping-particle":"","parse-names":false,"suffix":""},{"dropping-particle":"","family":"Motzer","given":"Robert J.","non-dropping-particle":"","parse-names":false,"suffix":""}],"container-title":"Journal of Clinical Oncology","id":"ITEM-1","issue":"15_suppl","issued":{"date-parts":[["2019"]]},"page":"101","title":"Biomarker analyses from JAVELIN Renal 101: Avelumab + axitinib (A+Ax) versus sunitinib (S) in advanced renal cell carcinoma (aRCC).","type":"article-journal","volume":"37"},"uris":["http://www.mendeley.com/documents/?uuid=7fe8f273-6edf-4319-a0fa-64681fe8396f"]},{"id":"ITEM-2","itemData":{"DOI":"10.1016/S1470-2045(18)30107-4","ISSN":"14745488","PMID":"29530667","abstract":"Background: The combination of an immune checkpoint inhibitor and a VEGF pathway inhibitor to treat patients with advanced renal-cell carcinoma might increase the clinical benefit of these drugs compared with their use alone. Here, we report preliminary results for the combination of avelumab, an IgG1 monoclonal antibody against the programmed cell death protein ligand PD-L1, and axitinib, a VEGF receptor inhibitor approved for second-line treatment of advanced renal-cell carcinoma, in treatment-naive patients with advanced renal-cell carcinoma. Methods: The JAVELIN Renal 100 study is an ongoing open-label, multicentre, dose-finding, and dose-expansion, phase 1b study, done in 14 centres in the USA, UK, and Japan. Eligible patients were aged 18 years or older (≥20 years in Japan) and had histologically or cytologically confirmed advanced renal-cell carcinoma with clear-cell component, life expectancy of at least 3 months, an Eastern Cooperative Oncology Group performance status of 1 or less, received no previous systemic treatment for advanced renal cell carcinoma, and had a resected primary tumour. Patients enrolled into the dose-finding phase received 5 mg axitinib orally twice daily for 7 days, followed by combination therapy with 10 mg/kg avelumab intravenously every 2 weeks and 5 mg axitinib orally twice daily. Based on the pharmacokinetic data from the dose-finding phase, ten additional patients were enrolled into the dose-expansion phase and assigned to this regimen. The other patients in the dose-expansion phase started taking combination therapy directly. The primary endpoint was dose-limiting toxicities in the first 4 weeks (two cycles) of treatment with avelumab plus axitinib. Safety and antitumour activity analyses were done in all patients who received at least one dose of avelumab or axitinib. This trial is registered with ClinicalTrials.gov, number NCT02493751. Findings: Between Oct 30, 2015, and Sept 30, 2016, we enrolled six patients into the dose-finding phase and 49 into the dose-expansion phase of the study. One dose-limiting toxicity of grade 3 proteinuria due to axitinib was reported among the six patients treated during the dose-finding phase. At the cutoff date (April 13, 2017), six (100%, 95% CI 54–100) of six patients in the dose-finding phase and 26 (53%, 38–68) of 49 patients in the dose-expansion phase had confirmed objective responses (32 [58%, 44–71] of all 55 patients). 32 (58%) of 55 patients had grade 3 or worse treatme…","author":[{"dropping-particle":"","family":"Choueiri","given":"Toni K.","non-dropping-particle":"","parse-names":false,"suffix":""},{"dropping-particle":"","family":"Larkin","given":"James","non-dropping-particle":"","parse-names":false,"suffix":""},{"dropping-particle":"","family":"Oya","given":"Mototsugu","non-dropping-particle":"","parse-names":false,"suffix":""},{"dropping-particle":"","family":"Thistlethwaite","given":"Fiona","non-dropping-particle":"","parse-names":false,"suffix":""},{"dropping-particle":"","family":"Martignoni","given":"Marcella","non-dropping-particle":"","parse-names":false,"suffix":""},{"dropping-particle":"","family":"Nathan","given":"Paul","non-dropping-particle":"","parse-names":false,"suffix":""},{"dropping-particle":"","family":"Powles","given":"Thomas","non-dropping-particle":"","parse-names":false,"suffix":""},{"dropping-particle":"","family":"McDermott","given":"David","non-dropping-particle":"","parse-names":false,"suffix":""},{"dropping-particle":"","family":"Robbins","given":"Paul B.","non-dropping-particle":"","parse-names":false,"suffix":""},{"dropping-particle":"","family":"Chism","given":"David D.","non-dropping-particle":"","parse-names":false,"suffix":""},{"dropping-particle":"","family":"Cho","given":"Daniel","non-dropping-particle":"","parse-names":false,"suffix":""},{"dropping-particle":"","family":"Atkins","given":"Michael B.","non-dropping-particle":"","parse-names":false,"suffix":""},{"dropping-particle":"","family":"Gordon","given":"Michael S.","non-dropping-particle":"","parse-names":false,"suffix":""},{"dropping-particle":"","family":"Gupta","given":"Sumati","non-dropping-particle":"","parse-names":false,"suffix":""},{"dropping-particle":"","family":"Uemura","given":"Hirotsugu","non-dropping-particle":"","parse-names":false,"suffix":""},{"dropping-particle":"","family":"Tomita","given":"Yoshihiko","non-dropping-particle":"","parse-names":false,"suffix":""},{"dropping-particle":"","family":"Compagnoni","given":"Anna","non-dropping-particle":"","parse-names":false,"suffix":""},{"dropping-particle":"","family":"Fowst","given":"Camilla","non-dropping-particle":"","parse-names":false,"suffix":""},{"dropping-particle":"","family":"Pietro","given":"Alessandra","non-dropping-particle":"di","parse-names":false,"suffix":""},{"dropping-particle":"","family":"Rini","given":"Brian I.","non-dropping-particle":"","parse-names":false,"suffix":""}],"container-title":"The Lancet Oncology","id":"ITEM-2","issue":"4","issued":{"date-parts":[["2018"]]},"page":"451-460","title":"Preliminary results for avelumab plus axitinib as first-line therapy in patients with advanced clear-cell renal-cell carcinoma (JAVELIN Renal 100): an open-label, dose-finding and dose-expansion, phase 1b trial","type":"article-journal","volume":"19"},"uris":["http://www.mendeley.com/documents/?uuid=74fd5f47-4484-464d-98bc-8304f4d4ab5d"]}],"mendeley":{"formattedCitation":"&lt;sup&gt;16,17&lt;/sup&gt;","plainTextFormattedCitation":"16,17","previouslyFormattedCitation":"&lt;sup&gt;16,17&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16,17</w:t>
      </w:r>
      <w:r w:rsidR="007C0FFB" w:rsidRPr="0002326A">
        <w:rPr>
          <w:rFonts w:ascii="Arial" w:hAnsi="Arial" w:cs="Arial"/>
          <w:color w:val="000000"/>
          <w:sz w:val="22"/>
          <w:szCs w:val="22"/>
        </w:rPr>
        <w:fldChar w:fldCharType="end"/>
      </w:r>
      <w:del w:id="21" w:author="Borcherding, Nicholas (CCOM Student)" w:date="2020-11-02T13:19: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Other abundant immune players in the ccRCC tumor microenvironment include monocytes, dendritic cells</w:t>
      </w:r>
      <w:r w:rsidR="00E87B44">
        <w:rPr>
          <w:rFonts w:ascii="Arial" w:hAnsi="Arial" w:cs="Arial"/>
          <w:color w:val="000000"/>
          <w:sz w:val="22"/>
          <w:szCs w:val="22"/>
        </w:rPr>
        <w:t>,</w:t>
      </w:r>
      <w:r w:rsidRPr="0002326A">
        <w:rPr>
          <w:rFonts w:ascii="Arial" w:hAnsi="Arial" w:cs="Arial"/>
          <w:color w:val="000000"/>
          <w:sz w:val="22"/>
          <w:szCs w:val="22"/>
        </w:rPr>
        <w:t xml:space="preserve"> and </w:t>
      </w:r>
      <w:r w:rsidR="007C0FFB" w:rsidRPr="0002326A">
        <w:rPr>
          <w:rFonts w:ascii="Arial" w:hAnsi="Arial" w:cs="Arial"/>
          <w:color w:val="000000"/>
          <w:sz w:val="22"/>
          <w:szCs w:val="22"/>
        </w:rPr>
        <w:t>TAMs</w:t>
      </w:r>
      <w:del w:id="22" w:author="Borcherding, Nicholas (CCOM Student)" w:date="2020-11-02T13:19:00Z">
        <w:r w:rsidR="007C0FFB" w:rsidRPr="0002326A" w:rsidDel="003E01D3">
          <w:rPr>
            <w:rFonts w:ascii="Arial" w:hAnsi="Arial" w:cs="Arial"/>
            <w:color w:val="000000"/>
            <w:sz w:val="22"/>
            <w:szCs w:val="22"/>
          </w:rPr>
          <w:delText xml:space="preserve"> </w:delText>
        </w:r>
      </w:del>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lt;sup&gt;18&lt;/sup&gt;","plainTextFormattedCitation":"18","previouslyFormattedCitation":"&lt;sup&gt;18&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18</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6123B1">
        <w:rPr>
          <w:rFonts w:ascii="Arial" w:hAnsi="Arial" w:cs="Arial"/>
          <w:color w:val="000000"/>
          <w:sz w:val="22"/>
          <w:szCs w:val="22"/>
        </w:rPr>
        <w:t>that</w:t>
      </w:r>
      <w:r w:rsidR="006123B1" w:rsidRPr="0002326A">
        <w:rPr>
          <w:rFonts w:ascii="Arial" w:hAnsi="Arial" w:cs="Arial"/>
          <w:color w:val="000000"/>
          <w:sz w:val="22"/>
          <w:szCs w:val="22"/>
        </w:rPr>
        <w:t xml:space="preserve"> </w:t>
      </w:r>
      <w:r w:rsidRPr="0002326A">
        <w:rPr>
          <w:rFonts w:ascii="Arial" w:hAnsi="Arial" w:cs="Arial"/>
          <w:color w:val="000000"/>
          <w:sz w:val="22"/>
          <w:szCs w:val="22"/>
        </w:rPr>
        <w:t xml:space="preserve">are now </w:t>
      </w:r>
      <w:r w:rsidR="009D2EB4">
        <w:rPr>
          <w:rFonts w:ascii="Arial" w:hAnsi="Arial" w:cs="Arial"/>
          <w:color w:val="000000"/>
          <w:sz w:val="22"/>
          <w:szCs w:val="22"/>
        </w:rPr>
        <w:t>just starting to be studied.</w:t>
      </w:r>
    </w:p>
    <w:p w14:paraId="3B7E02CB" w14:textId="77777777" w:rsidR="006A1B3C" w:rsidRPr="0002326A" w:rsidRDefault="006A1B3C" w:rsidP="006A1B3C">
      <w:pPr>
        <w:spacing w:line="480" w:lineRule="auto"/>
        <w:jc w:val="both"/>
        <w:rPr>
          <w:rFonts w:ascii="Arial" w:hAnsi="Arial" w:cs="Arial"/>
          <w:color w:val="000000"/>
          <w:sz w:val="22"/>
          <w:szCs w:val="22"/>
        </w:rPr>
      </w:pPr>
    </w:p>
    <w:p w14:paraId="6C3E0055" w14:textId="45CF677C" w:rsidR="006A1B3C" w:rsidRPr="0002326A" w:rsidRDefault="006A1B3C" w:rsidP="006A1B3C">
      <w:pPr>
        <w:spacing w:line="480" w:lineRule="auto"/>
        <w:jc w:val="both"/>
        <w:rPr>
          <w:rFonts w:ascii="Arial" w:hAnsi="Arial" w:cs="Arial"/>
          <w:color w:val="000000"/>
          <w:sz w:val="22"/>
          <w:szCs w:val="22"/>
        </w:rPr>
      </w:pPr>
      <w:r w:rsidRPr="0002326A">
        <w:rPr>
          <w:rFonts w:ascii="Arial" w:hAnsi="Arial" w:cs="Arial"/>
          <w:color w:val="000000"/>
          <w:sz w:val="22"/>
          <w:szCs w:val="22"/>
        </w:rPr>
        <w:t>Quantifying and inferring immune cell abundance from transcriptional analysis of bulk tumor samples is inadequate to provide a clear picture of the immune cell types</w:t>
      </w:r>
      <w:ins w:id="23" w:author="Borcherding, Nicholas (CCOM Student)" w:date="2020-11-02T13:19:00Z">
        <w:r w:rsidR="003E01D3">
          <w:rPr>
            <w:rFonts w:ascii="Arial" w:hAnsi="Arial" w:cs="Arial"/>
            <w:color w:val="000000"/>
            <w:sz w:val="22"/>
            <w:szCs w:val="22"/>
          </w:rPr>
          <w:t>.</w:t>
        </w:r>
      </w:ins>
      <w:del w:id="24" w:author="Borcherding, Nicholas (CCOM Student)" w:date="2020-11-02T13:19:00Z">
        <w:r w:rsidR="007C0FFB" w:rsidRPr="0002326A" w:rsidDel="003E01D3">
          <w:rPr>
            <w:rFonts w:ascii="Arial" w:hAnsi="Arial" w:cs="Arial"/>
            <w:color w:val="000000"/>
            <w:sz w:val="22"/>
            <w:szCs w:val="22"/>
          </w:rPr>
          <w:delText xml:space="preserve"> </w:delText>
        </w:r>
      </w:del>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J.","non-dropping-particle":"","parse-names":false,"suffix":""}],"container-title":"Nature","id":"ITEM-1","issue":"7456","issued":{"date-parts":[["2013"]]},"page":"43-49","title":"Comprehensivemolecular characterization of clear cell renal cell carcinoma","type":"article-journal","volume":"499"},"uris":["http://www.mendeley.com/documents/?uuid=d6020cd7-f897-4ff4-b600-c843bbbf7719"]},{"id":"ITEM-2","itemData":{"DOI":"10.3389/fonc.2019.00117","ISSN":"2234943X","abstract":"Clear cell renal cell carcinoma (ccRCC) comprises more than 80% of all renal cancers and when metastasized leads to a 5-year survival rate of only 10%. The high rate of therapy failure and resistance development calls for reliable methods that provide information on the actionable biological pathways and predict optimal treatment protocols for individual patients. We here applied targeted RNA sequencing (t/RNANGS) using single molecule Molecular Inversion Probes on tumor nephrectomy samples of five ccRCC patients, comparing tumor with healthy kidney tissues. Transcriptome profiling focused on expression of genes with involvement in ccRCC biology that can be targeted with clinically available drugs. Results confirm high expression of vascular endothelial growth factor-A (VEGF-A) in tumor tissue relative to healthy-appearing kidney, in line with the angiogenic nature of ccRCC. PDGFRα and KIT, targets of the multi-kinase inhibitor sunitinib which is one of the current choices of first-line drug in metastasized ccRCC patients, were expressed at relatively low levels in tumor tissues, whereas significantly increased in normal kidney. Of all measured druggable tyrosine kinases, MET, AXL, or EGFR were expressed at higher levels in tumors than in normal kidney tissues, although intertumor differences were observed. Using cancer cell lines we show that t/RNA-NGS gene expression profiles can be used to predict in vitro sensitivity to targeted drugs. In conclusion, t/RNA-NGS analysis may provide insights into the (druggable) molecular make-up of individual renal cancers, and may guide personalized therapy of renal cell cancers.","author":[{"dropping-particle":"","family":"Heuvel","given":"Corina N.A.M.","non-dropping-particle":"Van Den","parse-names":false,"suffix":""},{"dropping-particle":"","family":"Ewijk","given":"Anne","non-dropping-particle":"Van","parse-names":false,"suffix":""},{"dropping-particle":"","family":"Zeelen","given":"Carolien","non-dropping-particle":"","parse-names":false,"suffix":""},{"dropping-particle":"","family":"Bitter","given":"Tessa","non-dropping-particle":"De","parse-names":false,"suffix":""},{"dropping-particle":"","family":"Huynen","given":"Martijn","non-dropping-particle":"","parse-names":false,"suffix":""},{"dropping-particle":"","family":"Mulders","given":"Peter","non-dropping-particle":"","parse-names":false,"suffix":""},{"dropping-particle":"","family":"Oosterwijk","given":"Egbert","non-dropping-particle":"","parse-names":false,"suffix":""},{"dropping-particle":"","family":"Leenders","given":"William P.J.","non-dropping-particle":"","parse-names":false,"suffix":""}],"container-title":"Frontiers in Oncology","id":"ITEM-2","issued":{"date-parts":[["2019"]]},"page":"117","title":"Molecular profiling of druggable targets in clear cell renal cell carcinoma through targeted RNA sequencing","type":"article-journal","volume":"9"},"uris":["http://www.mendeley.com/documents/?uuid=6a9a4bcc-def1-4b7f-852d-74daccaa3c64"]}],"mendeley":{"formattedCitation":"&lt;sup&gt;19,20&lt;/sup&gt;","plainTextFormattedCitation":"19,20","previouslyFormattedCitation":"&lt;sup&gt;19,20&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19,20</w:t>
      </w:r>
      <w:r w:rsidR="007C0FFB" w:rsidRPr="0002326A">
        <w:rPr>
          <w:rFonts w:ascii="Arial" w:hAnsi="Arial" w:cs="Arial"/>
          <w:color w:val="000000"/>
          <w:sz w:val="22"/>
          <w:szCs w:val="22"/>
        </w:rPr>
        <w:fldChar w:fldCharType="end"/>
      </w:r>
      <w:del w:id="25" w:author="Borcherding, Nicholas (CCOM Student)" w:date="2020-11-02T13:19: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While these studies are suggestive, they lack single cell resolution for characterizing heterogeneous cell subpopulations that ultimately shape anti-tumor response, as has been demonstrated in breast cancer and melanoma</w:t>
      </w:r>
      <w:ins w:id="26" w:author="Borcherding, Nicholas (CCOM Student)" w:date="2020-11-02T13:20:00Z">
        <w:r w:rsidR="003E01D3">
          <w:rPr>
            <w:rFonts w:ascii="Arial" w:hAnsi="Arial" w:cs="Arial"/>
            <w:color w:val="000000"/>
            <w:sz w:val="22"/>
            <w:szCs w:val="22"/>
          </w:rPr>
          <w:t>.</w:t>
        </w:r>
      </w:ins>
      <w:del w:id="27" w:author="Borcherding, Nicholas (CCOM Student)" w:date="2020-11-02T13:19:00Z">
        <w:r w:rsidR="007C0FFB" w:rsidRPr="0002326A" w:rsidDel="003E01D3">
          <w:rPr>
            <w:rFonts w:ascii="Arial" w:hAnsi="Arial" w:cs="Arial"/>
            <w:color w:val="000000"/>
            <w:sz w:val="22"/>
            <w:szCs w:val="22"/>
          </w:rPr>
          <w:delText xml:space="preserve"> </w:delText>
        </w:r>
      </w:del>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{"citationItems":[{"id":"ITEM-1","itemData":{"DOI":"10.1038/s41591-018-0078-7","ISSN":"1546170X","PMID":"29942092","abstract":"The quantity of tumor-infiltrating lymphocytes (TILs) in breast cancer (BC) is a robust prognostic factor for improved patient survival, particularly in triple-negative and HER2-overexpressing BC subtypes 1 . Although T cells are the predominant TIL population 2 , the relationship between quantitative and qualitative differences in T cell subpopulations and patient prognosis remains unknown. We performed single-cell RNA sequencing (scRNA-seq) of 6,311 T cells isolated from human BCs and show that significant heterogeneity exists in the infiltrating T cell population. We demonstrate that BCs with a high number of TILs contained CD8 + T cells with features of tissue-resident memory T (T RM ) cell differentiation and that these CD8 + T RM cells expressed high levels of immune checkpoint molecules and effector proteins. A CD8 + T RM gene signature developed from the scRNA-seq data was significantly associated with improved patient survival in early-stage triple-negative breast cancer (TNBC) and provided better prognostication than CD8 expression alone. Our data suggest that CD8 + T RM cells contribute to BC immunosurveillance and are the key targets of modulation by immune checkpoint inhibition. Further understanding of the development, maintenance and regulation of T RM cells will be crucial for successful immunotherapeutic development in BC.","author":[{"dropping-particle":"","family":"Savas","given":"Peter","non-dropping-particle":"","parse-names":false,"suffix":""},{"dropping-particle":"","family":"Virassamy","given":"Balaji","non-dropping-particle":"","parse-names":false,"suffix":""},{"dropping-particle":"","family":"Ye","given":"Chengzhong","non-dropping-particle":"","parse-names":false,"suffix":""},{"dropping-particle":"","family":"Salim","given":"Agus","non-dropping-particle":"","parse-names":false,"suffix":""},{"dropping-particle":"","family":"Mintoff","given":"Christopher P.","non-dropping-particle":"","parse-names":false,"suffix":""},{"dropping-particle":"","family":"Caramia","given":"Franco","non-dropping-particle":"","parse-names":false,"suffix":""},{"dropping-particle":"","family":"Salgado","given":"Roberto","non-dropping-particle":"","parse-names":false,"suffix":""},{"dropping-particle":"","family":"Byrne","given":"David J.","non-dropping-particle":"","parse-names":false,"suffix":""},{"dropping-particle":"","family":"Teo","given":"Zhi L.","non-dropping-particle":"","parse-names":false,"suffix":""},{"dropping-particle":"","family":"Dushyanthen","given":"Sathana","non-dropping-particle":"","parse-names":false,"suffix":""},{"dropping-particle":"","family":"Byrne","given":"Ann","non-dropping-particle":"","parse-names":false,"suffix":""},{"dropping-particle":"","family":"Wein","given":"Lironne","non-dropping-particle":"","parse-names":false,"suffix":""},{"dropping-particle":"","family":"Luen","given":"Stephen J.","non-dropping-particle":"","parse-names":false,"suffix":""},{"dropping-particle":"","family":"Poliness","given":"Catherine","non-dropping-particle":"","parse-names":false,"suffix":""},{"dropping-particle":"","family":"Nightingale","given":"Sophie S.","non-dropping-particle":"","parse-names":false,"suffix":""},{"dropping-particle":"","family":"Skandarajah","given":"Anita S.","non-dropping-particle":"","parse-names":false,"suffix":""},{"dropping-particle":"","family":"Gyorki","given":"David E.","non-dropping-particle":"","parse-names":false,"suffix":""},{"dropping-particle":"","family":"Thornton","given":"Chantel M.","non-dropping-particle":"","parse-names":false,"suffix":""},{"dropping-particle":"","family":"Beavis","given":"Paul A.","non-dropping-particle":"","parse-names":false,"suffix":""},{"dropping-particle":"","family":"Fox","given":"Stephen B.","non-dropping-particle":"","parse-names":false,"suffix":""},{"dropping-particle":"","family":"Darcy","given":"Phillip K.","non-dropping-particle":"","parse-names":false,"suffix":""},{"dropping-particle":"","family":"Speed","given":"Terence P.","non-dropping-particle":"","parse-names":false,"suffix":""},{"dropping-particle":"","family":"MacKay","given":"Laura K.","non-dropping-particle":"","parse-names":false,"suffix":""},{"dropping-particle":"","family":"Neeson","given":"Paul J.","non-dropping-particle":"","parse-names":false,"suffix":""},{"dropping-particle":"","family":"Loi","given":"Sherene","non-dropping-particle":"","parse-names":false,"suffix":""}],"container-title":"Nature Medicine","id":"ITEM-1","issue":"7","issued":{"date-parts":[["2018"]]},"page":"986-993","title":"Single-cell profiling of breast cancer T cells reveals a tissue-resident memory subset associated with improved prognosis","type":"article-journal","volume":"24"},"uris":["http://www.mendeley.com/documents/?uuid=8df2d8cd-b4f5-4319-a682-34c4ed943e6e"]},{"id":"ITEM-2","itemData":{"DOI":"10.1016/j.cell.2018.10.038","ISSN":"10974172","PMID":"30388456","abstract":"Treatment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-2","issue":"4","issued":{"date-parts":[["2018"]]},"page":"998-1013","title":"Defining T Cell States Associated with Response to Checkpoint Immunotherapy in Melanoma","type":"article-journal","volume":"175"},"uris":["http://www.mendeley.com/documents/?uuid=a97c59a3-ef47-4172-bbdb-962df07fd5f0"]}],"mendeley":{"formattedCitation":"&lt;sup&gt;21,22&lt;/sup&gt;","plainTextFormattedCitation":"21,22","previouslyFormattedCitation":"&lt;sup&gt;21,22&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21,22</w:t>
      </w:r>
      <w:r w:rsidR="007C0FFB" w:rsidRPr="0002326A">
        <w:rPr>
          <w:rFonts w:ascii="Arial" w:hAnsi="Arial" w:cs="Arial"/>
          <w:color w:val="000000"/>
          <w:sz w:val="22"/>
          <w:szCs w:val="22"/>
        </w:rPr>
        <w:fldChar w:fldCharType="end"/>
      </w:r>
      <w:del w:id="28" w:author="Borcherding, Nicholas (CCOM Student)" w:date="2020-11-02T13:19: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Single</w:t>
      </w:r>
      <w:r w:rsidR="007C0FFB" w:rsidRPr="0002326A">
        <w:rPr>
          <w:rFonts w:ascii="Arial" w:hAnsi="Arial" w:cs="Arial"/>
          <w:color w:val="000000"/>
          <w:sz w:val="22"/>
          <w:szCs w:val="22"/>
        </w:rPr>
        <w:t>-</w:t>
      </w:r>
      <w:r w:rsidRPr="0002326A">
        <w:rPr>
          <w:rFonts w:ascii="Arial" w:hAnsi="Arial" w:cs="Arial"/>
          <w:color w:val="000000"/>
          <w:sz w:val="22"/>
          <w:szCs w:val="22"/>
        </w:rPr>
        <w:t>cell methodologies including flow cytometry, immunohistochemistry</w:t>
      </w:r>
      <w:r w:rsidR="007C0FFB" w:rsidRPr="0002326A">
        <w:rPr>
          <w:rFonts w:ascii="Arial" w:hAnsi="Arial" w:cs="Arial"/>
          <w:color w:val="000000"/>
          <w:sz w:val="22"/>
          <w:szCs w:val="22"/>
        </w:rPr>
        <w:t>,</w:t>
      </w:r>
      <w:r w:rsidRPr="0002326A">
        <w:rPr>
          <w:rFonts w:ascii="Arial" w:hAnsi="Arial" w:cs="Arial"/>
          <w:color w:val="000000"/>
          <w:sz w:val="22"/>
          <w:szCs w:val="22"/>
        </w:rPr>
        <w:t xml:space="preserve"> and mass cytometry</w:t>
      </w:r>
      <w:del w:id="29" w:author="Borcherding, Nicholas (CCOM Student)" w:date="2020-11-02T13:20:00Z">
        <w:r w:rsidR="007C0FFB" w:rsidRPr="0002326A" w:rsidDel="003E01D3">
          <w:rPr>
            <w:rFonts w:ascii="Arial" w:hAnsi="Arial" w:cs="Arial"/>
            <w:color w:val="000000"/>
            <w:sz w:val="22"/>
            <w:szCs w:val="22"/>
          </w:rPr>
          <w:delText xml:space="preserve"> </w:delText>
        </w:r>
      </w:del>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{"citationItems":[{"id":"ITEM-1","itemData":{"DOI":"10.18632/oncotarget.4572","ISSN":"19492553","PMID":"26317902","abstract":"Renal cell carcinoma (RCC) is one of the most chemo- and radio-resistant malignancies, with poor associated patient survival if the disease metastasizes. With recent advances in immunotherapy, particularly with PD-1/PD-L1 blockade, outcomes are improving, but a substantial subset of patients does not respond to the new agents. Identifying such patients and improving the therapeutic ratio has been a challenge, although much effort has been made to study PD-1/PD-L1 status in pre-treatment tumor. However, tumor infiltrating lymphocyte (TIL) content might also be predictive of response, and our goal was to characterize TIL content and PD-L1 expression in RCC tumors from various anatomic sites. Utilizing a quantitative immunofluorescence technique, TIL subsets were examined in matched primary and metastatic specimens. In metastatic specimens, we found an association between low CD8+ to Foxp3+ T-cell ratios and high levels of PD-L1. High PD-L1-expressing metastases were also found to be associated with tumors that were high in both CD4+ and Foxp3+ T-cell content. Taken together these results provide the basis for combining agents that target the PD-1/PD-L1 pathway with agonist of immune activation, particularly in treating RCC metastases with unfavorable tumor characteristics and microenvironment. In addition, CD8+ TIL density and CD8:Foxp3 T-cell ratio were higher in primary than metastatic specimens, supporting the need to assess distant sites for predictive biomarkers when treating disseminated disease.","author":[{"dropping-particle":"","family":"Baine","given":"Marina K.","non-dropping-particle":"","parse-names":false,"suffix":""},{"dropping-particle":"","family":"Turcu","given":"Gabriela","non-dropping-particle":"","parse-names":false,"suffix":""},{"dropping-particle":"","family":"Zito","given":"Christopher R.","non-dropping-particle":"","parse-names":false,"suffix":""},{"dropping-particle":"","family":"Adeniran","given":"Adebowale J.","non-dropping-particle":"","parse-names":false,"suffix":""},{"dropping-particle":"","family":"Camp","given":"Robert L.","non-dropping-particle":"","parse-names":false,"suffix":""},{"dropping-particle":"","family":"Chen","given":"Lieping","non-dropping-particle":"","parse-names":false,"suffix":""},{"dropping-particle":"","family":"Kluger","given":"Harriet M.","non-dropping-particle":"","parse-names":false,"suffix":""},{"dropping-particle":"","family":"Jilaveanu","given":"Lucia B.","non-dropping-particle":"","parse-names":false,"suffix":""}],"container-title":"Oncotarget","id":"ITEM-1","issue":"28","issued":{"date-parts":[["2015"]]},"page":"24990","title":"Characterization of tumor infiltrating lymphocytes in paired primary and metastatic renal cell carcinoma specimens","type":"article-journal","volume":"6"},"uris":["http://www.mendeley.com/documents/?uuid=09185eb4-de1a-40f8-bf7f-e73ceb6b174f"]},{"id":"ITEM-2","itemData":{"DOI":"10.1016/j.cell.2017.04.016","ISSN":"10974172","abstract":"Immune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Carcinoma","type":"article-journal","volume":"169"},"uris":["http://www.mendeley.com/documents/?uuid=5d516839-531f-4c22-a230-5e3bf717eb9f"]},{"id":"ITEM-3","itemData":{"DOI":"10.4161/2162402X.2014.985082","ISSN":"2162402X","abstract":"Tumor-associated immune cells have been discussed as an essential factor for the prediction of the outcome of tumor patients. Lymphocyte-specific genes are associated with a favorable prognosis in colorectal cancer but with poor survival in renal cell carcinoma (RCC). Flow cytometric analyses combined with immunohistochemistry were performed to study the phenotypic profiles of tumor infiltrating lymphocytes (TIL) and the frequency of T cells and macrophages in RCC lesions. Data were correlated with clinicopathological parameters and survival of patients. Comparing oncocytoma and clear cell (cc)RCC, T cell numbers as well as activation-associated T cell markers were higher in ccRCC, whereas the frequency of NK cells was higher in oncocytoma. An intratumoral increase of T cell numbers was found with higher tumor grades (G1:G2:G3/4 = 1:3:4). Tumor-associated macrophages slightly increased with dedifferentiation, although the macrophage-to-T cell ratio was highest in G1 tumor lesions. A high expression of CD57 was found in T cells of early tumor grades, whereas T cells in dedifferentiated RCC lesions expressed higher levels of CD69 and CTLA4. TIL composition did not differ between older (&gt;70 y) and younger (&lt;58 y) patients. Enhanced patients’ survival was associated with a higher percentage of tumor infiltrating NK cells and Th1 markers, e.g. HLA-DR+ and CXCR3+ T cells, whereas a high number of T cells, especially with high CD69 expression correlated with a worse prognosis of patients. Our results suggest that immunomonitoring of RCC patients might represent a useful tool for the prediction of the outcome of RCC patients.","author":[{"dropping-particle":"","family":"Geissler","given":"Katharina","non-dropping-particle":"","parse-names":false,"suffix":""},{"dropping-particle":"","family":"Fornara","given":"Paolo","non-dropping-particle":"","parse-names":false,"suffix":""},{"dropping-particle":"","family":"Lautenschläger","given":"Christine","non-dropping-particle":"","parse-names":false,"suffix":""},{"dropping-particle":"","family":"Holzhausen","given":"Hans Jürgen","non-dropping-particle":"","parse-names":false,"suffix":""},{"dropping-particle":"","family":"Seliger","given":"Barbara","non-dropping-particle":"","parse-names":false,"suffix":""},{"dropping-particle":"","family":"Riemann","given":"Dagmar","non-dropping-particle":"","parse-names":false,"suffix":""}],"container-title":"OncoImmunology","id":"ITEM-3","issue":"1","issued":{"date-parts":[["2015"]]},"page":"e985082","title":"Immune signature of tumor infiltrating immune cells in renal cancer","type":"article-journal","volume":"4"},"uris":["http://www.mendeley.com/documents/?uuid=78ab30de-3499-4c01-85e8-d0cc478a4777"]}],"mendeley":{"formattedCitation":"&lt;sup&gt;14,18,23&lt;/sup&gt;","plainTextFormattedCitation":"14,18,23","previouslyFormattedCitation":"&lt;sup&gt;14,18,23&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14,18,23</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have revealed immune cell states in ccRCC as discrete phenotypes when in vivo they typically display diverse spectrum of differentiation or activation states. Also, these methods require use of antibody panels targeting known immune cell components, and by design are not capable of identifying novel sub-populations of cells. </w:t>
      </w:r>
      <w:r w:rsidR="007C0FFB" w:rsidRPr="0002326A">
        <w:rPr>
          <w:rFonts w:ascii="Arial" w:hAnsi="Arial" w:cs="Arial"/>
          <w:color w:val="000000"/>
          <w:sz w:val="22"/>
          <w:szCs w:val="22"/>
        </w:rPr>
        <w:t>SCRS</w:t>
      </w:r>
      <w:r w:rsidRPr="0002326A">
        <w:rPr>
          <w:rFonts w:ascii="Arial" w:hAnsi="Arial" w:cs="Arial"/>
          <w:color w:val="000000"/>
          <w:sz w:val="22"/>
          <w:szCs w:val="22"/>
        </w:rPr>
        <w:t xml:space="preserve"> has enabled comprehensive characterization of heterogeneous lymphoid and myeloid </w:t>
      </w:r>
      <w:r w:rsidRPr="0002326A">
        <w:rPr>
          <w:rFonts w:ascii="Arial" w:hAnsi="Arial" w:cs="Arial"/>
          <w:color w:val="000000"/>
          <w:sz w:val="22"/>
          <w:szCs w:val="22"/>
        </w:rPr>
        <w:lastRenderedPageBreak/>
        <w:t>immune cells in several cancers</w:t>
      </w:r>
      <w:ins w:id="30" w:author="Borcherding, Nicholas (CCOM Student)" w:date="2020-11-02T13:20:00Z">
        <w:r w:rsidR="003E01D3">
          <w:rPr>
            <w:rFonts w:ascii="Arial" w:hAnsi="Arial" w:cs="Arial"/>
            <w:color w:val="000000"/>
            <w:sz w:val="22"/>
            <w:szCs w:val="22"/>
          </w:rPr>
          <w:t>,</w:t>
        </w:r>
      </w:ins>
      <w:del w:id="31" w:author="Borcherding, Nicholas (CCOM Student)" w:date="2020-11-02T13:20:00Z">
        <w:r w:rsidR="007C0FFB" w:rsidRPr="0002326A" w:rsidDel="003E01D3">
          <w:rPr>
            <w:rFonts w:ascii="Arial" w:hAnsi="Arial" w:cs="Arial"/>
            <w:color w:val="000000"/>
            <w:sz w:val="22"/>
            <w:szCs w:val="22"/>
          </w:rPr>
          <w:delText xml:space="preserve"> </w:delText>
        </w:r>
      </w:del>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{"citationItems":[{"id":"ITEM-1","itemData":{"DOI":"10.1038/ncomms15081","ISSN":"20411723","PMID":"28474673","abstract":"Single-cell transcriptome profiling of tumour tissue isolates allows the characterization of heterogeneous tumour cells along with neighbouring stromal and immune cells. Here we adopt this powerful approach to breast cancer and analyse 515 cells from 11 patients. Inferred copy number variations from the single-cell RNA-seq data separate carcinoma cells from non-cancer cells. At a single-cell resolution, carcinoma cells display common signatures within the tumour as well as intratumoral heterogeneity regarding breast cancer subtype and crucial cancer-related pathways. Most of the non-cancer cells are immune cells, with three distinct clusters of T lymphocytes, B lymphocytes and macrophages. T lymphocytes and macrophages both display immunosuppressive characteristics: T cells with a regulatory or an exhausted phenotype and macrophages with an M2 phenotype. These results illustrate that the breast cancer transcriptome has a wide range of intratumoral heterogeneity, which is shaped by the tumour cells and immune cells in the surrounding microenvironment.","author":[{"dropping-particle":"","family":"Chung","given":"Woosung","non-dropping-particle":"","parse-names":false,"suffix":""},{"dropping-particle":"","family":"Eum","given":"Hye Hyeon","non-dropping-particle":"","parse-names":false,"suffix":""},{"dropping-particle":"","family":"Lee","given":"Hae Ock","non-dropping-particle":"","parse-names":false,"suffix":""},{"dropping-particle":"","family":"Lee","given":"Kyung Min","non-dropping-particle":"","parse-names":false,"suffix":""},{"dropping-particle":"","family":"Lee","given":"Han Byoel","non-dropping-particle":"","parse-names":false,"suffix":""},{"dropping-particle":"","family":"Kim","given":"Kyu Tae","non-dropping-particle":"","parse-names":false,"suffix":""},{"dropping-particle":"","family":"Ryu","given":"Han Suk","non-dropping-particle":"","parse-names":false,"suffix":""},{"dropping-particle":"","family":"Kim","given":"Sangmin","non-dropping-particle":"","parse-names":false,"suffix":""},{"dropping-particle":"","family":"Lee","given":"Jeong Eon","non-dropping-particle":"","parse-names":false,"suffix":""},{"dropping-particle":"","family":"Park","given":"Yeon Hee","non-dropping-particle":"","parse-names":false,"suffix":""},{"dropping-particle":"","family":"Kan","given":"Zhengyan","non-dropping-particle":"","parse-names":false,"suffix":""},{"dropping-particle":"","family":"Han","given":"Wonshik","non-dropping-particle":"","parse-names":false,"suffix":""},{"dropping-particle":"","family":"Park","given":"Woong Yang","non-dropping-particle":"","parse-names":false,"suffix":""}],"container-title":"Nature Communications","id":"ITEM-1","issue":"1","issued":{"date-parts":[["2017"]]},"page":"1-12","title":"Single-cell RNA-seq enables comprehensive tumour and immune cell profiling in primary breast cancer","type":"article-journal","volume":"8"},"uris":["http://www.mendeley.com/documents/?uuid=37ce52bc-7991-4671-bd21-566484752aa1"]},{"id":"ITEM-2","itemData":{"DOI":"10.1016/j.cell.2018.05.060","ISSN":"10974172","PMID":"29961579","abstract":"Knowledge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-2","issue":"5","issued":{"date-parts":[["2018"]]},"page":"1293-1308","title":"Single-Cell Map of Diverse Immune Phenotypes in the Breast Tumor Microenvironment","type":"article-journal","volume":"174"},"uris":["http://www.mendeley.com/documents/?uuid=9392f45e-1788-4153-aa66-25f0c497cbd2"]},{"id":"ITEM-3","itemData":{"DOI":"10.1038/s41591-018-0045-3","ISSN":"1546170X","PMID":"29942094","abstract":"Cancer immunotherapies have shown sustained clinical responses in treating non-small-cell lung cancer 1-3 , but efficacy varies and depends in part on the amount and properties of tumor infiltrating lymphocytes 4-6 . To depict the baseline landscape of the composition, lineage and functional states of tumor infiltrating lymphocytes, here we performed deep single-cell RNA sequencing for 12,346 T cells from 14 treatment-naïve non-small-cell lung cancer patients. Combined expression and T cell antigen receptor based lineage tracking revealed a significant proportion of inter-tissue effector T cells with a highly migratory nature. As well as tumor-infiltrating CD8 + T cells undergoing exhaustion, we observed two clusters of cells exhibiting states preceding exhaustion, and a high ratio of \"pre-exhausted\" to exhausted T cells was associated with better prognosis of lung adenocarcinoma. Additionally, we observed further heterogeneity within the tumor regulatory T cells (Tregs), characterized by the bimodal distribution of TNFRSF9, an activation marker for antigen-specific Tregs. The gene signature of those activated tumor Tregs, which included IL1R2, correlated with poor prognosis in lung adenocarcinoma. Our study provides a new approach for patient stratification and will help further understand the functional states and dynamics of T cells in lung cancer.","author":[{"dropping-particle":"","family":"Guo","given":"Xinyi","non-dropping-particle":"","parse-names":false,"suffix":""},{"dropping-particle":"","family":"Zhang","given":"Yuanyuan","non-dropping-particle":"","parse-names":false,"suffix":""},{"dropping-particle":"","family":"Zheng","given":"Liangtao","non-dropping-particle":"","parse-names":false,"suffix":""},{"dropping-particle":"","family":"Zheng","given":"Chunhong","non-dropping-particle":"","parse-names":false,"suffix":""},{"dropping-particle":"","family":"Song","given":"Jintao","non-dropping-particle":"","parse-names":false,"suffix":""},{"dropping-particle":"","family":"Zhang","given":"Qiming","non-dropping-particle":"","parse-names":false,"suffix":""},{"dropping-particle":"","family":"Kang","given":"Boxi","non-dropping-particle":"","parse-names":false,"suffix":""},{"dropping-particle":"","family":"Liu","given":"Zhouzerui","non-dropping-particle":"","parse-names":false,"suffix":""},{"dropping-particle":"","family":"Jin","given":"Liang","non-dropping-particle":"","parse-names":false,"suffix":""},{"dropping-particle":"","family":"Xing","given":"Rui","non-dropping-particle":"","parse-names":false,"suffix":""},{"dropping-particle":"","family":"Gao","given":"Ranran","non-dropping-particle":"","parse-names":false,"suffix":""},{"dropping-particle":"","family":"Zhang","given":"Lei","non-dropping-particle":"","parse-names":false,"suffix":""},{"dropping-particle":"","family":"Dong","given":"Minghui","non-dropping-particle":"","parse-names":false,"suffix":""},{"dropping-particle":"","family":"Hu","given":"Xueda","non-dropping-particle":"","parse-names":false,"suffix":""},{"dropping-particle":"","family":"Ren","given":"Xianwen","non-dropping-particle":"","parse-names":false,"suffix":""},{"dropping-particle":"","family":"Kirchhoff","given":"Dennis","non-dropping-particle":"","parse-names":false,"suffix":""},{"dropping-particle":"","family":"Roider","given":"Helge Gottfried","non-dropping-particle":"","parse-names":false,"suffix":""},{"dropping-particle":"","family":"Yan","given":"Tiansheng","non-dropping-particle":"","parse-names":false,"suffix":""},{"dropping-particle":"","family":"Zhang","given":"Zemin","non-dropping-particle":"","parse-names":false,"suffix":""}],"container-title":"Nature Medicine","id":"ITEM-3","issue":"7","issued":{"date-parts":[["2018"]]},"page":"978-985","title":"Global characterization of T cells in non-small-cell lung cancer by single-cell sequencing","type":"article-journal","volume":"24"},"uris":["http://www.mendeley.com/documents/?uuid=4be4ae05-7b15-4203-9672-5fed036399f9"]},{"id":"ITEM-4","itemData":{"DOI":"10.1126/science.aad0501","ISSN":"10959203","PMID":"27124452","abstract":"To explore the distinct genotypic and phenotypic states of melanoma tumors, we applied single-cell RNA sequencing (RNA-seq) to 4645 single cells isolated from 19 patients, profiling malignant, immune, stromal, and endothelial cells. Malignant cells within the same tumor displayed transcriptional heterogeneity associated with the cell cycle, spatial context, and a drug-resistance program. In particular, all tumors harbored malignant cells from two distinct transcriptional cell states, such that tumors characterized by high levels of the MITF transcription factor also contained cells with low MITF and elevated levels of the AXL kinase. Single-cell analyses suggested distinct tumor microenvironmental patterns, including cell-to-cell interactions. Analysis of tumor-infiltrating T cells revealed exhaustion programs, their connection to Tcell activation and clonal expansion, and their variability across patients. Overall, we begin to unravel the cellular ecosystem of tumors and how single-cell genomics offers insights with implications for both targeted and immune therapies.","author":[{"dropping-particle":"","family":"Tirosh","given":"Itay","non-dropping-particle":"","parse-names":false,"suffix":""},{"dropping-particle":"","family":"Izar","given":"Benjamin","non-dropping-particle":"","parse-names":false,"suffix":""},{"dropping-particle":"","family":"Prakadan","given":"Sanjay M.","non-dropping-particle":"","parse-names":false,"suffix":""},{"dropping-particle":"","family":"Wadsworth","given":"Marc H.","non-dropping-particle":"","parse-names":false,"suffix":""},{"dropping-particle":"","family":"Treacy","given":"Daniel","non-dropping-particle":"","parse-names":false,"suffix":""},{"dropping-particle":"","family":"Trombetta","given":"John J.","non-dropping-particle":"","parse-names":false,"suffix":""},{"dropping-particle":"","family":"Rotem","given":"Asaf","non-dropping-particle":"","parse-names":false,"suffix":""},{"dropping-particle":"","family":"Rodman","given":"Christopher","non-dropping-particle":"","parse-names":false,"suffix":""},{"dropping-particle":"","family":"Lian","given":"Christine","non-dropping-particle":"","parse-names":false,"suffix":""},{"dropping-particle":"","family":"Murphy","given":"George","non-dropping-particle":"","parse-names":false,"suffix":""},{"dropping-particle":"","family":"Fallahi-Sichani","given":"Mohammad","non-dropping-particle":"","parse-names":false,"suffix":""},{"dropping-particle":"","family":"Dutton-Regester","given":"Ken","non-dropping-particle":"","parse-names":false,"suffix":""},{"dropping-particle":"","family":"Lin","given":"Jia Ren","non-dropping-particle":"","parse-names":false,"suffix":""},{"dropping-particle":"","family":"Cohen","given":"Ofir","non-dropping-particle":"","parse-names":false,"suffix":""},{"dropping-particle":"","family":"Shah","given":"Parin","non-dropping-particle":"","parse-names":false,"suffix":""},{"dropping-particle":"","family":"Lu","given":"Diana","non-dropping-particle":"","parse-names":false,"suffix":""},{"dropping-particle":"","family":"Genshaft","given":"Alex S.","non-dropping-particle":"","parse-names":false,"suffix":""},{"dropping-particle":"","family":"Hughes","given":"Travis K.","non-dropping-particle":"","parse-names":false,"suffix":""},{"dropping-particle":"","family":"Ziegler","given":"Carly G.K.","non-dropping-particle":"","parse-names":false,"suffix":""},{"dropping-particle":"","family":"Kazer","given":"Samuel W.","non-dropping-particle":"","parse-names":false,"suffix":""},{"dropping-particle":"","family":"Gaillard","given":"Aleth","non-dropping-particle":"","parse-names":false,"suffix":""},{"dropping-particle":"","family":"Kolb","given":"Kellie E.","non-dropping-particle":"","parse-names":false,"suffix":""},{"dropping-particle":"","family":"Villani","given":"Alexandra Chloé","non-dropping-particle":"","parse-names":false,"suffix":""},{"dropping-particle":"","family":"Johannessen","given":"Cory M.","non-dropping-particle":"","parse-names":false,"suffix":""},{"dropping-particle":"","family":"Andreev","given":"Aleksandr Y.","non-dropping-particle":"","parse-names":false,"suffix":""},{"dropping-particle":"","family":"Allen","given":"Eliezer M.","non-dropping-particle":"Van","parse-names":false,"suffix":""},{"dropping-particle":"","family":"Bertagnolli","given":"Monica","non-dropping-particle":"","parse-names":false,"suffix":""},{"dropping-particle":"","family":"Sorger","given":"Peter K.","non-dropping-particle":"","parse-names":false,"suffix":""},{"dropping-particle":"","family":"Sullivan","given":"Ryan J.","non-dropping-particle":"","parse-names":false,"suffix":""},{"dropping-particle":"","family":"Flaherty","given":"Keith T.","non-dropping-particle":"","parse-names":false,"suffix":""},{"dropping-particle":"","family":"Frederick","given":"Dennie T.","non-dropping-particle":"","parse-names":false,"suffix":""},{"dropping-particle":"","family":"Jané-Valbuena","given":"Judit","non-dropping-particle":"","parse-names":false,"suffix":""},{"dropping-particle":"","family":"Yoon","given":"Charles H.","non-dropping-particle":"","parse-names":false,"suffix":""},{"dropping-particle":"","family":"Rozenblatt-Rosen","given":"Orit","non-dropping-particle":"","parse-names":false,"suffix":""},{"dropping-particle":"","family":"Shalek","given":"Alex K.","non-dropping-particle":"","parse-names":false,"suffix":""},{"dropping-particle":"","family":"Regev","given":"Aviv","non-dropping-particle":"","parse-names":false,"suffix":""},{"dropping-particle":"","family":"Garraway","given":"Levi A.","non-dropping-particle":"","parse-names":false,"suffix":""}],"container-title":"Science","id":"ITEM-4","issue":"6282","issued":{"date-parts":[["2016"]]},"page":"189-196","title":"Dissecting the multicellular ecosystem of metastatic melanoma by single-cell RNA-seq","type":"article-journal","volume":"352"},"uris":["http://www.mendeley.com/documents/?uuid=07a289ee-7cdc-4920-b02c-b6ab52d936ef"]}],"mendeley":{"formattedCitation":"&lt;sup&gt;24–27&lt;/sup&gt;","plainTextFormattedCitation":"24–27","previouslyFormattedCitation":"&lt;sup&gt;24–27&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24–27</w:t>
      </w:r>
      <w:r w:rsidR="007C0FFB" w:rsidRPr="0002326A">
        <w:rPr>
          <w:rFonts w:ascii="Arial" w:hAnsi="Arial" w:cs="Arial"/>
          <w:color w:val="000000"/>
          <w:sz w:val="22"/>
          <w:szCs w:val="22"/>
        </w:rPr>
        <w:fldChar w:fldCharType="end"/>
      </w:r>
      <w:del w:id="32" w:author="Borcherding, Nicholas (CCOM Student)" w:date="2020-11-02T13:20: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providing an unbiased approach to profiling cells and enabling molecular classification of different subpopulations and identification of novel gene programs. Transcriptom</w:t>
      </w:r>
      <w:r w:rsidR="0029059B">
        <w:rPr>
          <w:rFonts w:ascii="Arial" w:hAnsi="Arial" w:cs="Arial"/>
          <w:color w:val="000000"/>
          <w:sz w:val="22"/>
          <w:szCs w:val="22"/>
        </w:rPr>
        <w:t>ic</w:t>
      </w:r>
      <w:r w:rsidRPr="0002326A">
        <w:rPr>
          <w:rFonts w:ascii="Arial" w:hAnsi="Arial" w:cs="Arial"/>
          <w:color w:val="000000"/>
          <w:sz w:val="22"/>
          <w:szCs w:val="22"/>
        </w:rPr>
        <w:t xml:space="preserve"> mapping of T lymphocytes coupled with TCR sequencing allows additional measurement of clonal T cell response to cancer at an unprecedented depth</w:t>
      </w:r>
      <w:ins w:id="33" w:author="Borcherding, Nicholas (CCOM Student)" w:date="2020-11-02T13:20:00Z">
        <w:r w:rsidR="003E01D3">
          <w:rPr>
            <w:rFonts w:ascii="Arial" w:hAnsi="Arial" w:cs="Arial"/>
            <w:color w:val="000000"/>
            <w:sz w:val="22"/>
            <w:szCs w:val="22"/>
          </w:rPr>
          <w:t>.</w:t>
        </w:r>
      </w:ins>
      <w:del w:id="34" w:author="Borcherding, Nicholas (CCOM Student)" w:date="2020-11-02T13:20:00Z">
        <w:r w:rsidR="007C0FFB" w:rsidRPr="0002326A" w:rsidDel="003E01D3">
          <w:rPr>
            <w:rFonts w:ascii="Arial" w:hAnsi="Arial" w:cs="Arial"/>
            <w:color w:val="000000"/>
            <w:sz w:val="22"/>
            <w:szCs w:val="22"/>
          </w:rPr>
          <w:delText xml:space="preserve"> </w:delText>
        </w:r>
      </w:del>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 xml:space="preserve">ADDIN CSL_CITATION {"citationItems":[{"id":"ITEM-1","itemData":{"DOI":"10.1073/pnas.1713863114","ISSN":"10916490","PMID":"29138313","abstract":"Tumor-infiltrating T cells play an important role in many cancers and can improve prognosis and yield therapeutic targets. W characterized T cells infiltrating both breast cancer tumors and th surrounding normal breast tissue to identify T cells specific to each as well as their abundance in peripheral blood. Using immun profiling of the T cell beta-chain repertoire in 16 patients with early-stage breast cancer, we show that the clonal structure of th tumor is significantly different from adjacent breast tissue, with th tumor containing </w:instrText>
      </w:r>
      <w:r w:rsidR="003E01D3">
        <w:rPr>
          <w:rFonts w:ascii="Cambria Math" w:hAnsi="Cambria Math" w:cs="Cambria Math"/>
          <w:color w:val="000000"/>
          <w:sz w:val="22"/>
          <w:szCs w:val="22"/>
        </w:rPr>
        <w:instrText>∼</w:instrText>
      </w:r>
      <w:r w:rsidR="003E01D3">
        <w:rPr>
          <w:rFonts w:ascii="Arial" w:hAnsi="Arial" w:cs="Arial"/>
          <w:color w:val="000000"/>
          <w:sz w:val="22"/>
          <w:szCs w:val="22"/>
        </w:rPr>
        <w:instrText xml:space="preserve">2.5-fold greater density of T cells and highe clonality compared with normal breast. The clonal structure o T cells in blood and normal breast is more similar than between blood and tumor, and could be used to distinguish tumor from nor mal breast tissue in 14 of 16 patients. Many T cell sequences overlap between tissue and blood from the same patient, including </w:instrText>
      </w:r>
      <w:r w:rsidR="003E01D3">
        <w:rPr>
          <w:rFonts w:ascii="Cambria Math" w:hAnsi="Cambria Math" w:cs="Cambria Math"/>
          <w:color w:val="000000"/>
          <w:sz w:val="22"/>
          <w:szCs w:val="22"/>
        </w:rPr>
        <w:instrText>∼</w:instrText>
      </w:r>
      <w:r w:rsidR="003E01D3">
        <w:rPr>
          <w:rFonts w:ascii="Arial" w:hAnsi="Arial" w:cs="Arial"/>
          <w:color w:val="000000"/>
          <w:sz w:val="22"/>
          <w:szCs w:val="22"/>
        </w:rPr>
        <w:instrText>50% o T cells between tumor and normal breast. Both tumor and norma breast contain high-abundance “enriched” sequences that are absen or of low abundance in the other tissue. Many of these T cells ar either not detected or detected with very low frequency in th blood, suggesting the existence of separate compartments o T cells in both tumor and normal breast. Enriched T cell sequence are typically unique to each patient, but a subset is shared between many different patients. We show that many of these are commonl generated sequences, and thus unlikely to play an important role in the tumor microenvironment.","author":[{"dropping-particle":"","family":"Beausang","given":"John F.","non-dropping-particle":"","parse-names":false,"suffix":""},{"dropping-particle":"","family":"Wheeler","given":"Amanda J.","non-dropping-particle":"","parse-names":false,"suffix":""},{"dropping-particle":"","family":"Chan","given":"Natalie H.","non-dropping-particle":"","parse-names":false,"suffix":""},{"dropping-particle":"","family":"Hanft","given":"Violet R.","non-dropping-particle":"","parse-names":false,"suffix":""},{"dropping-particle":"","family":"Dirbas","given":"Frederick M.","non-dropping-particle":"","parse-names":false,"suffix":""},{"dropping-particle":"","family":"Jeffrey","given":"Stefanie S.","non-dropping-particle":"","parse-names":false,"suffix":""},{"dropping-particle":"","family":"Quake","given":"Stephen R.","non-dropping-particle":"","parse-names":false,"suffix":""}],"container-title":"Proceedings of the National Academy of Sciences of the United States of America","id":"ITEM-1","issue":"48","issued":{"date-parts":[["2017"]]},"page":"e10409-10417","title":"T cell receptor sequencing of early-stage breast cancer tumors identifies altered clonal structure of the T cell repertoire","type":"article-journal","volume":"114"},"uris":["http://www.mendeley.com/documents/?uuid=2d2e426f-1ca5-4802-871e-45209d7ca3e8"]},{"id":"ITEM-2","itemData":{"DOI":"10.1016/j.cell.2017.05.035","ISSN":"10974172","abstract":"Systematic interrogation of tumor-infiltrating lymphocytes is key to the development of immunotherapies and the prediction of their clinical responses in cancers. Here, we perform deep single-cell RNA sequencing on 5,063 single T cells isolated from peripheral blood, tumor, and adjacent normal tissues from six hepatocellular carcinoma patients. The transcriptional profiles of these individual cells, coupled with assembled T cell receptor (TCR) sequences, enable us to identify 11 T cell subsets based on their molecular and functional properties and delineate their developmental trajectory. Specific subsets such as exhausted CD8+ T cells and Tregs are preferentially enriched and potentially clonally expanded in hepatocellular carcinoma (HCC), and we identified signature genes for each subset. One of the genes, layilin, is upregulated on activated CD8+ T cells and Tregs and represses the CD8+ T cell functions in vitro. This compendium of transcriptome data provides valuable insights and a rich resource for understanding the immune landscape in cancers.","author":[{"dropping-particle":"","family":"Zheng","given":"Chunhong","non-dropping-particle":"","parse-names":false,"suffix":""},{"dropping-particle":"","family":"Zheng","given":"Liangtao","non-dropping-particle":"","parse-names":false,"suffix":""},{"dropping-particle":"","family":"Yoo","given":"Jae Kwang","non-dropping-particle":"","parse-names":false,"suffix":""},{"dropping-particle":"","family":"Guo","given":"Huahu","non-dropping-particle":"","parse-names":false,"suffix":""},{"dropping-particle":"","family":"Zhang","given":"Yuanyuan","non-dropping-particle":"","parse-names":false,"suffix":""},{"dropping-particle":"","family":"Guo","given":"Xinyi","non-dropping-particle":"","parse-names":false,"suffix":""},{"dropping-particle":"","family":"Kang","given":"Boxi","non-dropping-particle":"","parse-names":false,"suffix":""},{"dropping-particle":"","family":"Hu","given":"Ruozhen","non-dropping-particle":"","parse-names":false,"suffix":""},{"dropping-particle":"","family":"Huang","given":"Julie Y.","non-dropping-particle":"","parse-names":false,"suffix":""},{"dropping-particle":"","family":"Zhang","given":"Qiming","non-dropping-particle":"","parse-names":false,"suffix":""},{"dropping-particle":"","family":"Liu","given":"Zhouzerui","non-dropping-particle":"","parse-names":false,"suffix":""},{"dropping-particle":"","family":"Dong","given":"Minghui","non-dropping-particle":"","parse-names":false,"suffix":""},{"dropping-particle":"","family":"Hu","given":"Xueda","non-dropping-particle":"","parse-names":false,"suffix":""},{"dropping-particle":"","family":"Ouyang","given":"Wenjun","non-dropping-particle":"","parse-names":false,"suffix":""},{"dropping-particle":"","family":"Peng","given":"Jirun","non-dropping-particle":"","parse-names":false,"suffix":""},{"dropping-particle":"","family":"Zhang","given":"Zemin","non-dropping-particle":"","parse-names":false,"suffix":""}],"container-title":"Cell","id":"ITEM-2","issue":"7","issued":{"date-parts":[["2017"]]},"page":"1342-1356","title":"Landscape of Infiltrating T Cells in Liver Cancer Revealed by Single-Cell Sequencing","type":"article-journal","volume":"169"},"uris":["http://www.mendeley.com/documents/?uuid=bd17989c-b856-41c3-9d48-3ffe1322be06"]}],"mendeley":{"formattedCitation":"&lt;sup&gt;28,29&lt;/sup&gt;","plainTextFormattedCitation":"28,29","previouslyFormattedCitation":"&lt;sup&gt;28,29&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28,29</w:t>
      </w:r>
      <w:r w:rsidR="007C0FFB" w:rsidRPr="0002326A">
        <w:rPr>
          <w:rFonts w:ascii="Arial" w:hAnsi="Arial" w:cs="Arial"/>
          <w:color w:val="000000"/>
          <w:sz w:val="22"/>
          <w:szCs w:val="22"/>
        </w:rPr>
        <w:fldChar w:fldCharType="end"/>
      </w:r>
      <w:del w:id="35" w:author="Borcherding, Nicholas (CCOM Student)" w:date="2020-11-02T13:20: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w:t>
      </w:r>
    </w:p>
    <w:p w14:paraId="219FADDF" w14:textId="77777777" w:rsidR="006A1B3C" w:rsidRPr="0002326A" w:rsidRDefault="006A1B3C" w:rsidP="006A1B3C">
      <w:pPr>
        <w:spacing w:line="480" w:lineRule="auto"/>
        <w:jc w:val="both"/>
        <w:rPr>
          <w:rFonts w:ascii="Arial" w:hAnsi="Arial" w:cs="Arial"/>
          <w:color w:val="000000"/>
          <w:sz w:val="22"/>
          <w:szCs w:val="22"/>
        </w:rPr>
      </w:pPr>
    </w:p>
    <w:p w14:paraId="05DE1A8F" w14:textId="258ABC2A" w:rsidR="006A1B3C" w:rsidRPr="00496A84" w:rsidRDefault="006A1B3C" w:rsidP="006A1B3C">
      <w:pPr>
        <w:tabs>
          <w:tab w:val="left" w:pos="720"/>
        </w:tabs>
        <w:spacing w:line="480" w:lineRule="auto"/>
        <w:jc w:val="both"/>
        <w:rPr>
          <w:rFonts w:ascii="Arial" w:hAnsi="Arial" w:cs="Arial"/>
          <w:color w:val="000000"/>
          <w:sz w:val="22"/>
          <w:szCs w:val="22"/>
        </w:rPr>
      </w:pPr>
      <w:r w:rsidRPr="0002326A">
        <w:rPr>
          <w:rFonts w:ascii="Arial" w:hAnsi="Arial" w:cs="Arial"/>
          <w:color w:val="000000"/>
          <w:sz w:val="22"/>
          <w:szCs w:val="22"/>
        </w:rPr>
        <w:t>Here, we report the single</w:t>
      </w:r>
      <w:r w:rsidR="0002326A">
        <w:rPr>
          <w:rFonts w:ascii="Arial" w:hAnsi="Arial" w:cs="Arial"/>
          <w:color w:val="000000"/>
          <w:sz w:val="22"/>
          <w:szCs w:val="22"/>
        </w:rPr>
        <w:t>-</w:t>
      </w:r>
      <w:r w:rsidRPr="0002326A">
        <w:rPr>
          <w:rFonts w:ascii="Arial" w:hAnsi="Arial" w:cs="Arial"/>
          <w:color w:val="000000"/>
          <w:sz w:val="22"/>
          <w:szCs w:val="22"/>
        </w:rPr>
        <w:t>cell profiling of the immune landscape in ccRCC mappin</w:t>
      </w:r>
      <w:r w:rsidR="0002326A">
        <w:rPr>
          <w:rFonts w:ascii="Arial" w:hAnsi="Arial" w:cs="Arial"/>
          <w:color w:val="000000"/>
          <w:sz w:val="22"/>
          <w:szCs w:val="22"/>
        </w:rPr>
        <w:t xml:space="preserve">g </w:t>
      </w:r>
      <w:r w:rsidRPr="0002326A">
        <w:rPr>
          <w:rFonts w:ascii="Arial" w:hAnsi="Arial" w:cs="Arial"/>
          <w:color w:val="000000"/>
          <w:sz w:val="22"/>
          <w:szCs w:val="22"/>
        </w:rPr>
        <w:t>25,688 of immune single cells</w:t>
      </w:r>
      <w:r w:rsidR="0002326A">
        <w:rPr>
          <w:rFonts w:ascii="Arial" w:hAnsi="Arial" w:cs="Arial"/>
          <w:color w:val="000000"/>
          <w:sz w:val="22"/>
          <w:szCs w:val="22"/>
        </w:rPr>
        <w:t xml:space="preserve"> </w:t>
      </w:r>
      <w:r w:rsidR="0002326A" w:rsidRPr="0002326A">
        <w:rPr>
          <w:rFonts w:ascii="Arial" w:hAnsi="Arial" w:cs="Arial"/>
          <w:color w:val="000000"/>
          <w:sz w:val="22"/>
          <w:szCs w:val="22"/>
        </w:rPr>
        <w:t>(5’</w:t>
      </w:r>
      <w:r w:rsidR="0029059B">
        <w:rPr>
          <w:rFonts w:ascii="Arial" w:hAnsi="Arial" w:cs="Arial"/>
          <w:color w:val="000000"/>
          <w:sz w:val="22"/>
          <w:szCs w:val="22"/>
        </w:rPr>
        <w:t>-sequencing</w:t>
      </w:r>
      <w:r w:rsidR="0002326A" w:rsidRPr="0002326A">
        <w:rPr>
          <w:rFonts w:ascii="Arial" w:hAnsi="Arial" w:cs="Arial"/>
          <w:color w:val="000000"/>
          <w:sz w:val="22"/>
          <w:szCs w:val="22"/>
        </w:rPr>
        <w:t xml:space="preserve"> and recombined V(D)J region of the T cell receptor) in matched </w:t>
      </w:r>
      <w:r w:rsidR="0029059B" w:rsidRPr="0002326A">
        <w:rPr>
          <w:rFonts w:ascii="Arial" w:hAnsi="Arial" w:cs="Arial"/>
          <w:color w:val="000000"/>
          <w:sz w:val="22"/>
          <w:szCs w:val="22"/>
        </w:rPr>
        <w:t xml:space="preserve">tumor </w:t>
      </w:r>
      <w:r w:rsidR="0002326A" w:rsidRPr="0002326A">
        <w:rPr>
          <w:rFonts w:ascii="Arial" w:hAnsi="Arial" w:cs="Arial"/>
          <w:color w:val="000000"/>
          <w:sz w:val="22"/>
          <w:szCs w:val="22"/>
        </w:rPr>
        <w:t>samples and peripheral blood</w:t>
      </w:r>
      <w:r w:rsidR="0029059B">
        <w:rPr>
          <w:rFonts w:ascii="Arial" w:hAnsi="Arial" w:cs="Arial"/>
          <w:color w:val="000000"/>
          <w:sz w:val="22"/>
          <w:szCs w:val="22"/>
        </w:rPr>
        <w:t>s</w:t>
      </w:r>
      <w:r w:rsidR="0002326A" w:rsidRPr="0002326A">
        <w:rPr>
          <w:rFonts w:ascii="Arial" w:hAnsi="Arial" w:cs="Arial"/>
          <w:color w:val="000000"/>
          <w:sz w:val="22"/>
          <w:szCs w:val="22"/>
        </w:rPr>
        <w:t xml:space="preserve"> from three treatment-naïve ccRCC patients. </w:t>
      </w:r>
      <w:r w:rsidR="0029059B">
        <w:rPr>
          <w:rFonts w:ascii="Arial" w:hAnsi="Arial" w:cs="Arial"/>
          <w:color w:val="000000"/>
          <w:sz w:val="22"/>
          <w:szCs w:val="22"/>
        </w:rPr>
        <w:t>W</w:t>
      </w:r>
      <w:r w:rsidR="0002326A">
        <w:rPr>
          <w:rFonts w:ascii="Arial" w:hAnsi="Arial" w:cs="Arial"/>
          <w:color w:val="000000"/>
          <w:sz w:val="22"/>
          <w:szCs w:val="22"/>
        </w:rPr>
        <w:t xml:space="preserve">e </w:t>
      </w:r>
      <w:r w:rsidR="0029059B">
        <w:rPr>
          <w:rFonts w:ascii="Arial" w:hAnsi="Arial" w:cs="Arial"/>
          <w:color w:val="000000"/>
          <w:sz w:val="22"/>
          <w:szCs w:val="22"/>
        </w:rPr>
        <w:t xml:space="preserve">further </w:t>
      </w:r>
      <w:r w:rsidR="0002326A">
        <w:rPr>
          <w:rFonts w:ascii="Arial" w:hAnsi="Arial" w:cs="Arial"/>
          <w:color w:val="000000"/>
          <w:sz w:val="22"/>
          <w:szCs w:val="22"/>
        </w:rPr>
        <w:t>integrated an additional, 11,367 immune cells isolated from peripheral blood and renal parenchyma</w:t>
      </w:r>
      <w:del w:id="36" w:author="Borcherding, Nicholas (CCOM Student)" w:date="2020-11-02T13:20:00Z">
        <w:r w:rsidR="00E87B44" w:rsidDel="003E01D3">
          <w:rPr>
            <w:rFonts w:ascii="Arial" w:hAnsi="Arial" w:cs="Arial"/>
            <w:color w:val="000000"/>
            <w:sz w:val="22"/>
            <w:szCs w:val="22"/>
          </w:rPr>
          <w:delText xml:space="preserve"> </w:delText>
        </w:r>
      </w:del>
      <w:r w:rsidR="00E87B44">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lt;sup&gt;30&lt;/sup&gt;","plainTextFormattedCitation":"30","previouslyFormattedCitation":"&lt;sup&gt;30&lt;/sup&gt;"},"properties":{"noteIndex":0},"schema":"https://github.com/citation-style-language/schema/raw/master/csl-citation.json"}</w:instrText>
      </w:r>
      <w:r w:rsidR="00E87B44">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30</w:t>
      </w:r>
      <w:r w:rsidR="00E87B44">
        <w:rPr>
          <w:rFonts w:ascii="Arial" w:hAnsi="Arial" w:cs="Arial"/>
          <w:color w:val="000000"/>
          <w:sz w:val="22"/>
          <w:szCs w:val="22"/>
        </w:rPr>
        <w:fldChar w:fldCharType="end"/>
      </w:r>
      <w:r w:rsidR="0029059B">
        <w:rPr>
          <w:rFonts w:ascii="Arial" w:hAnsi="Arial" w:cs="Arial"/>
          <w:color w:val="000000"/>
          <w:sz w:val="22"/>
          <w:szCs w:val="22"/>
        </w:rPr>
        <w:t xml:space="preserve"> </w:t>
      </w:r>
      <w:r w:rsidR="0002326A">
        <w:rPr>
          <w:rFonts w:ascii="Arial" w:hAnsi="Arial" w:cs="Arial"/>
          <w:color w:val="000000"/>
          <w:sz w:val="22"/>
          <w:szCs w:val="22"/>
        </w:rPr>
        <w:t>providing controls to evaluate tumor-specific transcriptional</w:t>
      </w:r>
      <w:r w:rsidR="00496A84">
        <w:rPr>
          <w:rFonts w:ascii="Arial" w:hAnsi="Arial" w:cs="Arial"/>
          <w:color w:val="000000"/>
          <w:sz w:val="22"/>
          <w:szCs w:val="22"/>
        </w:rPr>
        <w:t xml:space="preserve"> and clonal</w:t>
      </w:r>
      <w:r w:rsidR="0002326A">
        <w:rPr>
          <w:rFonts w:ascii="Arial" w:hAnsi="Arial" w:cs="Arial"/>
          <w:color w:val="000000"/>
          <w:sz w:val="22"/>
          <w:szCs w:val="22"/>
        </w:rPr>
        <w:t xml:space="preserve"> changes</w:t>
      </w:r>
      <w:r w:rsidR="00496A84">
        <w:rPr>
          <w:rFonts w:ascii="Arial" w:hAnsi="Arial" w:cs="Arial"/>
          <w:color w:val="000000"/>
          <w:sz w:val="22"/>
          <w:szCs w:val="22"/>
        </w:rPr>
        <w:t xml:space="preserve"> in immune populations</w:t>
      </w:r>
      <w:r w:rsidR="0002326A">
        <w:rPr>
          <w:rFonts w:ascii="Arial" w:hAnsi="Arial" w:cs="Arial"/>
          <w:color w:val="000000"/>
          <w:sz w:val="22"/>
          <w:szCs w:val="22"/>
        </w:rPr>
        <w:t xml:space="preserve"> at the single-cell level. </w:t>
      </w:r>
      <w:r w:rsidR="00496A84">
        <w:rPr>
          <w:rFonts w:ascii="Arial" w:hAnsi="Arial" w:cs="Arial"/>
          <w:color w:val="000000"/>
          <w:sz w:val="22"/>
          <w:szCs w:val="22"/>
        </w:rPr>
        <w:t>Analysis of tumor-infiltrating T cells demonstrated distinct expression changes compared to peripheral blood</w:t>
      </w:r>
      <w:r w:rsidR="00305FDD">
        <w:rPr>
          <w:rFonts w:ascii="Arial" w:hAnsi="Arial" w:cs="Arial"/>
          <w:color w:val="000000"/>
          <w:sz w:val="22"/>
          <w:szCs w:val="22"/>
        </w:rPr>
        <w:t xml:space="preserve"> and normal renal parenchyma</w:t>
      </w:r>
      <w:r w:rsidR="00496A84">
        <w:rPr>
          <w:rFonts w:ascii="Arial" w:hAnsi="Arial" w:cs="Arial"/>
          <w:color w:val="000000"/>
          <w:sz w:val="22"/>
          <w:szCs w:val="22"/>
        </w:rPr>
        <w:t>. Clonal structure of T cells differed</w:t>
      </w:r>
      <w:r w:rsidR="00305FDD">
        <w:rPr>
          <w:rFonts w:ascii="Arial" w:hAnsi="Arial" w:cs="Arial"/>
          <w:color w:val="000000"/>
          <w:sz w:val="22"/>
          <w:szCs w:val="22"/>
        </w:rPr>
        <w:t xml:space="preserve"> – with</w:t>
      </w:r>
      <w:r w:rsidR="00496A84">
        <w:rPr>
          <w:rFonts w:ascii="Arial" w:hAnsi="Arial" w:cs="Arial"/>
          <w:color w:val="000000"/>
          <w:sz w:val="22"/>
          <w:szCs w:val="22"/>
        </w:rPr>
        <w:t xml:space="preserve"> marked expansion seen in CD8</w:t>
      </w:r>
      <w:r w:rsidR="00496A84" w:rsidRPr="00496A84">
        <w:rPr>
          <w:rFonts w:ascii="Arial" w:hAnsi="Arial" w:cs="Arial"/>
          <w:color w:val="000000"/>
          <w:sz w:val="22"/>
          <w:szCs w:val="22"/>
          <w:vertAlign w:val="superscript"/>
        </w:rPr>
        <w:t>+</w:t>
      </w:r>
      <w:r w:rsidR="00496A84">
        <w:rPr>
          <w:rFonts w:ascii="Arial" w:hAnsi="Arial" w:cs="Arial"/>
          <w:color w:val="000000"/>
          <w:sz w:val="22"/>
          <w:szCs w:val="22"/>
        </w:rPr>
        <w:t xml:space="preserve"> T cells but not CD4</w:t>
      </w:r>
      <w:r w:rsidR="00496A84" w:rsidRPr="00496A84">
        <w:rPr>
          <w:rFonts w:ascii="Arial" w:hAnsi="Arial" w:cs="Arial"/>
          <w:color w:val="000000"/>
          <w:sz w:val="22"/>
          <w:szCs w:val="22"/>
          <w:vertAlign w:val="superscript"/>
        </w:rPr>
        <w:t>+</w:t>
      </w:r>
      <w:r w:rsidR="00496A84">
        <w:rPr>
          <w:rFonts w:ascii="Arial" w:hAnsi="Arial" w:cs="Arial"/>
          <w:color w:val="000000"/>
          <w:sz w:val="22"/>
          <w:szCs w:val="22"/>
        </w:rPr>
        <w:t xml:space="preserve"> T cells</w:t>
      </w:r>
      <w:r w:rsidR="00305FDD">
        <w:rPr>
          <w:rFonts w:ascii="Arial" w:hAnsi="Arial" w:cs="Arial"/>
          <w:color w:val="000000"/>
          <w:sz w:val="22"/>
          <w:szCs w:val="22"/>
        </w:rPr>
        <w:t xml:space="preserve"> –</w:t>
      </w:r>
      <w:r w:rsidR="00496A84">
        <w:rPr>
          <w:rFonts w:ascii="Arial" w:hAnsi="Arial" w:cs="Arial"/>
          <w:color w:val="000000"/>
          <w:sz w:val="22"/>
          <w:szCs w:val="22"/>
        </w:rPr>
        <w:t xml:space="preserve"> and was associated with transcriptional patterning revealed by cell trajectory analysis. In </w:t>
      </w:r>
      <w:r w:rsidR="00D710B8">
        <w:rPr>
          <w:rFonts w:ascii="Arial" w:hAnsi="Arial" w:cs="Arial"/>
          <w:color w:val="000000"/>
          <w:sz w:val="22"/>
          <w:szCs w:val="22"/>
        </w:rPr>
        <w:t>myeloid</w:t>
      </w:r>
      <w:r w:rsidR="00496A84">
        <w:rPr>
          <w:rFonts w:ascii="Arial" w:hAnsi="Arial" w:cs="Arial"/>
          <w:color w:val="000000"/>
          <w:sz w:val="22"/>
          <w:szCs w:val="22"/>
        </w:rPr>
        <w:t xml:space="preserve"> cells, we observed an overall increase in macrophage populations with mixed polarization across patients. </w:t>
      </w:r>
      <w:r w:rsidR="00561541">
        <w:rPr>
          <w:rFonts w:ascii="Arial" w:hAnsi="Arial" w:cs="Arial"/>
          <w:color w:val="000000"/>
          <w:sz w:val="22"/>
          <w:szCs w:val="22"/>
        </w:rPr>
        <w:t>Predictive models</w:t>
      </w:r>
      <w:r w:rsidR="00305FDD">
        <w:rPr>
          <w:rFonts w:ascii="Arial" w:hAnsi="Arial" w:cs="Arial"/>
          <w:color w:val="000000"/>
          <w:sz w:val="22"/>
          <w:szCs w:val="22"/>
        </w:rPr>
        <w:t xml:space="preserve"> </w:t>
      </w:r>
      <w:r w:rsidR="0089638A">
        <w:rPr>
          <w:rFonts w:ascii="Arial" w:hAnsi="Arial" w:cs="Arial"/>
          <w:color w:val="000000"/>
          <w:sz w:val="22"/>
          <w:szCs w:val="22"/>
        </w:rPr>
        <w:t>derived from the CD8</w:t>
      </w:r>
      <w:r w:rsidR="0089638A" w:rsidRPr="001B7B72">
        <w:rPr>
          <w:rFonts w:ascii="Arial" w:hAnsi="Arial" w:cs="Arial"/>
          <w:color w:val="000000"/>
          <w:sz w:val="22"/>
          <w:szCs w:val="22"/>
          <w:vertAlign w:val="superscript"/>
        </w:rPr>
        <w:t>+</w:t>
      </w:r>
      <w:r w:rsidR="0089638A">
        <w:rPr>
          <w:rFonts w:ascii="Arial" w:hAnsi="Arial" w:cs="Arial"/>
          <w:color w:val="000000"/>
          <w:sz w:val="22"/>
          <w:szCs w:val="22"/>
        </w:rPr>
        <w:t xml:space="preserve"> T cell</w:t>
      </w:r>
      <w:r w:rsidR="00305FDD">
        <w:rPr>
          <w:rFonts w:ascii="Arial" w:hAnsi="Arial" w:cs="Arial"/>
          <w:color w:val="000000"/>
          <w:sz w:val="22"/>
          <w:szCs w:val="22"/>
        </w:rPr>
        <w:t>s</w:t>
      </w:r>
      <w:r w:rsidR="0089638A">
        <w:rPr>
          <w:rFonts w:ascii="Arial" w:hAnsi="Arial" w:cs="Arial"/>
          <w:color w:val="000000"/>
          <w:sz w:val="22"/>
          <w:szCs w:val="22"/>
        </w:rPr>
        <w:t xml:space="preserve"> and TAMs identified </w:t>
      </w:r>
      <w:r w:rsidR="001B7B72">
        <w:rPr>
          <w:rFonts w:ascii="Arial" w:hAnsi="Arial" w:cs="Arial"/>
          <w:color w:val="000000"/>
          <w:sz w:val="22"/>
          <w:szCs w:val="22"/>
        </w:rPr>
        <w:t>worse overall survival associated with proliferative CD8</w:t>
      </w:r>
      <w:r w:rsidR="001B7B72" w:rsidRPr="001B7B72">
        <w:rPr>
          <w:rFonts w:ascii="Arial" w:hAnsi="Arial" w:cs="Arial"/>
          <w:color w:val="000000"/>
          <w:sz w:val="22"/>
          <w:szCs w:val="22"/>
          <w:vertAlign w:val="superscript"/>
        </w:rPr>
        <w:t>+</w:t>
      </w:r>
      <w:r w:rsidR="001B7B72">
        <w:rPr>
          <w:rFonts w:ascii="Arial" w:hAnsi="Arial" w:cs="Arial"/>
          <w:color w:val="000000"/>
          <w:sz w:val="22"/>
          <w:szCs w:val="22"/>
        </w:rPr>
        <w:t xml:space="preserve"> T cells and </w:t>
      </w:r>
      <w:r w:rsidR="001B7B72" w:rsidRPr="001B7B72">
        <w:rPr>
          <w:rFonts w:ascii="Arial" w:hAnsi="Arial" w:cs="Arial"/>
          <w:i/>
          <w:iCs/>
          <w:color w:val="000000"/>
          <w:sz w:val="22"/>
          <w:szCs w:val="22"/>
        </w:rPr>
        <w:t>CD207</w:t>
      </w:r>
      <w:r w:rsidR="001B7B72" w:rsidRPr="001B7B72">
        <w:rPr>
          <w:rFonts w:ascii="Arial" w:hAnsi="Arial" w:cs="Arial"/>
          <w:color w:val="000000"/>
          <w:sz w:val="22"/>
          <w:szCs w:val="22"/>
          <w:vertAlign w:val="superscript"/>
        </w:rPr>
        <w:t>+</w:t>
      </w:r>
      <w:r w:rsidR="001B7B72">
        <w:rPr>
          <w:rFonts w:ascii="Arial" w:hAnsi="Arial" w:cs="Arial"/>
          <w:color w:val="000000"/>
          <w:sz w:val="22"/>
          <w:szCs w:val="22"/>
        </w:rPr>
        <w:t xml:space="preserve"> TAMs. </w:t>
      </w:r>
      <w:r w:rsidRPr="0002326A">
        <w:rPr>
          <w:rFonts w:ascii="Arial" w:hAnsi="Arial" w:cs="Arial"/>
          <w:color w:val="000000"/>
          <w:sz w:val="22"/>
          <w:szCs w:val="22"/>
        </w:rPr>
        <w:t xml:space="preserve">This represents the first such report of the immune landscape of ccRCC using </w:t>
      </w:r>
      <w:r w:rsidR="00741BCA" w:rsidRPr="0002326A">
        <w:rPr>
          <w:rFonts w:ascii="Arial" w:hAnsi="Arial" w:cs="Arial"/>
          <w:color w:val="000000"/>
          <w:sz w:val="22"/>
          <w:szCs w:val="22"/>
        </w:rPr>
        <w:t xml:space="preserve">SCRS </w:t>
      </w:r>
      <w:r w:rsidR="00496A84">
        <w:rPr>
          <w:rFonts w:ascii="Arial" w:hAnsi="Arial" w:cs="Arial"/>
          <w:color w:val="000000"/>
          <w:sz w:val="22"/>
          <w:szCs w:val="22"/>
        </w:rPr>
        <w:t>for both transcriptional and clonal assessment.</w:t>
      </w:r>
    </w:p>
    <w:p w14:paraId="057B91F0" w14:textId="77777777" w:rsidR="009E3D20" w:rsidRDefault="009E3D20" w:rsidP="004B43AC">
      <w:pPr>
        <w:pStyle w:val="Paragraph"/>
        <w:snapToGrid w:val="0"/>
        <w:ind w:firstLine="0"/>
        <w:rPr>
          <w:rFonts w:ascii="Arial" w:hAnsi="Arial" w:cs="Arial"/>
          <w:b/>
          <w:bCs/>
          <w:color w:val="000000"/>
          <w:sz w:val="22"/>
          <w:szCs w:val="22"/>
        </w:rPr>
      </w:pPr>
    </w:p>
    <w:p w14:paraId="74372172" w14:textId="77777777" w:rsidR="00576538" w:rsidRDefault="00576538" w:rsidP="004B43AC">
      <w:pPr>
        <w:pStyle w:val="Paragraph"/>
        <w:snapToGrid w:val="0"/>
        <w:ind w:firstLine="0"/>
        <w:rPr>
          <w:rFonts w:ascii="Arial" w:hAnsi="Arial" w:cs="Arial"/>
          <w:b/>
          <w:bCs/>
          <w:color w:val="000000"/>
          <w:sz w:val="22"/>
          <w:szCs w:val="22"/>
        </w:rPr>
      </w:pPr>
    </w:p>
    <w:p w14:paraId="7D351062" w14:textId="77777777" w:rsidR="00576538" w:rsidRDefault="00576538" w:rsidP="004B43AC">
      <w:pPr>
        <w:pStyle w:val="Paragraph"/>
        <w:snapToGrid w:val="0"/>
        <w:ind w:firstLine="0"/>
        <w:rPr>
          <w:rFonts w:ascii="Arial" w:hAnsi="Arial" w:cs="Arial"/>
          <w:b/>
          <w:bCs/>
          <w:color w:val="000000"/>
          <w:sz w:val="22"/>
          <w:szCs w:val="22"/>
        </w:rPr>
      </w:pPr>
    </w:p>
    <w:p w14:paraId="7CBEFE4C" w14:textId="77777777" w:rsidR="00576538" w:rsidRDefault="00576538" w:rsidP="004B43AC">
      <w:pPr>
        <w:pStyle w:val="Paragraph"/>
        <w:snapToGrid w:val="0"/>
        <w:ind w:firstLine="0"/>
        <w:rPr>
          <w:rFonts w:ascii="Arial" w:hAnsi="Arial" w:cs="Arial"/>
          <w:b/>
          <w:bCs/>
          <w:color w:val="000000"/>
          <w:sz w:val="22"/>
          <w:szCs w:val="22"/>
        </w:rPr>
      </w:pPr>
    </w:p>
    <w:p w14:paraId="05A8B429" w14:textId="77777777" w:rsidR="00576538" w:rsidRDefault="00576538" w:rsidP="004B43AC">
      <w:pPr>
        <w:pStyle w:val="Paragraph"/>
        <w:snapToGrid w:val="0"/>
        <w:ind w:firstLine="0"/>
        <w:rPr>
          <w:rFonts w:ascii="Arial" w:hAnsi="Arial" w:cs="Arial"/>
          <w:b/>
          <w:bCs/>
          <w:color w:val="000000"/>
          <w:sz w:val="22"/>
          <w:szCs w:val="22"/>
        </w:rPr>
      </w:pPr>
    </w:p>
    <w:p w14:paraId="07543A93" w14:textId="77777777" w:rsidR="00576538" w:rsidRDefault="00576538" w:rsidP="004B43AC">
      <w:pPr>
        <w:pStyle w:val="Paragraph"/>
        <w:snapToGrid w:val="0"/>
        <w:ind w:firstLine="0"/>
        <w:rPr>
          <w:rFonts w:ascii="Arial" w:hAnsi="Arial" w:cs="Arial"/>
          <w:b/>
          <w:bCs/>
          <w:color w:val="000000"/>
          <w:sz w:val="22"/>
          <w:szCs w:val="22"/>
        </w:rPr>
      </w:pPr>
    </w:p>
    <w:p w14:paraId="5624B0D9" w14:textId="77777777" w:rsidR="00576538" w:rsidRDefault="00576538" w:rsidP="004B43AC">
      <w:pPr>
        <w:pStyle w:val="Paragraph"/>
        <w:snapToGrid w:val="0"/>
        <w:ind w:firstLine="0"/>
        <w:rPr>
          <w:rFonts w:ascii="Arial" w:hAnsi="Arial" w:cs="Arial"/>
          <w:b/>
          <w:bCs/>
          <w:color w:val="000000"/>
          <w:sz w:val="22"/>
          <w:szCs w:val="22"/>
        </w:rPr>
      </w:pPr>
    </w:p>
    <w:p w14:paraId="68520551" w14:textId="77777777" w:rsidR="003E01D3" w:rsidRDefault="003E01D3" w:rsidP="004B43AC">
      <w:pPr>
        <w:pStyle w:val="Paragraph"/>
        <w:snapToGrid w:val="0"/>
        <w:ind w:firstLine="0"/>
        <w:rPr>
          <w:ins w:id="37" w:author="Borcherding, Nicholas (CCOM Student)" w:date="2020-11-02T13:20:00Z"/>
          <w:rFonts w:ascii="Arial" w:hAnsi="Arial" w:cs="Arial"/>
          <w:b/>
          <w:bCs/>
          <w:color w:val="000000"/>
          <w:sz w:val="22"/>
          <w:szCs w:val="22"/>
        </w:rPr>
      </w:pPr>
    </w:p>
    <w:p w14:paraId="473D300F" w14:textId="40C1DD42" w:rsidR="004B43AC" w:rsidRPr="0002326A" w:rsidRDefault="004B43AC" w:rsidP="004B43AC">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lastRenderedPageBreak/>
        <w:t>Methods</w:t>
      </w:r>
    </w:p>
    <w:p w14:paraId="11697B5B" w14:textId="77777777" w:rsidR="004B43AC" w:rsidRPr="0002326A" w:rsidRDefault="004B43AC" w:rsidP="004B43AC">
      <w:pPr>
        <w:pStyle w:val="Paragraph"/>
        <w:snapToGrid w:val="0"/>
        <w:ind w:firstLine="0"/>
        <w:rPr>
          <w:rFonts w:ascii="Arial" w:hAnsi="Arial" w:cs="Arial"/>
          <w:b/>
          <w:bCs/>
          <w:sz w:val="22"/>
          <w:szCs w:val="22"/>
        </w:rPr>
      </w:pPr>
    </w:p>
    <w:p w14:paraId="16AE059D"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Subject Details and Tissue Collection</w:t>
      </w:r>
    </w:p>
    <w:p w14:paraId="7195C6E2" w14:textId="638B6B6D" w:rsidR="006476A1" w:rsidRPr="0002326A" w:rsidRDefault="006476A1" w:rsidP="006476A1">
      <w:pPr>
        <w:spacing w:line="480" w:lineRule="auto"/>
        <w:jc w:val="both"/>
        <w:rPr>
          <w:rFonts w:ascii="Arial" w:hAnsi="Arial" w:cs="Arial"/>
          <w:color w:val="000000"/>
          <w:sz w:val="22"/>
          <w:szCs w:val="22"/>
        </w:rPr>
      </w:pPr>
      <w:r>
        <w:rPr>
          <w:rFonts w:ascii="Arial" w:hAnsi="Arial" w:cs="Arial"/>
          <w:color w:val="000000"/>
          <w:sz w:val="22"/>
          <w:szCs w:val="22"/>
        </w:rPr>
        <w:t xml:space="preserve">Paired </w:t>
      </w:r>
      <w:r w:rsidRPr="0002326A">
        <w:rPr>
          <w:rFonts w:ascii="Arial" w:hAnsi="Arial" w:cs="Arial"/>
          <w:color w:val="000000"/>
          <w:sz w:val="22"/>
          <w:szCs w:val="22"/>
        </w:rPr>
        <w:t xml:space="preserve">blood and primary ccRCC </w:t>
      </w:r>
      <w:r>
        <w:rPr>
          <w:rFonts w:ascii="Arial" w:hAnsi="Arial" w:cs="Arial"/>
          <w:color w:val="000000"/>
          <w:sz w:val="22"/>
          <w:szCs w:val="22"/>
        </w:rPr>
        <w:t xml:space="preserve">along with matched normal kidney parenchyma samples </w:t>
      </w:r>
      <w:r w:rsidRPr="0002326A">
        <w:rPr>
          <w:rFonts w:ascii="Arial" w:hAnsi="Arial" w:cs="Arial"/>
          <w:color w:val="000000"/>
          <w:sz w:val="22"/>
          <w:szCs w:val="22"/>
        </w:rPr>
        <w:t xml:space="preserve">were obtained from the University of Iowa Tissue Procurement Core and GUMER repository through the Holden Comprehensive Cancer Center from </w:t>
      </w:r>
      <w:r>
        <w:rPr>
          <w:rFonts w:ascii="Arial" w:hAnsi="Arial" w:cs="Arial"/>
          <w:color w:val="000000"/>
          <w:sz w:val="22"/>
          <w:szCs w:val="22"/>
        </w:rPr>
        <w:t xml:space="preserve">de-identified three </w:t>
      </w:r>
      <w:r w:rsidRPr="0002326A">
        <w:rPr>
          <w:rFonts w:ascii="Arial" w:hAnsi="Arial" w:cs="Arial"/>
          <w:color w:val="000000"/>
          <w:sz w:val="22"/>
          <w:szCs w:val="22"/>
        </w:rPr>
        <w:t xml:space="preserve">subjects </w:t>
      </w:r>
      <w:r>
        <w:rPr>
          <w:rFonts w:ascii="Arial" w:hAnsi="Arial" w:cs="Arial"/>
          <w:color w:val="000000"/>
          <w:sz w:val="22"/>
          <w:szCs w:val="22"/>
        </w:rPr>
        <w:t xml:space="preserve">previously </w:t>
      </w:r>
      <w:r w:rsidRPr="0002326A">
        <w:rPr>
          <w:rFonts w:ascii="Arial" w:hAnsi="Arial" w:cs="Arial"/>
          <w:color w:val="000000"/>
          <w:sz w:val="22"/>
          <w:szCs w:val="22"/>
        </w:rPr>
        <w:t>provid</w:t>
      </w:r>
      <w:r>
        <w:rPr>
          <w:rFonts w:ascii="Arial" w:hAnsi="Arial" w:cs="Arial"/>
          <w:color w:val="000000"/>
          <w:sz w:val="22"/>
          <w:szCs w:val="22"/>
        </w:rPr>
        <w:t>ed</w:t>
      </w:r>
      <w:r w:rsidRPr="0002326A">
        <w:rPr>
          <w:rFonts w:ascii="Arial" w:hAnsi="Arial" w:cs="Arial"/>
          <w:color w:val="000000"/>
          <w:sz w:val="22"/>
          <w:szCs w:val="22"/>
        </w:rPr>
        <w:t xml:space="preserve"> written consent approved by the University of Iowa</w:t>
      </w:r>
      <w:r>
        <w:rPr>
          <w:rFonts w:ascii="Arial" w:hAnsi="Arial" w:cs="Arial"/>
          <w:color w:val="000000"/>
          <w:sz w:val="22"/>
          <w:szCs w:val="22"/>
        </w:rPr>
        <w:t xml:space="preserve"> </w:t>
      </w:r>
      <w:r w:rsidRPr="00835CA4">
        <w:rPr>
          <w:rFonts w:ascii="Arial" w:hAnsi="Arial" w:cs="Arial"/>
          <w:color w:val="000000"/>
          <w:sz w:val="22"/>
          <w:szCs w:val="22"/>
        </w:rPr>
        <w:t>Institutional Review Board (IRB) under the IRB number 201304826 and conducted under the Declaration of Helsinki Principles</w:t>
      </w:r>
      <w:r w:rsidRPr="0002326A">
        <w:rPr>
          <w:rFonts w:ascii="Arial" w:hAnsi="Arial" w:cs="Arial"/>
          <w:color w:val="000000"/>
          <w:sz w:val="22"/>
          <w:szCs w:val="22"/>
        </w:rPr>
        <w:t>. The patients were males with an age range of 67 to 74 years old</w:t>
      </w:r>
      <w:r w:rsidRPr="00D710B8">
        <w:rPr>
          <w:rFonts w:ascii="Arial" w:hAnsi="Arial" w:cs="Arial"/>
          <w:color w:val="000000"/>
          <w:sz w:val="22"/>
          <w:szCs w:val="22"/>
        </w:rPr>
        <w:t>. Tumor grades were histologically determined by a pathologist. Primary tumor stage for Patient 1 and Patient 2 were reported as pT1b without extension, while Patient 3 was reported</w:t>
      </w:r>
      <w:r w:rsidRPr="0002326A">
        <w:rPr>
          <w:rFonts w:ascii="Arial" w:hAnsi="Arial" w:cs="Arial"/>
          <w:color w:val="000000"/>
          <w:sz w:val="22"/>
          <w:szCs w:val="22"/>
        </w:rPr>
        <w:t xml:space="preserve"> as pT3a with</w:t>
      </w:r>
      <w:r>
        <w:rPr>
          <w:rFonts w:ascii="Arial" w:hAnsi="Arial" w:cs="Arial"/>
          <w:color w:val="000000"/>
          <w:sz w:val="22"/>
          <w:szCs w:val="22"/>
        </w:rPr>
        <w:t xml:space="preserve"> renal vein invasion.</w:t>
      </w:r>
    </w:p>
    <w:p w14:paraId="5B0A7454" w14:textId="77777777" w:rsidR="004B43AC" w:rsidRPr="0002326A" w:rsidRDefault="004B43AC" w:rsidP="004B43AC">
      <w:pPr>
        <w:spacing w:line="480" w:lineRule="auto"/>
        <w:jc w:val="both"/>
        <w:rPr>
          <w:rFonts w:ascii="Arial" w:hAnsi="Arial" w:cs="Arial"/>
          <w:color w:val="000000"/>
          <w:sz w:val="22"/>
          <w:szCs w:val="22"/>
        </w:rPr>
      </w:pPr>
    </w:p>
    <w:p w14:paraId="3B1DAF7B"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Tumor Dissociation and Isolation of Mononuclear Cells</w:t>
      </w:r>
    </w:p>
    <w:p w14:paraId="7CE1C9E9" w14:textId="2DA2D430" w:rsidR="004B43AC" w:rsidRPr="00B7170F" w:rsidRDefault="004B43AC" w:rsidP="004B43AC">
      <w:pPr>
        <w:spacing w:line="480" w:lineRule="auto"/>
        <w:jc w:val="both"/>
        <w:rPr>
          <w:rFonts w:ascii="Arial" w:hAnsi="Arial" w:cs="Arial"/>
          <w:color w:val="000000" w:themeColor="text1"/>
          <w:sz w:val="22"/>
          <w:szCs w:val="22"/>
        </w:rPr>
      </w:pPr>
      <w:r w:rsidRPr="00B7170F">
        <w:rPr>
          <w:rFonts w:ascii="Arial" w:hAnsi="Arial" w:cs="Arial"/>
          <w:color w:val="000000" w:themeColor="text1"/>
          <w:sz w:val="22"/>
          <w:szCs w:val="22"/>
        </w:rPr>
        <w:t xml:space="preserve">Renal tumor samples were dissociated into single cells by a semi-automated combined mechanical/enzymatic process. The tumor tissue was cut into pieces of (2-3mm) in size and transferred to C Tubes (Miltenyi Biotech, </w:t>
      </w:r>
      <w:proofErr w:type="spellStart"/>
      <w:r w:rsidRPr="00B7170F">
        <w:rPr>
          <w:rFonts w:ascii="Arial" w:hAnsi="Arial" w:cs="Arial"/>
          <w:color w:val="000000" w:themeColor="text1"/>
          <w:sz w:val="22"/>
          <w:szCs w:val="22"/>
        </w:rPr>
        <w:t>Bergisch</w:t>
      </w:r>
      <w:proofErr w:type="spellEnd"/>
      <w:r w:rsidRPr="00B7170F">
        <w:rPr>
          <w:rFonts w:ascii="Arial" w:hAnsi="Arial" w:cs="Arial"/>
          <w:color w:val="000000" w:themeColor="text1"/>
          <w:sz w:val="22"/>
          <w:szCs w:val="22"/>
        </w:rPr>
        <w:t xml:space="preserve"> </w:t>
      </w:r>
      <w:proofErr w:type="spellStart"/>
      <w:r w:rsidRPr="00B7170F">
        <w:rPr>
          <w:rFonts w:ascii="Arial" w:hAnsi="Arial" w:cs="Arial"/>
          <w:color w:val="000000" w:themeColor="text1"/>
          <w:sz w:val="22"/>
          <w:szCs w:val="22"/>
        </w:rPr>
        <w:t>Gladbach</w:t>
      </w:r>
      <w:proofErr w:type="spellEnd"/>
      <w:r w:rsidRPr="00B7170F">
        <w:rPr>
          <w:rFonts w:ascii="Arial" w:hAnsi="Arial" w:cs="Arial"/>
          <w:color w:val="000000" w:themeColor="text1"/>
          <w:sz w:val="22"/>
          <w:szCs w:val="22"/>
        </w:rPr>
        <w:t xml:space="preserve">, Germany) containing a mix of Enzymes H, R and A (Tumor Dissociation Kit, human; Miltenyi Biotech). Mechanical dissociation was accomplished by performing three consecutive automated steps on the </w:t>
      </w:r>
      <w:proofErr w:type="spellStart"/>
      <w:r w:rsidRPr="00B7170F">
        <w:rPr>
          <w:rFonts w:ascii="Arial" w:hAnsi="Arial" w:cs="Arial"/>
          <w:color w:val="000000" w:themeColor="text1"/>
          <w:sz w:val="22"/>
          <w:szCs w:val="22"/>
        </w:rPr>
        <w:t>gentleMACS</w:t>
      </w:r>
      <w:r w:rsidR="00327B77" w:rsidRPr="00324C5C">
        <w:rPr>
          <w:rFonts w:ascii="Arial" w:hAnsi="Arial" w:cs="Arial"/>
          <w:color w:val="000000" w:themeColor="text1"/>
          <w:sz w:val="22"/>
          <w:szCs w:val="22"/>
          <w:vertAlign w:val="superscript"/>
        </w:rPr>
        <w:t>TM</w:t>
      </w:r>
      <w:proofErr w:type="spellEnd"/>
      <w:r w:rsidRPr="00B7170F">
        <w:rPr>
          <w:rFonts w:ascii="Arial" w:hAnsi="Arial" w:cs="Arial"/>
          <w:color w:val="000000" w:themeColor="text1"/>
          <w:sz w:val="22"/>
          <w:szCs w:val="22"/>
        </w:rPr>
        <w:t xml:space="preserve"> </w:t>
      </w:r>
      <w:proofErr w:type="spellStart"/>
      <w:r w:rsidRPr="00B7170F">
        <w:rPr>
          <w:rFonts w:ascii="Arial" w:hAnsi="Arial" w:cs="Arial"/>
          <w:color w:val="000000" w:themeColor="text1"/>
          <w:sz w:val="22"/>
          <w:szCs w:val="22"/>
        </w:rPr>
        <w:t>Dissociator</w:t>
      </w:r>
      <w:proofErr w:type="spellEnd"/>
      <w:r w:rsidRPr="00B7170F">
        <w:rPr>
          <w:rFonts w:ascii="Arial" w:hAnsi="Arial" w:cs="Arial"/>
          <w:color w:val="000000" w:themeColor="text1"/>
          <w:sz w:val="22"/>
          <w:szCs w:val="22"/>
        </w:rPr>
        <w:t xml:space="preserve"> (h_tumor_01, h_tumor_02 and h_tumor_03). To allow for enzymatic digestion, the C tube was rotated continuously for 30 min at 37</w:t>
      </w:r>
      <w:r w:rsidR="00204431">
        <w:rPr>
          <w:rFonts w:ascii="Arial" w:hAnsi="Arial" w:cs="Arial"/>
          <w:color w:val="000000" w:themeColor="text1"/>
          <w:sz w:val="22"/>
          <w:szCs w:val="22"/>
        </w:rPr>
        <w:t xml:space="preserve"> </w:t>
      </w:r>
      <w:r w:rsidRPr="00B7170F">
        <w:rPr>
          <w:rFonts w:ascii="Arial" w:hAnsi="Arial" w:cs="Arial"/>
          <w:color w:val="000000" w:themeColor="text1"/>
          <w:sz w:val="22"/>
          <w:szCs w:val="22"/>
        </w:rPr>
        <w:t>°C, after the first and second mechanical dissociation step</w:t>
      </w:r>
      <w:ins w:id="38" w:author="Borcherding, Nicholas (CCOM Student)" w:date="2020-11-02T13:20:00Z">
        <w:r w:rsidR="003E01D3">
          <w:rPr>
            <w:rFonts w:ascii="Arial" w:hAnsi="Arial" w:cs="Arial"/>
            <w:color w:val="000000" w:themeColor="text1"/>
            <w:sz w:val="22"/>
            <w:szCs w:val="22"/>
          </w:rPr>
          <w:t>.</w:t>
        </w:r>
      </w:ins>
      <w:del w:id="39" w:author="Borcherding, Nicholas (CCOM Student)" w:date="2020-11-02T13:20:00Z">
        <w:r w:rsidRPr="00B7170F" w:rsidDel="003E01D3">
          <w:rPr>
            <w:rFonts w:ascii="Arial" w:hAnsi="Arial" w:cs="Arial"/>
            <w:color w:val="000000" w:themeColor="text1"/>
            <w:sz w:val="22"/>
            <w:szCs w:val="22"/>
          </w:rPr>
          <w:delText xml:space="preserve"> </w:delText>
        </w:r>
      </w:del>
      <w:r w:rsidRPr="00B7170F">
        <w:rPr>
          <w:rFonts w:ascii="Arial" w:hAnsi="Arial" w:cs="Arial"/>
          <w:color w:val="000000" w:themeColor="text1"/>
          <w:sz w:val="22"/>
          <w:szCs w:val="22"/>
        </w:rPr>
        <w:fldChar w:fldCharType="begin" w:fldLock="1"/>
      </w:r>
      <w:r w:rsidR="003E01D3">
        <w:rPr>
          <w:rFonts w:ascii="Arial" w:hAnsi="Arial" w:cs="Arial"/>
          <w:color w:val="000000" w:themeColor="text1"/>
          <w:sz w:val="22"/>
          <w:szCs w:val="22"/>
        </w:rPr>
        <w:instrText>ADDIN CSL_CITATION {"citationItems":[{"id":"ITEM-1","itemData":{"DOI":"10.1038/bjc.2015.96","ISSN":"15321827","abstract":"Background:Tumour-infiltrating lymphocyte (TIL) therapy is showing great promise in the treatment of patients with advanced malignant melanoma. However, the translation of TIL therapy to non-melanoma tumours such as renal cell carcinoma has been less successful with a major constraint being the inability to reproducibly generate TILs from primary and metastatic tumour tissue.Methods:Primary and metastatic renal cell carcinoma biopsies were subjected to differential tumour disaggregation methods and procedures that stimulate the specific expansion of TILs tested to determine which reliably generated TIL maintained antitumour specificity.Results:Enzymatic or combined enzymatic/mechanical disaggregation resulted in equivalent numbers of TILs being liberated from renal cell carcinoma biopsies. Following mitogenic activation of the isolated TILs with anti-CD3/anti-CD28-coated paramagnetic beads, successful TIL expansion was achieved in 90% of initiated cultures. The frequency of T-cell recognition of autologous tumours was enhanced when tumours were disaggregated using the GentleMACS enzymatic/mechanical system.Conclusion:TILs can be consistently produced from renal cell carcinoma biopsies maintaining autologous tumour recognition after expansion in vitro. While the method of disaggregation has little impact on the success of TIL growth, methods that preserve the cell surface architecture facilitate TIL recognition of an autologous tumour, which is important in terms of characterising the functionality of the expanded TIL population.","author":[{"dropping-particle":"","family":"Baldan","given":"V.","non-dropping-particle":"","parse-names":false,"suffix":""},{"dropping-particle":"","family":"Griffiths","given":"R.","non-dropping-particle":"","parse-names":false,"suffix":""},{"dropping-particle":"","family":"Hawkins","given":"R. E.","non-dropping-particle":"","parse-names":false,"suffix":""},{"dropping-particle":"","family":"Gilham","given":"D. E.","non-dropping-particle":"","parse-names":false,"suffix":""}],"container-title":"British Journal of Cancer","id":"ITEM-1","issue":"9","issued":{"date-parts":[["2015"]]},"page":"1510-1518","title":"Efficient and reproducible generation of tumour-infiltrating lymphocytes for renal cell carcinoma","type":"article-journal","volume":"112"},"uris":["http://www.mendeley.com/documents/?uuid=33f6bd87-55a7-4b82-a180-d9a5c33e7014"]}],"mendeley":{"formattedCitation":"&lt;sup&gt;31&lt;/sup&gt;","plainTextFormattedCitation":"31","previouslyFormattedCitation":"&lt;sup&gt;31&lt;/sup&gt;"},"properties":{"noteIndex":0},"schema":"https://github.com/citation-style-language/schema/raw/master/csl-citation.json"}</w:instrText>
      </w:r>
      <w:r w:rsidRPr="00B7170F">
        <w:rPr>
          <w:rFonts w:ascii="Arial" w:hAnsi="Arial" w:cs="Arial"/>
          <w:color w:val="000000" w:themeColor="text1"/>
          <w:sz w:val="22"/>
          <w:szCs w:val="22"/>
        </w:rPr>
        <w:fldChar w:fldCharType="separate"/>
      </w:r>
      <w:r w:rsidR="003E01D3" w:rsidRPr="003E01D3">
        <w:rPr>
          <w:rFonts w:ascii="Arial" w:hAnsi="Arial" w:cs="Arial"/>
          <w:noProof/>
          <w:color w:val="000000" w:themeColor="text1"/>
          <w:sz w:val="22"/>
          <w:szCs w:val="22"/>
          <w:vertAlign w:val="superscript"/>
        </w:rPr>
        <w:t>31</w:t>
      </w:r>
      <w:r w:rsidRPr="00B7170F">
        <w:rPr>
          <w:rFonts w:ascii="Arial" w:hAnsi="Arial" w:cs="Arial"/>
          <w:color w:val="000000" w:themeColor="text1"/>
          <w:sz w:val="22"/>
          <w:szCs w:val="22"/>
        </w:rPr>
        <w:fldChar w:fldCharType="end"/>
      </w:r>
      <w:del w:id="40" w:author="Borcherding, Nicholas (CCOM Student)" w:date="2020-11-02T13:20:00Z">
        <w:r w:rsidRPr="00B7170F" w:rsidDel="003E01D3">
          <w:rPr>
            <w:rFonts w:ascii="Arial" w:hAnsi="Arial" w:cs="Arial"/>
            <w:color w:val="000000" w:themeColor="text1"/>
            <w:sz w:val="22"/>
            <w:szCs w:val="22"/>
          </w:rPr>
          <w:delText>.</w:delText>
        </w:r>
      </w:del>
      <w:r w:rsidRPr="00B7170F">
        <w:rPr>
          <w:rFonts w:ascii="Arial" w:hAnsi="Arial" w:cs="Arial"/>
          <w:color w:val="000000" w:themeColor="text1"/>
          <w:sz w:val="22"/>
          <w:szCs w:val="22"/>
        </w:rPr>
        <w:t xml:space="preserve"> Cells from fresh tumor specimens were incubated with </w:t>
      </w:r>
      <w:proofErr w:type="spellStart"/>
      <w:r w:rsidRPr="00B7170F">
        <w:rPr>
          <w:rFonts w:ascii="Arial" w:hAnsi="Arial" w:cs="Arial"/>
          <w:color w:val="000000" w:themeColor="text1"/>
          <w:sz w:val="22"/>
          <w:szCs w:val="22"/>
        </w:rPr>
        <w:t>FcR</w:t>
      </w:r>
      <w:proofErr w:type="spellEnd"/>
      <w:r w:rsidRPr="00B7170F">
        <w:rPr>
          <w:rFonts w:ascii="Arial" w:hAnsi="Arial" w:cs="Arial"/>
          <w:color w:val="000000" w:themeColor="text1"/>
          <w:sz w:val="22"/>
          <w:szCs w:val="22"/>
        </w:rPr>
        <w:t xml:space="preserve"> blocking reagent (StemCell Technologies, Vancouver, Canada) for 10 min at 4</w:t>
      </w:r>
      <w:r w:rsidR="00327B77">
        <w:rPr>
          <w:rFonts w:ascii="Arial" w:hAnsi="Arial" w:cs="Arial"/>
          <w:color w:val="000000" w:themeColor="text1"/>
          <w:sz w:val="22"/>
          <w:szCs w:val="22"/>
        </w:rPr>
        <w:t xml:space="preserve"> </w:t>
      </w:r>
      <w:r w:rsidR="00327B77">
        <w:rPr>
          <w:rFonts w:ascii="Arial" w:hAnsi="Arial" w:cs="Arial"/>
          <w:color w:val="000000" w:themeColor="text1"/>
          <w:sz w:val="22"/>
          <w:szCs w:val="22"/>
        </w:rPr>
        <w:sym w:font="Symbol" w:char="F0B0"/>
      </w:r>
      <w:r w:rsidR="00327B77">
        <w:rPr>
          <w:rFonts w:ascii="Arial" w:hAnsi="Arial" w:cs="Arial"/>
          <w:color w:val="000000" w:themeColor="text1"/>
          <w:sz w:val="22"/>
          <w:szCs w:val="22"/>
        </w:rPr>
        <w:t>C</w:t>
      </w:r>
      <w:r w:rsidRPr="00B7170F">
        <w:rPr>
          <w:rFonts w:ascii="Arial" w:hAnsi="Arial" w:cs="Arial"/>
          <w:color w:val="000000" w:themeColor="text1"/>
          <w:sz w:val="22"/>
          <w:szCs w:val="22"/>
        </w:rPr>
        <w:t xml:space="preserve"> and labelled with 1ug/ml of the FITC anti-human CD45 antibody (</w:t>
      </w:r>
      <w:proofErr w:type="spellStart"/>
      <w:r w:rsidRPr="00B7170F">
        <w:rPr>
          <w:rFonts w:ascii="Arial" w:hAnsi="Arial" w:cs="Arial"/>
          <w:color w:val="000000" w:themeColor="text1"/>
          <w:sz w:val="22"/>
          <w:szCs w:val="22"/>
        </w:rPr>
        <w:t>BioLegend</w:t>
      </w:r>
      <w:proofErr w:type="spellEnd"/>
      <w:r w:rsidRPr="00B7170F">
        <w:rPr>
          <w:rFonts w:ascii="Arial" w:hAnsi="Arial" w:cs="Arial"/>
          <w:color w:val="000000" w:themeColor="text1"/>
          <w:sz w:val="22"/>
          <w:szCs w:val="22"/>
        </w:rPr>
        <w:t>, San Diego, CA) per 10</w:t>
      </w:r>
      <w:r w:rsidRPr="00B7170F">
        <w:rPr>
          <w:rFonts w:ascii="Arial" w:hAnsi="Arial" w:cs="Arial"/>
          <w:color w:val="000000" w:themeColor="text1"/>
          <w:sz w:val="22"/>
          <w:szCs w:val="22"/>
          <w:vertAlign w:val="superscript"/>
        </w:rPr>
        <w:t xml:space="preserve">7 </w:t>
      </w:r>
      <w:r w:rsidRPr="00B7170F">
        <w:rPr>
          <w:rFonts w:ascii="Arial" w:hAnsi="Arial" w:cs="Arial"/>
          <w:color w:val="000000" w:themeColor="text1"/>
          <w:sz w:val="22"/>
          <w:szCs w:val="22"/>
        </w:rPr>
        <w:t>cells for 20 min at 4</w:t>
      </w:r>
      <w:del w:id="41" w:author="Borcherding, Nicholas (CCOM Student)" w:date="2020-11-02T13:20:00Z">
        <w:r w:rsidR="00204431" w:rsidDel="003E01D3">
          <w:rPr>
            <w:rFonts w:ascii="Arial" w:hAnsi="Arial" w:cs="Arial"/>
            <w:color w:val="000000" w:themeColor="text1"/>
            <w:sz w:val="22"/>
            <w:szCs w:val="22"/>
          </w:rPr>
          <w:delText xml:space="preserve"> </w:delText>
        </w:r>
      </w:del>
      <w:r w:rsidR="00204431">
        <w:rPr>
          <w:rFonts w:ascii="Arial" w:hAnsi="Arial" w:cs="Arial"/>
          <w:color w:val="000000" w:themeColor="text1"/>
          <w:sz w:val="22"/>
          <w:szCs w:val="22"/>
        </w:rPr>
        <w:sym w:font="Symbol" w:char="F0B0"/>
      </w:r>
      <w:r w:rsidR="00204431">
        <w:rPr>
          <w:rFonts w:ascii="Arial" w:hAnsi="Arial" w:cs="Arial"/>
          <w:color w:val="000000" w:themeColor="text1"/>
          <w:sz w:val="22"/>
          <w:szCs w:val="22"/>
        </w:rPr>
        <w:t>C</w:t>
      </w:r>
      <w:r w:rsidRPr="00B7170F">
        <w:rPr>
          <w:rFonts w:ascii="Arial" w:hAnsi="Arial" w:cs="Arial"/>
          <w:color w:val="000000" w:themeColor="text1"/>
          <w:sz w:val="22"/>
          <w:szCs w:val="22"/>
        </w:rPr>
        <w:t>. CD45</w:t>
      </w:r>
      <w:r w:rsidRPr="00B7170F">
        <w:rPr>
          <w:rFonts w:ascii="Arial" w:hAnsi="Arial" w:cs="Arial"/>
          <w:color w:val="000000" w:themeColor="text1"/>
          <w:sz w:val="22"/>
          <w:szCs w:val="22"/>
          <w:vertAlign w:val="superscript"/>
        </w:rPr>
        <w:t>+</w:t>
      </w:r>
      <w:r w:rsidRPr="00B7170F">
        <w:rPr>
          <w:rFonts w:ascii="Arial" w:hAnsi="Arial" w:cs="Arial"/>
          <w:color w:val="000000" w:themeColor="text1"/>
          <w:sz w:val="22"/>
          <w:szCs w:val="22"/>
        </w:rPr>
        <w:t xml:space="preserve"> cells were isolated using the </w:t>
      </w:r>
      <w:proofErr w:type="spellStart"/>
      <w:r w:rsidRPr="00B7170F">
        <w:rPr>
          <w:rFonts w:ascii="Arial" w:hAnsi="Arial" w:cs="Arial"/>
          <w:color w:val="000000" w:themeColor="text1"/>
          <w:sz w:val="22"/>
          <w:szCs w:val="22"/>
        </w:rPr>
        <w:t>EasySep</w:t>
      </w:r>
      <w:r w:rsidRPr="00B7170F">
        <w:rPr>
          <w:rFonts w:ascii="Arial" w:hAnsi="Arial" w:cs="Arial"/>
          <w:color w:val="000000" w:themeColor="text1"/>
          <w:sz w:val="22"/>
          <w:szCs w:val="22"/>
          <w:vertAlign w:val="superscript"/>
        </w:rPr>
        <w:t>TM</w:t>
      </w:r>
      <w:proofErr w:type="spellEnd"/>
      <w:r w:rsidRPr="00B7170F">
        <w:rPr>
          <w:rFonts w:ascii="Arial" w:hAnsi="Arial" w:cs="Arial"/>
          <w:color w:val="000000" w:themeColor="text1"/>
          <w:sz w:val="22"/>
          <w:szCs w:val="22"/>
          <w:vertAlign w:val="superscript"/>
        </w:rPr>
        <w:t xml:space="preserve"> </w:t>
      </w:r>
      <w:r w:rsidRPr="00B7170F">
        <w:rPr>
          <w:rFonts w:ascii="Arial" w:hAnsi="Arial" w:cs="Arial"/>
          <w:color w:val="000000" w:themeColor="text1"/>
          <w:sz w:val="22"/>
          <w:szCs w:val="22"/>
        </w:rPr>
        <w:t xml:space="preserve">FITC Positive Selection Kit (StemCell Technologies). Alternatively, mononuclear cells from whole peripheral blood of paired subjects were isolated using SepMate Tubes (StemCell Technologies) by density gradient centrifugation. </w:t>
      </w:r>
      <w:r w:rsidRPr="00B7170F">
        <w:rPr>
          <w:rFonts w:ascii="Arial" w:hAnsi="Arial" w:cs="Arial"/>
          <w:color w:val="000000" w:themeColor="text1"/>
          <w:sz w:val="22"/>
          <w:szCs w:val="22"/>
        </w:rPr>
        <w:lastRenderedPageBreak/>
        <w:t>Cells were then viably frozen in 5% DMSO in RPMI complemented with 95% FBS. Cryopreserved cells were resuscitated for flow cytometry analyses by rapid thawing and slow dilution.</w:t>
      </w:r>
    </w:p>
    <w:p w14:paraId="7D0BF3BD" w14:textId="77777777" w:rsidR="004B43AC" w:rsidRPr="0002326A" w:rsidRDefault="004B43AC" w:rsidP="004B43AC">
      <w:pPr>
        <w:spacing w:line="480" w:lineRule="auto"/>
        <w:jc w:val="both"/>
        <w:rPr>
          <w:rFonts w:ascii="Arial" w:hAnsi="Arial" w:cs="Arial"/>
          <w:color w:val="000000"/>
          <w:sz w:val="22"/>
          <w:szCs w:val="22"/>
        </w:rPr>
      </w:pPr>
    </w:p>
    <w:p w14:paraId="4E92A2DA"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Cell Sorting for Single-Cell RNA sequencing</w:t>
      </w:r>
    </w:p>
    <w:p w14:paraId="6A7E7583" w14:textId="3D900EA5"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Viable immune (CD45</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Hoechst</w:t>
      </w:r>
      <w:r w:rsidRPr="0002326A">
        <w:rPr>
          <w:rFonts w:ascii="Arial" w:hAnsi="Arial" w:cs="Arial"/>
          <w:color w:val="000000"/>
          <w:sz w:val="22"/>
          <w:szCs w:val="22"/>
          <w:vertAlign w:val="superscript"/>
        </w:rPr>
        <w:t>-</w:t>
      </w:r>
      <w:r w:rsidRPr="0002326A">
        <w:rPr>
          <w:rFonts w:ascii="Arial" w:hAnsi="Arial" w:cs="Arial"/>
          <w:color w:val="000000"/>
          <w:sz w:val="22"/>
          <w:szCs w:val="22"/>
        </w:rPr>
        <w:t>) single cell suspensions generated from three ccRCC tumor samples and blood were FACS sorted on a FACS ARIA sorter (BD Biosciences) for lymphoid and myeloid cells (</w:t>
      </w:r>
      <w:r w:rsidR="00204431">
        <w:rPr>
          <w:rFonts w:ascii="Arial" w:hAnsi="Arial" w:cs="Arial"/>
          <w:color w:val="000000"/>
          <w:sz w:val="22"/>
          <w:szCs w:val="22"/>
        </w:rPr>
        <w:t>r</w:t>
      </w:r>
      <w:r w:rsidRPr="0002326A">
        <w:rPr>
          <w:rFonts w:ascii="Arial" w:hAnsi="Arial" w:cs="Arial"/>
          <w:color w:val="000000"/>
          <w:sz w:val="22"/>
          <w:szCs w:val="22"/>
        </w:rPr>
        <w:t>atio 3:1).</w:t>
      </w:r>
      <w:r w:rsidR="00060D2B">
        <w:rPr>
          <w:rFonts w:ascii="Arial" w:hAnsi="Arial" w:cs="Arial"/>
          <w:color w:val="000000"/>
          <w:sz w:val="22"/>
          <w:szCs w:val="22"/>
        </w:rPr>
        <w:t xml:space="preserve"> This was to consistent sequencing depth for both myeloid and lymphoid cells across the three patients, as myeloid cells have 3-10-fold greater feature expression. </w:t>
      </w:r>
      <w:r w:rsidRPr="0002326A">
        <w:rPr>
          <w:rFonts w:ascii="Arial" w:hAnsi="Arial" w:cs="Arial"/>
          <w:color w:val="000000"/>
          <w:sz w:val="22"/>
          <w:szCs w:val="22"/>
        </w:rPr>
        <w:t>The cells were sorted into ice</w:t>
      </w:r>
      <w:r w:rsidR="00204431">
        <w:rPr>
          <w:rFonts w:ascii="Arial" w:hAnsi="Arial" w:cs="Arial"/>
          <w:color w:val="000000"/>
          <w:sz w:val="22"/>
          <w:szCs w:val="22"/>
        </w:rPr>
        <w:t>-</w:t>
      </w:r>
      <w:r w:rsidRPr="0002326A">
        <w:rPr>
          <w:rFonts w:ascii="Arial" w:hAnsi="Arial" w:cs="Arial"/>
          <w:color w:val="000000"/>
          <w:sz w:val="22"/>
          <w:szCs w:val="22"/>
        </w:rPr>
        <w:t xml:space="preserve">cold Dulbecco’s PBS + 0.04% non-acetylated BSA (New England </w:t>
      </w:r>
      <w:proofErr w:type="spellStart"/>
      <w:r w:rsidRPr="0002326A">
        <w:rPr>
          <w:rFonts w:ascii="Arial" w:hAnsi="Arial" w:cs="Arial"/>
          <w:color w:val="000000"/>
          <w:sz w:val="22"/>
          <w:szCs w:val="22"/>
        </w:rPr>
        <w:t>BioLabs</w:t>
      </w:r>
      <w:proofErr w:type="spellEnd"/>
      <w:r w:rsidRPr="0002326A">
        <w:rPr>
          <w:rFonts w:ascii="Arial" w:hAnsi="Arial" w:cs="Arial"/>
          <w:color w:val="000000"/>
          <w:sz w:val="22"/>
          <w:szCs w:val="22"/>
        </w:rPr>
        <w:t xml:space="preserve">, Ipswich, MA). Sorted cells were then counted and assessed viability </w:t>
      </w:r>
      <w:proofErr w:type="spellStart"/>
      <w:r w:rsidRPr="0002326A">
        <w:rPr>
          <w:rFonts w:ascii="Arial" w:hAnsi="Arial" w:cs="Arial"/>
          <w:color w:val="000000"/>
          <w:sz w:val="22"/>
          <w:szCs w:val="22"/>
        </w:rPr>
        <w:t>MoxiGoII</w:t>
      </w:r>
      <w:proofErr w:type="spellEnd"/>
      <w:r w:rsidRPr="0002326A">
        <w:rPr>
          <w:rFonts w:ascii="Arial" w:hAnsi="Arial" w:cs="Arial"/>
          <w:color w:val="000000"/>
          <w:sz w:val="22"/>
          <w:szCs w:val="22"/>
        </w:rPr>
        <w:t xml:space="preserve"> counter (</w:t>
      </w:r>
      <w:proofErr w:type="spellStart"/>
      <w:r w:rsidRPr="0002326A">
        <w:rPr>
          <w:rFonts w:ascii="Arial" w:hAnsi="Arial" w:cs="Arial"/>
          <w:color w:val="000000"/>
          <w:sz w:val="22"/>
          <w:szCs w:val="22"/>
        </w:rPr>
        <w:t>Orflo</w:t>
      </w:r>
      <w:proofErr w:type="spellEnd"/>
      <w:r w:rsidRPr="0002326A">
        <w:rPr>
          <w:rFonts w:ascii="Arial" w:hAnsi="Arial" w:cs="Arial"/>
          <w:color w:val="000000"/>
          <w:sz w:val="22"/>
          <w:szCs w:val="22"/>
        </w:rPr>
        <w:t xml:space="preserve"> Technologies, Ketchum, ID) ensuring that cells were resuspended at 1</w:t>
      </w:r>
      <w:r w:rsidR="00C4699B">
        <w:rPr>
          <w:rFonts w:ascii="Arial" w:hAnsi="Arial" w:cs="Arial"/>
          <w:color w:val="000000"/>
          <w:sz w:val="22"/>
          <w:szCs w:val="22"/>
        </w:rPr>
        <w:t>,</w:t>
      </w:r>
      <w:r w:rsidRPr="0002326A">
        <w:rPr>
          <w:rFonts w:ascii="Arial" w:hAnsi="Arial" w:cs="Arial"/>
          <w:color w:val="000000"/>
          <w:sz w:val="22"/>
          <w:szCs w:val="22"/>
        </w:rPr>
        <w:t>000 cells</w:t>
      </w:r>
      <w:r w:rsidR="00204431">
        <w:rPr>
          <w:rFonts w:ascii="Arial" w:hAnsi="Arial" w:cs="Arial"/>
          <w:color w:val="000000"/>
          <w:sz w:val="22"/>
          <w:szCs w:val="22"/>
        </w:rPr>
        <w:t>/µ</w:t>
      </w:r>
      <w:r w:rsidRPr="0002326A">
        <w:rPr>
          <w:rFonts w:ascii="Arial" w:hAnsi="Arial" w:cs="Arial"/>
          <w:color w:val="000000"/>
          <w:sz w:val="22"/>
          <w:szCs w:val="22"/>
        </w:rPr>
        <w:t xml:space="preserve">l with a viability &gt;90%. </w:t>
      </w:r>
    </w:p>
    <w:p w14:paraId="106F0726" w14:textId="77777777" w:rsidR="004B43AC" w:rsidRPr="0002326A" w:rsidRDefault="004B43AC" w:rsidP="004B43AC">
      <w:pPr>
        <w:spacing w:line="480" w:lineRule="auto"/>
        <w:jc w:val="both"/>
        <w:rPr>
          <w:rFonts w:ascii="Arial" w:hAnsi="Arial" w:cs="Arial"/>
          <w:color w:val="000000"/>
          <w:sz w:val="22"/>
          <w:szCs w:val="22"/>
        </w:rPr>
      </w:pPr>
    </w:p>
    <w:p w14:paraId="0E71E724" w14:textId="77777777" w:rsidR="004B43AC" w:rsidRPr="00541645" w:rsidRDefault="004B43AC" w:rsidP="004B43AC">
      <w:pPr>
        <w:spacing w:line="480" w:lineRule="auto"/>
        <w:jc w:val="both"/>
        <w:rPr>
          <w:rFonts w:ascii="Arial" w:hAnsi="Arial" w:cs="Arial"/>
          <w:i/>
          <w:iCs/>
          <w:color w:val="000000"/>
          <w:sz w:val="22"/>
          <w:szCs w:val="22"/>
        </w:rPr>
      </w:pPr>
      <w:r w:rsidRPr="00541645">
        <w:rPr>
          <w:rFonts w:ascii="Arial" w:hAnsi="Arial" w:cs="Arial"/>
          <w:i/>
          <w:iCs/>
          <w:color w:val="000000"/>
          <w:sz w:val="22"/>
          <w:szCs w:val="22"/>
        </w:rPr>
        <w:t>Library Preparation, Single-Cell 5’ and TCR Sequencing</w:t>
      </w:r>
    </w:p>
    <w:p w14:paraId="42BD1B9B" w14:textId="6465F8D7" w:rsidR="004B43AC" w:rsidRPr="0002326A" w:rsidRDefault="004B43AC" w:rsidP="004B43AC">
      <w:pPr>
        <w:spacing w:line="480" w:lineRule="auto"/>
        <w:jc w:val="both"/>
        <w:rPr>
          <w:rFonts w:ascii="Arial" w:hAnsi="Arial" w:cs="Arial"/>
          <w:color w:val="000000" w:themeColor="text1"/>
          <w:sz w:val="22"/>
          <w:szCs w:val="22"/>
        </w:rPr>
      </w:pPr>
      <w:r w:rsidRPr="0002326A">
        <w:rPr>
          <w:rFonts w:ascii="Arial" w:hAnsi="Arial" w:cs="Arial"/>
          <w:color w:val="000000"/>
          <w:sz w:val="22"/>
          <w:szCs w:val="22"/>
        </w:rPr>
        <w:t>Single-cell library preparation was carried out as per the 10X Genomics Chromium Single Cell 5' Library and Gel Bead Kit v2 #1000014 (10x Genomics, Pleasanton, CA).</w:t>
      </w:r>
      <w:r w:rsidRPr="0002326A">
        <w:rPr>
          <w:rFonts w:ascii="Arial" w:eastAsia="MS Mincho" w:hAnsi="Arial" w:cs="Arial"/>
          <w:color w:val="000000"/>
          <w:sz w:val="22"/>
          <w:szCs w:val="22"/>
        </w:rPr>
        <w:t xml:space="preserve"> </w:t>
      </w:r>
      <w:r w:rsidRPr="0002326A">
        <w:rPr>
          <w:rFonts w:ascii="Arial" w:hAnsi="Arial" w:cs="Arial"/>
          <w:color w:val="000000"/>
          <w:sz w:val="22"/>
          <w:szCs w:val="22"/>
        </w:rPr>
        <w:t>Cell suspensions were loaded onto a Chromium Single-Cell Chip along</w:t>
      </w:r>
      <w:r w:rsidRPr="0002326A">
        <w:rPr>
          <w:rFonts w:ascii="Arial" w:eastAsia="MS Mincho" w:hAnsi="Arial" w:cs="Arial"/>
          <w:color w:val="000000"/>
          <w:sz w:val="22"/>
          <w:szCs w:val="22"/>
        </w:rPr>
        <w:t xml:space="preserve"> </w:t>
      </w:r>
      <w:r w:rsidRPr="0002326A">
        <w:rPr>
          <w:rFonts w:ascii="Arial" w:hAnsi="Arial" w:cs="Arial"/>
          <w:color w:val="000000"/>
          <w:sz w:val="22"/>
          <w:szCs w:val="22"/>
        </w:rPr>
        <w:t>with the reverse transcription (RT) master mix and single cell 5</w:t>
      </w:r>
      <w:r w:rsidRPr="0002326A">
        <w:rPr>
          <w:rFonts w:ascii="Arial" w:eastAsia="Calibri" w:hAnsi="Arial" w:cs="Arial"/>
          <w:color w:val="000000"/>
          <w:sz w:val="22"/>
          <w:szCs w:val="22"/>
        </w:rPr>
        <w:t>′</w:t>
      </w:r>
      <w:r w:rsidRPr="0002326A">
        <w:rPr>
          <w:rFonts w:ascii="Arial" w:hAnsi="Arial" w:cs="Arial"/>
          <w:color w:val="000000"/>
          <w:sz w:val="22"/>
          <w:szCs w:val="22"/>
        </w:rPr>
        <w:t xml:space="preserve"> gel beads, aiming for 7,500 cells per channel. Following generation of single-cell</w:t>
      </w:r>
      <w:r w:rsidRPr="0002326A">
        <w:rPr>
          <w:rFonts w:ascii="Arial" w:eastAsia="MS Mincho" w:hAnsi="Arial" w:cs="Arial"/>
          <w:color w:val="000000"/>
          <w:sz w:val="22"/>
          <w:szCs w:val="22"/>
        </w:rPr>
        <w:t xml:space="preserve"> </w:t>
      </w:r>
      <w:r w:rsidRPr="0002326A">
        <w:rPr>
          <w:rFonts w:ascii="Arial" w:hAnsi="Arial" w:cs="Arial"/>
          <w:color w:val="000000"/>
          <w:sz w:val="22"/>
          <w:szCs w:val="22"/>
        </w:rPr>
        <w:t>gel bead-in-emulsions (GEMs), reverse transcription was performed</w:t>
      </w:r>
      <w:r w:rsidRPr="0002326A">
        <w:rPr>
          <w:rFonts w:ascii="Arial" w:eastAsia="MS Mincho" w:hAnsi="Arial" w:cs="Arial"/>
          <w:color w:val="000000"/>
          <w:sz w:val="22"/>
          <w:szCs w:val="22"/>
        </w:rPr>
        <w:t xml:space="preserve"> </w:t>
      </w:r>
      <w:r w:rsidRPr="0002326A">
        <w:rPr>
          <w:rFonts w:ascii="Arial" w:hAnsi="Arial" w:cs="Arial"/>
          <w:color w:val="000000"/>
          <w:sz w:val="22"/>
          <w:szCs w:val="22"/>
        </w:rPr>
        <w:t>using a C1000 Touch Thermal Cycler (Bio-Rad Laboratories, Hercules, CA); 13 cycles were used for cDNA amplification. Amplified cDNA was purified</w:t>
      </w:r>
      <w:r w:rsidRPr="0002326A">
        <w:rPr>
          <w:rFonts w:ascii="Arial" w:eastAsia="MS Mincho" w:hAnsi="Arial" w:cs="Arial"/>
          <w:color w:val="000000"/>
          <w:sz w:val="22"/>
          <w:szCs w:val="22"/>
        </w:rPr>
        <w:t xml:space="preserve"> </w:t>
      </w:r>
      <w:r w:rsidRPr="0002326A">
        <w:rPr>
          <w:rFonts w:ascii="Arial" w:hAnsi="Arial" w:cs="Arial"/>
          <w:color w:val="000000"/>
          <w:sz w:val="22"/>
          <w:szCs w:val="22"/>
        </w:rPr>
        <w:t xml:space="preserve">using </w:t>
      </w:r>
      <w:proofErr w:type="spellStart"/>
      <w:r w:rsidRPr="0002326A">
        <w:rPr>
          <w:rFonts w:ascii="Arial" w:hAnsi="Arial" w:cs="Arial"/>
          <w:color w:val="000000"/>
          <w:sz w:val="22"/>
          <w:szCs w:val="22"/>
        </w:rPr>
        <w:t>SPRIselect</w:t>
      </w:r>
      <w:proofErr w:type="spellEnd"/>
      <w:r w:rsidRPr="0002326A">
        <w:rPr>
          <w:rFonts w:ascii="Arial" w:hAnsi="Arial" w:cs="Arial"/>
          <w:color w:val="000000"/>
          <w:sz w:val="22"/>
          <w:szCs w:val="22"/>
        </w:rPr>
        <w:t xml:space="preserve"> beads (Beckman Coulter, Lane Cove, NSW, Australia) as per the manufacturer’s recommended parameters. Post-cDNA amplification reaction QC and quantification was performed on the Agilent 2100 Bioanalyzer using the DNA High Sensitivity chip. For input into the gene expression library construction, 50ng cDNA and 14 cycles was used. To obtain TCR repertoire profile, VDJ enrichment was carried out as per the Chromium Single Cell V(D)J Enrichment Kit, Human T Cell #1000005 (10x Genomics) using </w:t>
      </w:r>
      <w:r w:rsidRPr="0002326A">
        <w:rPr>
          <w:rFonts w:ascii="Arial" w:hAnsi="Arial" w:cs="Arial"/>
          <w:color w:val="000000"/>
          <w:sz w:val="22"/>
          <w:szCs w:val="22"/>
        </w:rPr>
        <w:lastRenderedPageBreak/>
        <w:t>the same input sample</w:t>
      </w:r>
      <w:r w:rsidR="00204431">
        <w:rPr>
          <w:rFonts w:ascii="Arial" w:hAnsi="Arial" w:cs="Arial"/>
          <w:color w:val="000000"/>
          <w:sz w:val="22"/>
          <w:szCs w:val="22"/>
        </w:rPr>
        <w:t>s</w:t>
      </w:r>
      <w:r w:rsidRPr="0002326A">
        <w:rPr>
          <w:rFonts w:ascii="Arial" w:hAnsi="Arial" w:cs="Arial"/>
          <w:color w:val="000000"/>
          <w:sz w:val="22"/>
          <w:szCs w:val="22"/>
        </w:rPr>
        <w:t xml:space="preserve">. Sequencing libraries were generated with unique sample indices for each sample and quantified. Libraries were sequenced on an Illumina HiSeq 4000 using a 150-pair-end sequencing kit. </w:t>
      </w:r>
      <w:r w:rsidRPr="0002326A">
        <w:rPr>
          <w:rFonts w:ascii="Arial" w:hAnsi="Arial" w:cs="Arial"/>
          <w:sz w:val="22"/>
          <w:szCs w:val="22"/>
        </w:rPr>
        <w:t xml:space="preserve">Gene expression </w:t>
      </w:r>
      <w:r w:rsidRPr="0002326A">
        <w:rPr>
          <w:rFonts w:ascii="Arial" w:hAnsi="Arial" w:cs="Arial"/>
          <w:color w:val="000000"/>
          <w:sz w:val="22"/>
          <w:szCs w:val="22"/>
        </w:rPr>
        <w:t xml:space="preserve">FASTQ files were aligned to the human genome (GRCh38) using the CellRanger v2.2 pipeline, while clonotype sequencing was aligned to the </w:t>
      </w:r>
      <w:r w:rsidRPr="0002326A">
        <w:rPr>
          <w:rFonts w:ascii="Arial" w:hAnsi="Arial" w:cs="Arial"/>
          <w:color w:val="000000" w:themeColor="text1"/>
          <w:sz w:val="22"/>
          <w:szCs w:val="22"/>
        </w:rPr>
        <w:t xml:space="preserve">vdj_GRCh38_alts_ensembl genome build provided by the manufacturer. </w:t>
      </w:r>
    </w:p>
    <w:p w14:paraId="6BD8E6BE" w14:textId="77777777" w:rsidR="004B43AC" w:rsidRPr="0002326A" w:rsidRDefault="004B43AC" w:rsidP="004B43AC">
      <w:pPr>
        <w:spacing w:line="480" w:lineRule="auto"/>
        <w:jc w:val="both"/>
        <w:rPr>
          <w:rFonts w:ascii="Arial" w:hAnsi="Arial" w:cs="Arial"/>
          <w:sz w:val="22"/>
          <w:szCs w:val="22"/>
        </w:rPr>
      </w:pPr>
    </w:p>
    <w:p w14:paraId="7B18F444" w14:textId="77777777" w:rsidR="004B43AC" w:rsidRPr="0002326A" w:rsidRDefault="004B43AC" w:rsidP="004B43AC">
      <w:pPr>
        <w:spacing w:line="480" w:lineRule="auto"/>
        <w:jc w:val="both"/>
        <w:rPr>
          <w:rFonts w:ascii="Arial" w:hAnsi="Arial" w:cs="Arial"/>
          <w:i/>
          <w:iCs/>
          <w:color w:val="000000" w:themeColor="text1"/>
          <w:sz w:val="22"/>
          <w:szCs w:val="22"/>
        </w:rPr>
      </w:pPr>
      <w:r w:rsidRPr="0002326A">
        <w:rPr>
          <w:rFonts w:ascii="Arial" w:hAnsi="Arial" w:cs="Arial"/>
          <w:i/>
          <w:iCs/>
          <w:color w:val="000000" w:themeColor="text1"/>
          <w:sz w:val="22"/>
          <w:szCs w:val="22"/>
        </w:rPr>
        <w:t>Incorporation of other SCRS data sets</w:t>
      </w:r>
    </w:p>
    <w:p w14:paraId="075FCE9E" w14:textId="5AB2EE28" w:rsidR="004B43AC" w:rsidRPr="0002326A" w:rsidRDefault="004B43AC" w:rsidP="004B43AC">
      <w:pPr>
        <w:spacing w:line="480" w:lineRule="auto"/>
        <w:rPr>
          <w:rFonts w:ascii="Arial" w:hAnsi="Arial" w:cs="Arial"/>
          <w:color w:val="000000" w:themeColor="text1"/>
          <w:sz w:val="22"/>
          <w:szCs w:val="22"/>
        </w:rPr>
      </w:pPr>
      <w:r w:rsidRPr="0002326A">
        <w:rPr>
          <w:rFonts w:ascii="Arial" w:hAnsi="Arial" w:cs="Arial"/>
          <w:color w:val="000000" w:themeColor="text1"/>
          <w:sz w:val="22"/>
          <w:szCs w:val="22"/>
        </w:rPr>
        <w:t xml:space="preserve">SCRS and TCR sequencing data processed using Cell Ranger v2.2 for healthy donor peripheral blood immune cells were acquired from the 10x Genomics website on 6/20/2020. Filtered gene matrix and contig annotations were used in the incorporation of the </w:t>
      </w:r>
      <w:r w:rsidRPr="0002326A">
        <w:rPr>
          <w:rFonts w:ascii="Arial" w:hAnsi="Arial" w:cs="Arial"/>
          <w:sz w:val="22"/>
          <w:szCs w:val="22"/>
        </w:rPr>
        <w:t>uniform manifold approximation and project (</w:t>
      </w:r>
      <w:r w:rsidRPr="0002326A">
        <w:rPr>
          <w:rFonts w:ascii="Arial" w:hAnsi="Arial" w:cs="Arial"/>
          <w:color w:val="000000" w:themeColor="text1"/>
          <w:sz w:val="22"/>
          <w:szCs w:val="22"/>
        </w:rPr>
        <w:t xml:space="preserve">UMAP). Total number of cells from healthy peripheral blood control were 7,726. SCRS of normal immune populations in the kidney were derived </w:t>
      </w:r>
      <w:r>
        <w:rPr>
          <w:rFonts w:ascii="Arial" w:hAnsi="Arial" w:cs="Arial"/>
          <w:color w:val="000000" w:themeColor="text1"/>
          <w:sz w:val="22"/>
          <w:szCs w:val="22"/>
        </w:rPr>
        <w:t xml:space="preserve">from </w:t>
      </w:r>
      <w:r w:rsidRPr="0002326A">
        <w:rPr>
          <w:rFonts w:ascii="Arial" w:hAnsi="Arial" w:cs="Arial"/>
          <w:color w:val="000000" w:themeColor="text1"/>
          <w:sz w:val="22"/>
          <w:szCs w:val="22"/>
        </w:rPr>
        <w:t>previously published data</w:t>
      </w:r>
      <w:ins w:id="42" w:author="Borcherding, Nicholas (CCOM Student)" w:date="2020-11-02T13:21:00Z">
        <w:r w:rsidR="003E01D3">
          <w:rPr>
            <w:rFonts w:ascii="Arial" w:hAnsi="Arial" w:cs="Arial"/>
            <w:color w:val="000000" w:themeColor="text1"/>
            <w:sz w:val="22"/>
            <w:szCs w:val="22"/>
          </w:rPr>
          <w:t>.</w:t>
        </w:r>
      </w:ins>
      <w:del w:id="43" w:author="Borcherding, Nicholas (CCOM Student)" w:date="2020-11-02T13:21:00Z">
        <w:r w:rsidRPr="0002326A" w:rsidDel="003E01D3">
          <w:rPr>
            <w:rFonts w:ascii="Arial" w:hAnsi="Arial" w:cs="Arial"/>
            <w:color w:val="000000" w:themeColor="text1"/>
            <w:sz w:val="22"/>
            <w:szCs w:val="22"/>
          </w:rPr>
          <w:delText xml:space="preserve"> </w:delText>
        </w:r>
      </w:del>
      <w:r w:rsidRPr="0002326A">
        <w:rPr>
          <w:rFonts w:ascii="Arial" w:hAnsi="Arial" w:cs="Arial"/>
          <w:color w:val="000000" w:themeColor="text1"/>
          <w:sz w:val="22"/>
          <w:szCs w:val="22"/>
        </w:rPr>
        <w:fldChar w:fldCharType="begin" w:fldLock="1"/>
      </w:r>
      <w:r w:rsidR="003E01D3">
        <w:rPr>
          <w:rFonts w:ascii="Arial" w:hAnsi="Arial" w:cs="Arial"/>
          <w:color w:val="000000" w:themeColor="text1"/>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lt;sup&gt;30&lt;/sup&gt;","plainTextFormattedCitation":"30","previouslyFormattedCitation":"&lt;sup&gt;30&lt;/sup&gt;"},"properties":{"noteIndex":0},"schema":"https://github.com/citation-style-language/schema/raw/master/csl-citation.json"}</w:instrText>
      </w:r>
      <w:r w:rsidRPr="0002326A">
        <w:rPr>
          <w:rFonts w:ascii="Arial" w:hAnsi="Arial" w:cs="Arial"/>
          <w:color w:val="000000" w:themeColor="text1"/>
          <w:sz w:val="22"/>
          <w:szCs w:val="22"/>
        </w:rPr>
        <w:fldChar w:fldCharType="separate"/>
      </w:r>
      <w:r w:rsidR="003E01D3" w:rsidRPr="003E01D3">
        <w:rPr>
          <w:rFonts w:ascii="Arial" w:hAnsi="Arial" w:cs="Arial"/>
          <w:noProof/>
          <w:color w:val="000000" w:themeColor="text1"/>
          <w:sz w:val="22"/>
          <w:szCs w:val="22"/>
          <w:vertAlign w:val="superscript"/>
        </w:rPr>
        <w:t>30</w:t>
      </w:r>
      <w:r w:rsidRPr="0002326A">
        <w:rPr>
          <w:rFonts w:ascii="Arial" w:hAnsi="Arial" w:cs="Arial"/>
          <w:color w:val="000000" w:themeColor="text1"/>
          <w:sz w:val="22"/>
          <w:szCs w:val="22"/>
        </w:rPr>
        <w:fldChar w:fldCharType="end"/>
      </w:r>
      <w:del w:id="44" w:author="Borcherding, Nicholas (CCOM Student)" w:date="2020-11-02T13:21:00Z">
        <w:r w:rsidRPr="0002326A" w:rsidDel="003E01D3">
          <w:rPr>
            <w:rFonts w:ascii="Arial" w:hAnsi="Arial" w:cs="Arial"/>
            <w:color w:val="000000" w:themeColor="text1"/>
            <w:sz w:val="22"/>
            <w:szCs w:val="22"/>
          </w:rPr>
          <w:delText>.</w:delText>
        </w:r>
      </w:del>
      <w:r w:rsidRPr="0002326A">
        <w:rPr>
          <w:rFonts w:ascii="Arial" w:hAnsi="Arial" w:cs="Arial"/>
          <w:color w:val="000000" w:themeColor="text1"/>
          <w:sz w:val="22"/>
          <w:szCs w:val="22"/>
        </w:rPr>
        <w:t xml:space="preserve"> Gene expression matrices were downloaded from the </w:t>
      </w:r>
      <w:r w:rsidRPr="0002326A">
        <w:rPr>
          <w:rFonts w:ascii="Arial" w:hAnsi="Arial" w:cs="Arial"/>
          <w:color w:val="000000" w:themeColor="text1"/>
          <w:sz w:val="22"/>
          <w:szCs w:val="22"/>
          <w:shd w:val="clear" w:color="auto" w:fill="FFFFFF"/>
        </w:rPr>
        <w:t>EGAS00001002325 and filtered for normal renal parenchyma cells using the provided cell manifest for the samples RCC1, RCC2, and RCC3.</w:t>
      </w:r>
      <w:r w:rsidRPr="0002326A">
        <w:rPr>
          <w:rFonts w:ascii="Arial" w:hAnsi="Arial" w:cs="Arial"/>
          <w:color w:val="000000" w:themeColor="text1"/>
          <w:sz w:val="22"/>
          <w:szCs w:val="22"/>
        </w:rPr>
        <w:t xml:space="preserve"> These</w:t>
      </w:r>
      <w:r>
        <w:rPr>
          <w:rFonts w:ascii="Arial" w:hAnsi="Arial" w:cs="Arial"/>
          <w:color w:val="000000" w:themeColor="text1"/>
          <w:sz w:val="22"/>
          <w:szCs w:val="22"/>
        </w:rPr>
        <w:t xml:space="preserve"> samples were</w:t>
      </w:r>
      <w:r w:rsidRPr="0002326A">
        <w:rPr>
          <w:rFonts w:ascii="Arial" w:hAnsi="Arial" w:cs="Arial"/>
          <w:color w:val="000000" w:themeColor="text1"/>
          <w:sz w:val="22"/>
          <w:szCs w:val="22"/>
        </w:rPr>
        <w:t xml:space="preserve"> processed using the procedure as described </w:t>
      </w:r>
      <w:r>
        <w:rPr>
          <w:rFonts w:ascii="Arial" w:hAnsi="Arial" w:cs="Arial"/>
          <w:color w:val="000000" w:themeColor="text1"/>
          <w:sz w:val="22"/>
          <w:szCs w:val="22"/>
        </w:rPr>
        <w:t>below</w:t>
      </w:r>
      <w:r w:rsidRPr="0002326A">
        <w:rPr>
          <w:rFonts w:ascii="Arial" w:hAnsi="Arial" w:cs="Arial"/>
          <w:color w:val="000000" w:themeColor="text1"/>
          <w:sz w:val="22"/>
          <w:szCs w:val="22"/>
        </w:rPr>
        <w:t xml:space="preserve"> to form a UMAP. Immune cells were identified using canonical markers for lineage and were then isolated. Isolated immune cells for normal renal parenchyma were: RCC1 (n=1,011), RCC2 (n=888), and RCC3 (n=1,757).</w:t>
      </w:r>
    </w:p>
    <w:p w14:paraId="018624E5" w14:textId="77777777" w:rsidR="004B43AC" w:rsidRPr="0002326A" w:rsidRDefault="004B43AC" w:rsidP="004B43AC">
      <w:pPr>
        <w:spacing w:line="480" w:lineRule="auto"/>
        <w:jc w:val="both"/>
        <w:rPr>
          <w:rFonts w:ascii="Arial" w:hAnsi="Arial" w:cs="Arial"/>
          <w:sz w:val="22"/>
          <w:szCs w:val="22"/>
        </w:rPr>
      </w:pPr>
    </w:p>
    <w:p w14:paraId="12422017" w14:textId="77777777" w:rsidR="004B43AC" w:rsidRPr="0002326A" w:rsidRDefault="004B43AC" w:rsidP="004B43AC">
      <w:pPr>
        <w:spacing w:line="480" w:lineRule="auto"/>
        <w:jc w:val="both"/>
        <w:rPr>
          <w:rFonts w:ascii="Arial" w:hAnsi="Arial" w:cs="Arial"/>
          <w:i/>
          <w:sz w:val="22"/>
          <w:szCs w:val="22"/>
        </w:rPr>
      </w:pPr>
      <w:r w:rsidRPr="0002326A">
        <w:rPr>
          <w:rFonts w:ascii="Arial" w:hAnsi="Arial" w:cs="Arial"/>
          <w:i/>
          <w:sz w:val="22"/>
          <w:szCs w:val="22"/>
        </w:rPr>
        <w:t xml:space="preserve">SCRS Integration </w:t>
      </w:r>
    </w:p>
    <w:p w14:paraId="0DD5BCFF" w14:textId="1A9E0B07" w:rsidR="004B43AC" w:rsidRPr="008926B6" w:rsidRDefault="004B43AC" w:rsidP="008926B6">
      <w:pPr>
        <w:spacing w:line="480" w:lineRule="auto"/>
        <w:jc w:val="both"/>
        <w:rPr>
          <w:rFonts w:ascii="Arial" w:hAnsi="Arial" w:cs="Arial"/>
          <w:sz w:val="22"/>
          <w:szCs w:val="22"/>
        </w:rPr>
      </w:pPr>
      <w:r w:rsidRPr="0002326A">
        <w:rPr>
          <w:rFonts w:ascii="Arial" w:hAnsi="Arial" w:cs="Arial"/>
          <w:sz w:val="22"/>
          <w:szCs w:val="22"/>
        </w:rPr>
        <w:t>Initial processing of cells isolated from ccRCC patients; Patient 1 (n=10,694), Patient 2 (n=5,174) and Patient 3 (n=9,805) were processed and integrated with the above samples using the Seurat R package (v3.0.2)</w:t>
      </w:r>
      <w:ins w:id="45" w:author="Borcherding, Nicholas (CCOM Student)" w:date="2020-11-02T13:21:00Z">
        <w:r w:rsidR="003E01D3">
          <w:rPr>
            <w:rFonts w:ascii="Arial" w:hAnsi="Arial" w:cs="Arial"/>
            <w:sz w:val="22"/>
            <w:szCs w:val="22"/>
          </w:rPr>
          <w:t>.</w:t>
        </w:r>
      </w:ins>
      <w:del w:id="46" w:author="Borcherding, Nicholas (CCOM Student)" w:date="2020-11-02T13:21:00Z">
        <w:r w:rsidRPr="0002326A" w:rsidDel="003E01D3">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{"citationItems":[{"id":"ITEM-1","itemData":{"DOI":"10.1016/j.cell.2019.05.031","ISSN":"10974172","PMID":"31178118","abstract":"Single-cell transcriptomics has transformed our ability to characterize cell states, but deep biological understanding requires more than a taxonomic listing of clusters. As new methods arise to measure distinct cellular modalities, a key analytical challenge is to integrate these datasets to better understand cellular identity and function. Here, we develop a strategy to “anchor” diverse datasets together, enabling us to integrate single-cell measurements not only across scRNA-seq technologies, but also across different modalities. After demonstrating improvement over existing methods for integrating scRNA-seq data, we anchor scRNA-seq experiments with scATAC-seq to explore chromatin differences in closely related interneuron subsets and project protein expression measurements onto a bone marrow atlas to characterize lymphocyte populations. Lastly, we harmonize in situ gene expression and scRNA-seq datasets, allowing transcriptome-wide imputation of spatial gene expression patterns. Our work presents a strategy for the assembly of harmonized references and transfer of information across datasets.","author":[{"dropping-particle":"","family":"Stuart","given":"Tim","non-dropping-particle":"","parse-names":false,"suffix":""},{"dropping-particle":"","family":"Butler","given":"Andrew","non-dropping-particle":"","parse-names":false,"suffix":""},{"dropping-particle":"","family":"Hoffman","given":"Paul","non-dropping-particle":"","parse-names":false,"suffix":""},{"dropping-particle":"","family":"Hafemeister","given":"Christoph","non-dropping-particle":"","parse-names":false,"suffix":""},{"dropping-particle":"","family":"Papalexi","given":"Efthymia","non-dropping-particle":"","parse-names":false,"suffix":""},{"dropping-particle":"","family":"Mauck","given":"William M.","non-dropping-particle":"","parse-names":false,"suffix":""},{"dropping-particle":"","family":"Hao","given":"Yuhan","non-dropping-particle":"","parse-names":false,"suffix":""},{"dropping-particle":"","family":"Stoeckius","given":"Marlon","non-dropping-particle":"","parse-names":false,"suffix":""},{"dropping-particle":"","family":"Smibert","given":"Peter","non-dropping-particle":"","parse-names":false,"suffix":""},{"dropping-particle":"","family":"Satija","given":"Rahul","non-dropping-particle":"","parse-names":false,"suffix":""}],"container-title":"Cell","id":"ITEM-1","issue":"7","issued":{"date-parts":[["2019"]]},"page":"1888-1902","title":"Comprehensive Integration of Single-Cell Data","type":"article-journal","volume":"177"},"uris":["http://www.mendeley.com/documents/?uuid=cef096b8-4dc5-41ae-acf3-6a8252e6aa5b"]},{"id":"ITEM-2","itemData":{"DOI":"10.1038/nbt.4096","ISSN":"15461696","PMID":"29608179","abstract":"Computational single-cell RNA-seq (scRNA-seq) methods have been successfully applied to experiments representing a single condition, technology, or species to discover and define cellular phenotypes. However, identifying subpopulations of cells that are present across multiple data sets remains challenging. Here, we introduce an analytical strategy for integrating scRNA-seq data sets based on common sources of variation, enabling the identification of shared populations across data sets and downstream comparative analysis. We apply this approach, implemented in our R toolkit Seurat (http://satijalab.org/seurat/), to align scRNA-seq data sets of peripheral blood mononuclear cells under resting and stimulated conditions, hematopoietic progenitors sequenced using two profiling technologies, and pancreatic cell 'atlases' generated from human and mouse islets. In each case, we learn distinct or transitional cell states jointly across data sets, while boosting statistical power through integrated analysis. Our approach facilitates general comparisons of scRNA-seq data sets, potentially deepening our understanding of how distinct cell states respond to perturbation, disease, and evolution.","author":[{"dropping-particle":"","family":"Butler","given":"Andrew","non-dropping-particle":"","parse-names":false,"suffix":""},{"dropping-particle":"","family":"Hoffman","given":"Paul","non-dropping-particle":"","parse-names":false,"suffix":""},{"dropping-particle":"","family":"Smibert","given":"Peter","non-dropping-particle":"","parse-names":false,"suffix":""},{"dropping-particle":"","family":"Papalexi","given":"Efthymia","non-dropping-particle":"","parse-names":false,"suffix":""},{"dropping-particle":"","family":"Satija","given":"Rahul","non-dropping-particle":"","parse-names":false,"suffix":""}],"container-title":"Nature Biotechnology","id":"ITEM-2","issue":"5","issued":{"date-parts":[["2018"]]},"page":"411-420","title":"Integrating single-cell transcriptomic data across different conditions, technologies, and species","type":"article-journal","volume":"36"},"uris":["http://www.mendeley.com/documents/?uuid=3ec804de-8b99-476d-8ab6-32ea16543dde"]}],"mendeley":{"formattedCitation":"&lt;sup&gt;32,33&lt;/sup&gt;","plainTextFormattedCitation":"32,33","previouslyFormattedCitation":"&lt;sup&gt;32,33&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32,33</w:t>
      </w:r>
      <w:r w:rsidRPr="0002326A">
        <w:rPr>
          <w:rFonts w:ascii="Arial" w:hAnsi="Arial" w:cs="Arial"/>
          <w:sz w:val="22"/>
          <w:szCs w:val="22"/>
        </w:rPr>
        <w:fldChar w:fldCharType="end"/>
      </w:r>
      <w:del w:id="47" w:author="Borcherding, Nicholas (CCOM Student)" w:date="2020-11-02T13:21:00Z">
        <w:r w:rsidRPr="0002326A" w:rsidDel="003E01D3">
          <w:rPr>
            <w:rFonts w:ascii="Arial" w:hAnsi="Arial" w:cs="Arial"/>
            <w:sz w:val="22"/>
            <w:szCs w:val="22"/>
          </w:rPr>
          <w:delText>.</w:delText>
        </w:r>
      </w:del>
      <w:r w:rsidR="008926B6">
        <w:rPr>
          <w:rFonts w:ascii="Arial" w:hAnsi="Arial" w:cs="Arial"/>
          <w:sz w:val="22"/>
          <w:szCs w:val="22"/>
        </w:rPr>
        <w:t xml:space="preserve"> We removed cells with</w:t>
      </w:r>
      <w:r w:rsidR="008926B6" w:rsidRPr="008926B6">
        <w:rPr>
          <w:rFonts w:ascii="Arial" w:hAnsi="Arial" w:cs="Arial"/>
          <w:sz w:val="22"/>
          <w:szCs w:val="22"/>
        </w:rPr>
        <w:t xml:space="preserve"> percentage of mitochondrial genes</w:t>
      </w:r>
      <w:r w:rsidR="008926B6">
        <w:rPr>
          <w:rFonts w:ascii="Arial" w:hAnsi="Arial" w:cs="Arial"/>
          <w:sz w:val="22"/>
          <w:szCs w:val="22"/>
        </w:rPr>
        <w:t xml:space="preserve"> &gt; 15%</w:t>
      </w:r>
      <w:r w:rsidR="008926B6" w:rsidRPr="008926B6">
        <w:rPr>
          <w:rFonts w:ascii="Arial" w:hAnsi="Arial" w:cs="Arial"/>
          <w:sz w:val="22"/>
          <w:szCs w:val="22"/>
        </w:rPr>
        <w:t xml:space="preserve"> and UMI</w:t>
      </w:r>
      <w:r w:rsidR="008926B6">
        <w:rPr>
          <w:rFonts w:ascii="Arial" w:hAnsi="Arial" w:cs="Arial"/>
          <w:sz w:val="22"/>
          <w:szCs w:val="22"/>
        </w:rPr>
        <w:t xml:space="preserve"> &gt; 5,000 to control for </w:t>
      </w:r>
      <w:proofErr w:type="spellStart"/>
      <w:r w:rsidR="008926B6">
        <w:rPr>
          <w:rFonts w:ascii="Arial" w:hAnsi="Arial" w:cs="Arial"/>
          <w:sz w:val="22"/>
          <w:szCs w:val="22"/>
        </w:rPr>
        <w:t>multiplets</w:t>
      </w:r>
      <w:proofErr w:type="spellEnd"/>
      <w:r w:rsidR="008926B6">
        <w:rPr>
          <w:rFonts w:ascii="Arial" w:hAnsi="Arial" w:cs="Arial"/>
          <w:sz w:val="22"/>
          <w:szCs w:val="22"/>
        </w:rPr>
        <w:t>.</w:t>
      </w:r>
      <w:del w:id="48" w:author="Borcherding, Nicholas (CCOM Student)" w:date="2020-11-02T15:25:00Z">
        <w:r w:rsidR="008926B6" w:rsidDel="008D26F1">
          <w:rPr>
            <w:rFonts w:ascii="Arial" w:hAnsi="Arial" w:cs="Arial"/>
            <w:sz w:val="22"/>
            <w:szCs w:val="22"/>
          </w:rPr>
          <w:delText xml:space="preserve"> </w:delText>
        </w:r>
      </w:del>
      <w:r w:rsidRPr="0002326A">
        <w:rPr>
          <w:rFonts w:ascii="Arial" w:hAnsi="Arial" w:cs="Arial"/>
          <w:sz w:val="22"/>
          <w:szCs w:val="22"/>
        </w:rPr>
        <w:t xml:space="preserve"> Samples were normalized using the </w:t>
      </w:r>
      <w:proofErr w:type="spellStart"/>
      <w:r w:rsidRPr="0002326A">
        <w:rPr>
          <w:rFonts w:ascii="Arial" w:hAnsi="Arial" w:cs="Arial"/>
          <w:i/>
          <w:iCs/>
          <w:sz w:val="22"/>
          <w:szCs w:val="22"/>
        </w:rPr>
        <w:t>SCTtransform</w:t>
      </w:r>
      <w:proofErr w:type="spellEnd"/>
      <w:r w:rsidRPr="0002326A">
        <w:rPr>
          <w:rFonts w:ascii="Arial" w:hAnsi="Arial" w:cs="Arial"/>
          <w:sz w:val="22"/>
          <w:szCs w:val="22"/>
        </w:rPr>
        <w:t xml:space="preserve"> approach</w:t>
      </w:r>
      <w:del w:id="49" w:author="Borcherding, Nicholas (CCOM Student)" w:date="2020-11-02T15:25:00Z">
        <w:r w:rsidRPr="0002326A" w:rsidDel="008D26F1">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{"citationItems":[{"id":"ITEM-1","itemData":{"DOI":"10.1186/s13059-019-1874-1","ISSN":"1474760X","PMID":"31870423","abstract":"Single-cell RNA-seq (scRNA-seq) data exhibits significant cell-to-cell variation due to technical factors, including the number of molecules detected in each cell, which can confound biological heterogeneity with technical effects. To address this, we present a modeling framework for the normalization and variance stabilization of molecular count data from scRNA-seq experiments. We propose that the Pearson residuals from \"regularized negative binomial regression,\" where cellular sequencing depth is utilized as a covariate in a generalized linear model, successfully remove the influence of technical characteristics from downstream analyses while preserving biological heterogeneity. Importantly, we show that an unconstrained negative binomial model may overfit scRNA-seq data, and overcome this by pooling information across genes with similar abundances to obtain stable parameter estimates. Our procedure omits the need for heuristic steps including pseudocount addition or log-transformation and improves common downstream analytical tasks such as variable gene selection, dimensional reduction, and differential expression. Our approach can be applied to any UMI-based scRNA-seq dataset and is freely available as part of the R package sctransform, with a direct interface to our single-cell toolkit Seurat.","author":[{"dropping-particle":"","family":"Hafemeister","given":"Christoph","non-dropping-particle":"","parse-names":false,"suffix":""},{"dropping-particle":"","family":"Satija","given":"Rahul","non-dropping-particle":"","parse-names":false,"suffix":""}],"container-title":"Genome Biology","id":"ITEM-1","issue":"1","issued":{"date-parts":[["2019"]]},"page":"1-15","title":"Normalization and variance stabilization of single-cell RNA-seq data using regularized negative binomial regression","type":"article-journal","volume":"20"},"uris":["http://www.mendeley.com/documents/?uuid=778fd3cf-fa1c-4a40-9662-789c9143c89f"]}],"mendeley":{"formattedCitation":"&lt;sup&gt;34&lt;/sup&gt;","plainTextFormattedCitation":"34","previouslyFormattedCitation":"&lt;sup&gt;34&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34</w:t>
      </w:r>
      <w:r w:rsidRPr="0002326A">
        <w:rPr>
          <w:rFonts w:ascii="Arial" w:hAnsi="Arial" w:cs="Arial"/>
          <w:sz w:val="22"/>
          <w:szCs w:val="22"/>
        </w:rPr>
        <w:fldChar w:fldCharType="end"/>
      </w:r>
      <w:r w:rsidRPr="0002326A">
        <w:rPr>
          <w:rFonts w:ascii="Arial" w:hAnsi="Arial" w:cs="Arial"/>
          <w:sz w:val="22"/>
          <w:szCs w:val="22"/>
        </w:rPr>
        <w:t xml:space="preserve"> with default settings. Preparation for integration used 3,000 anchor features and </w:t>
      </w:r>
      <w:proofErr w:type="spellStart"/>
      <w:r w:rsidRPr="0002326A">
        <w:rPr>
          <w:rFonts w:ascii="Arial" w:hAnsi="Arial" w:cs="Arial"/>
          <w:i/>
          <w:iCs/>
          <w:sz w:val="22"/>
          <w:szCs w:val="22"/>
        </w:rPr>
        <w:t>PrepSCTIntegration</w:t>
      </w:r>
      <w:proofErr w:type="spellEnd"/>
      <w:r w:rsidRPr="0002326A">
        <w:rPr>
          <w:rFonts w:ascii="Arial" w:hAnsi="Arial" w:cs="Arial"/>
          <w:sz w:val="22"/>
          <w:szCs w:val="22"/>
        </w:rPr>
        <w:t xml:space="preserve">. The integration of sequencing runs occurred with the SCT-transformed data. </w:t>
      </w:r>
      <w:r w:rsidRPr="0002326A">
        <w:rPr>
          <w:rFonts w:ascii="Arial" w:hAnsi="Arial" w:cs="Arial"/>
          <w:sz w:val="22"/>
          <w:szCs w:val="22"/>
        </w:rPr>
        <w:lastRenderedPageBreak/>
        <w:t xml:space="preserve">The dimensional reduction to form the UMAP utilized the top 30 calculated dimensions and a resolution of 0.7. Data characteristics by sequencing run can be found in Supplemental Table 1. </w:t>
      </w:r>
      <w:r w:rsidRPr="0002326A">
        <w:rPr>
          <w:rFonts w:ascii="Arial" w:hAnsi="Arial" w:cs="Arial"/>
          <w:iCs/>
          <w:sz w:val="22"/>
          <w:szCs w:val="22"/>
        </w:rPr>
        <w:t xml:space="preserve">Cell type subclustering used the </w:t>
      </w:r>
      <w:proofErr w:type="spellStart"/>
      <w:r w:rsidRPr="0002326A">
        <w:rPr>
          <w:rFonts w:ascii="Arial" w:hAnsi="Arial" w:cs="Arial"/>
          <w:iCs/>
          <w:sz w:val="22"/>
          <w:szCs w:val="22"/>
        </w:rPr>
        <w:t>SCTtransform</w:t>
      </w:r>
      <w:proofErr w:type="spellEnd"/>
      <w:r w:rsidRPr="0002326A">
        <w:rPr>
          <w:rFonts w:ascii="Arial" w:hAnsi="Arial" w:cs="Arial"/>
          <w:iCs/>
          <w:sz w:val="22"/>
          <w:szCs w:val="22"/>
        </w:rPr>
        <w:t xml:space="preserve"> approach as described above, but</w:t>
      </w:r>
      <w:r w:rsidR="00305FDD">
        <w:rPr>
          <w:rFonts w:ascii="Arial" w:hAnsi="Arial" w:cs="Arial"/>
          <w:iCs/>
          <w:sz w:val="22"/>
          <w:szCs w:val="22"/>
        </w:rPr>
        <w:t xml:space="preserve"> by</w:t>
      </w:r>
      <w:r w:rsidRPr="0002326A">
        <w:rPr>
          <w:rFonts w:ascii="Arial" w:hAnsi="Arial" w:cs="Arial"/>
          <w:iCs/>
          <w:sz w:val="22"/>
          <w:szCs w:val="22"/>
        </w:rPr>
        <w:t xml:space="preserve"> integrating the data across samples instead of individual sequencing runs. The adjusted dimensional inputs for the subclustering analysis can be found in Supplemental Table 2. </w:t>
      </w:r>
      <w:r w:rsidR="00060D2B">
        <w:rPr>
          <w:rFonts w:ascii="Arial" w:hAnsi="Arial" w:cs="Arial"/>
          <w:iCs/>
          <w:sz w:val="22"/>
          <w:szCs w:val="22"/>
        </w:rPr>
        <w:t>Parameters</w:t>
      </w:r>
      <w:r w:rsidR="00A04893">
        <w:rPr>
          <w:rFonts w:ascii="Arial" w:hAnsi="Arial" w:cs="Arial"/>
          <w:iCs/>
          <w:sz w:val="22"/>
          <w:szCs w:val="22"/>
        </w:rPr>
        <w:t xml:space="preserve"> for UMAP generation and clustering were looped from across a range of 5 to 50 for dimensional inputs and 0.3 to 1.5 for resolution, final parameters were selected</w:t>
      </w:r>
      <w:r w:rsidR="00060D2B">
        <w:rPr>
          <w:rFonts w:ascii="Arial" w:hAnsi="Arial" w:cs="Arial"/>
          <w:iCs/>
          <w:sz w:val="22"/>
          <w:szCs w:val="22"/>
        </w:rPr>
        <w:t xml:space="preserve"> to generate consistent visualizations.</w:t>
      </w:r>
      <w:r w:rsidR="00A70133">
        <w:rPr>
          <w:rFonts w:ascii="Arial" w:hAnsi="Arial" w:cs="Arial"/>
          <w:iCs/>
          <w:sz w:val="22"/>
          <w:szCs w:val="22"/>
        </w:rPr>
        <w:t xml:space="preserve"> Integration across </w:t>
      </w:r>
      <w:r w:rsidR="008B1E09">
        <w:rPr>
          <w:rFonts w:ascii="Arial" w:hAnsi="Arial" w:cs="Arial"/>
          <w:iCs/>
          <w:sz w:val="22"/>
          <w:szCs w:val="22"/>
        </w:rPr>
        <w:t>the samples for subclustered populations is available in Supplemental Figure 1.</w:t>
      </w:r>
      <w:ins w:id="50" w:author="Borcherding, Nicholas (CCOM Student)" w:date="2020-11-02T15:30:00Z">
        <w:r w:rsidR="008D26F1">
          <w:rPr>
            <w:rFonts w:ascii="Arial" w:hAnsi="Arial" w:cs="Arial"/>
            <w:iCs/>
            <w:sz w:val="22"/>
            <w:szCs w:val="22"/>
          </w:rPr>
          <w:t xml:space="preserve"> Doublet density esti</w:t>
        </w:r>
      </w:ins>
      <w:ins w:id="51" w:author="Borcherding, Nicholas (CCOM Student)" w:date="2020-11-02T15:31:00Z">
        <w:r w:rsidR="008D26F1">
          <w:rPr>
            <w:rFonts w:ascii="Arial" w:hAnsi="Arial" w:cs="Arial"/>
            <w:iCs/>
            <w:sz w:val="22"/>
            <w:szCs w:val="22"/>
          </w:rPr>
          <w:t xml:space="preserve">mation was performed across each cell using the </w:t>
        </w:r>
        <w:proofErr w:type="spellStart"/>
        <w:r w:rsidR="008D26F1">
          <w:rPr>
            <w:rFonts w:ascii="Arial" w:hAnsi="Arial" w:cs="Arial"/>
            <w:iCs/>
            <w:sz w:val="22"/>
            <w:szCs w:val="22"/>
          </w:rPr>
          <w:t>scDblFinder</w:t>
        </w:r>
        <w:proofErr w:type="spellEnd"/>
        <w:r w:rsidR="008D26F1">
          <w:rPr>
            <w:rFonts w:ascii="Arial" w:hAnsi="Arial" w:cs="Arial"/>
            <w:iCs/>
            <w:sz w:val="22"/>
            <w:szCs w:val="22"/>
          </w:rPr>
          <w:t xml:space="preserve"> (v1.4.0) R package</w:t>
        </w:r>
      </w:ins>
      <w:ins w:id="52" w:author="Borcherding, Nicholas (CCOM Student)" w:date="2020-11-02T15:32:00Z">
        <w:r w:rsidR="008D26F1">
          <w:rPr>
            <w:rFonts w:ascii="Arial" w:hAnsi="Arial" w:cs="Arial"/>
            <w:iCs/>
            <w:sz w:val="22"/>
            <w:szCs w:val="22"/>
          </w:rPr>
          <w:t xml:space="preserve"> using the top 30 PCA dimension and a K of 50. Density scores of log2(x+1)</w:t>
        </w:r>
      </w:ins>
      <w:ins w:id="53" w:author="Borcherding, Nicholas (CCOM Student)" w:date="2020-11-02T15:33:00Z">
        <w:r w:rsidR="008D26F1">
          <w:rPr>
            <w:rFonts w:ascii="Arial" w:hAnsi="Arial" w:cs="Arial"/>
            <w:iCs/>
            <w:sz w:val="22"/>
            <w:szCs w:val="22"/>
          </w:rPr>
          <w:t xml:space="preserve"> </w:t>
        </w:r>
      </w:ins>
      <w:ins w:id="54" w:author="Borcherding, Nicholas (CCOM Student)" w:date="2020-11-02T15:32:00Z">
        <w:r w:rsidR="008D26F1">
          <w:rPr>
            <w:rFonts w:ascii="Arial" w:hAnsi="Arial" w:cs="Arial"/>
            <w:iCs/>
            <w:sz w:val="22"/>
            <w:szCs w:val="22"/>
          </w:rPr>
          <w:t>≥</w:t>
        </w:r>
      </w:ins>
      <w:ins w:id="55" w:author="Borcherding, Nicholas (CCOM Student)" w:date="2020-11-02T15:33:00Z">
        <w:r w:rsidR="008D26F1">
          <w:rPr>
            <w:rFonts w:ascii="Arial" w:hAnsi="Arial" w:cs="Arial"/>
            <w:iCs/>
            <w:sz w:val="22"/>
            <w:szCs w:val="22"/>
          </w:rPr>
          <w:t xml:space="preserve"> 3 were designated as doublets (Supplemental Figure 2). </w:t>
        </w:r>
      </w:ins>
    </w:p>
    <w:p w14:paraId="5BC028D0" w14:textId="77777777" w:rsidR="004B43AC" w:rsidRPr="0002326A" w:rsidRDefault="004B43AC" w:rsidP="004B43AC">
      <w:pPr>
        <w:spacing w:line="480" w:lineRule="auto"/>
        <w:jc w:val="both"/>
        <w:rPr>
          <w:rFonts w:ascii="Arial" w:hAnsi="Arial" w:cs="Arial"/>
          <w:sz w:val="22"/>
          <w:szCs w:val="22"/>
        </w:rPr>
      </w:pPr>
    </w:p>
    <w:p w14:paraId="75EA8F29" w14:textId="77777777" w:rsidR="004B43AC" w:rsidRPr="0002326A" w:rsidRDefault="004B43AC" w:rsidP="004B43AC">
      <w:pPr>
        <w:spacing w:line="480" w:lineRule="auto"/>
        <w:jc w:val="both"/>
        <w:rPr>
          <w:rFonts w:ascii="Arial" w:hAnsi="Arial" w:cs="Arial"/>
          <w:i/>
          <w:iCs/>
          <w:sz w:val="22"/>
          <w:szCs w:val="22"/>
        </w:rPr>
      </w:pPr>
      <w:r w:rsidRPr="0002326A">
        <w:rPr>
          <w:rFonts w:ascii="Arial" w:hAnsi="Arial" w:cs="Arial"/>
          <w:i/>
          <w:iCs/>
          <w:sz w:val="22"/>
          <w:szCs w:val="22"/>
        </w:rPr>
        <w:t>SCRS Data Analysis and Visualizations</w:t>
      </w:r>
    </w:p>
    <w:p w14:paraId="42830717" w14:textId="0CB91B88" w:rsidR="004B43AC" w:rsidRPr="0002326A" w:rsidRDefault="004B43AC" w:rsidP="004B43AC">
      <w:pPr>
        <w:spacing w:line="480" w:lineRule="auto"/>
        <w:jc w:val="both"/>
        <w:rPr>
          <w:rFonts w:ascii="Arial" w:hAnsi="Arial" w:cs="Arial"/>
          <w:sz w:val="22"/>
          <w:szCs w:val="22"/>
        </w:rPr>
      </w:pPr>
      <w:r w:rsidRPr="0002326A">
        <w:rPr>
          <w:rFonts w:ascii="Arial" w:hAnsi="Arial" w:cs="Arial"/>
          <w:sz w:val="22"/>
          <w:szCs w:val="22"/>
        </w:rPr>
        <w:t xml:space="preserve">The </w:t>
      </w:r>
      <w:proofErr w:type="spellStart"/>
      <w:r w:rsidRPr="0002326A">
        <w:rPr>
          <w:rFonts w:ascii="Arial" w:hAnsi="Arial" w:cs="Arial"/>
          <w:sz w:val="22"/>
          <w:szCs w:val="22"/>
        </w:rPr>
        <w:t>schex</w:t>
      </w:r>
      <w:proofErr w:type="spellEnd"/>
      <w:r w:rsidRPr="0002326A">
        <w:rPr>
          <w:rFonts w:ascii="Arial" w:hAnsi="Arial" w:cs="Arial"/>
          <w:sz w:val="22"/>
          <w:szCs w:val="22"/>
        </w:rPr>
        <w:t xml:space="preserve"> R package (v1.1.5) was used to visualize mRNA expression of lineage-specific or highly differential markers by converting the UMAP </w:t>
      </w:r>
      <w:r w:rsidR="008B1E09">
        <w:rPr>
          <w:rFonts w:ascii="Arial" w:hAnsi="Arial" w:cs="Arial"/>
          <w:sz w:val="22"/>
          <w:szCs w:val="22"/>
        </w:rPr>
        <w:t>embedding</w:t>
      </w:r>
      <w:r w:rsidRPr="0002326A">
        <w:rPr>
          <w:rFonts w:ascii="Arial" w:hAnsi="Arial" w:cs="Arial"/>
          <w:sz w:val="22"/>
          <w:szCs w:val="22"/>
        </w:rPr>
        <w:t xml:space="preserve"> into </w:t>
      </w:r>
      <w:proofErr w:type="spellStart"/>
      <w:r w:rsidRPr="0002326A">
        <w:rPr>
          <w:rFonts w:ascii="Arial" w:hAnsi="Arial" w:cs="Arial"/>
          <w:sz w:val="22"/>
          <w:szCs w:val="22"/>
        </w:rPr>
        <w:t>hexbin</w:t>
      </w:r>
      <w:proofErr w:type="spellEnd"/>
      <w:r w:rsidRPr="0002326A">
        <w:rPr>
          <w:rFonts w:ascii="Arial" w:hAnsi="Arial" w:cs="Arial"/>
          <w:sz w:val="22"/>
          <w:szCs w:val="22"/>
        </w:rPr>
        <w:t xml:space="preserve"> quantifications of the proportion of single-cells with the indicated gene expressed. Default bins across all cells was 80 and 40 for subcluster analyses, unless otherwise indicated in the figure legend. </w:t>
      </w:r>
      <w:r w:rsidR="008B1E09">
        <w:rPr>
          <w:rFonts w:ascii="Arial" w:hAnsi="Arial" w:cs="Arial"/>
          <w:sz w:val="22"/>
          <w:szCs w:val="22"/>
        </w:rPr>
        <w:t xml:space="preserve">This was done to prevent bias in expression evaluation generated by overlapping dot plots. </w:t>
      </w:r>
      <w:r w:rsidRPr="0002326A">
        <w:rPr>
          <w:rFonts w:ascii="Arial" w:hAnsi="Arial" w:cs="Arial"/>
          <w:sz w:val="22"/>
          <w:szCs w:val="22"/>
        </w:rPr>
        <w:t xml:space="preserve">Differential gene expression utilized the Wilcoxon rank sum test on count-level mRNA data. For differential gene expression across clusters or subclusters, </w:t>
      </w:r>
      <w:proofErr w:type="spellStart"/>
      <w:r w:rsidRPr="0002326A">
        <w:rPr>
          <w:rFonts w:ascii="Arial" w:hAnsi="Arial" w:cs="Arial"/>
          <w:i/>
          <w:iCs/>
          <w:sz w:val="22"/>
          <w:szCs w:val="22"/>
        </w:rPr>
        <w:t>FindAllMarkers</w:t>
      </w:r>
      <w:proofErr w:type="spellEnd"/>
      <w:r w:rsidRPr="0002326A">
        <w:rPr>
          <w:rFonts w:ascii="Arial" w:hAnsi="Arial" w:cs="Arial"/>
          <w:sz w:val="22"/>
          <w:szCs w:val="22"/>
        </w:rPr>
        <w:t xml:space="preserve"> function in the Seurat package using the log-fold change threshold &gt; 0.25, minimum group percentage = 10%, and the </w:t>
      </w:r>
      <w:proofErr w:type="spellStart"/>
      <w:r w:rsidRPr="0002326A">
        <w:rPr>
          <w:rFonts w:ascii="Arial" w:hAnsi="Arial" w:cs="Arial"/>
          <w:sz w:val="22"/>
          <w:szCs w:val="22"/>
        </w:rPr>
        <w:t>pseudocount</w:t>
      </w:r>
      <w:proofErr w:type="spellEnd"/>
      <w:r w:rsidRPr="0002326A">
        <w:rPr>
          <w:rFonts w:ascii="Arial" w:hAnsi="Arial" w:cs="Arial"/>
          <w:sz w:val="22"/>
          <w:szCs w:val="22"/>
        </w:rPr>
        <w:t xml:space="preserve"> = 0.1. Differential comparisons between condition</w:t>
      </w:r>
      <w:r>
        <w:rPr>
          <w:rFonts w:ascii="Arial" w:hAnsi="Arial" w:cs="Arial"/>
          <w:sz w:val="22"/>
          <w:szCs w:val="22"/>
        </w:rPr>
        <w:t>s</w:t>
      </w:r>
      <w:r w:rsidRPr="0002326A">
        <w:rPr>
          <w:rFonts w:ascii="Arial" w:hAnsi="Arial" w:cs="Arial"/>
          <w:sz w:val="22"/>
          <w:szCs w:val="22"/>
        </w:rPr>
        <w:t xml:space="preserve"> utilized the </w:t>
      </w:r>
      <w:proofErr w:type="spellStart"/>
      <w:r w:rsidRPr="0002326A">
        <w:rPr>
          <w:rFonts w:ascii="Arial" w:hAnsi="Arial" w:cs="Arial"/>
          <w:i/>
          <w:iCs/>
          <w:sz w:val="22"/>
          <w:szCs w:val="22"/>
        </w:rPr>
        <w:t>FindMarkers</w:t>
      </w:r>
      <w:proofErr w:type="spellEnd"/>
      <w:r w:rsidRPr="0002326A">
        <w:rPr>
          <w:rFonts w:ascii="Arial" w:hAnsi="Arial" w:cs="Arial"/>
          <w:sz w:val="22"/>
          <w:szCs w:val="22"/>
        </w:rPr>
        <w:t xml:space="preserve"> function in Seurat, without filtering and a </w:t>
      </w:r>
      <w:proofErr w:type="spellStart"/>
      <w:r w:rsidRPr="0002326A">
        <w:rPr>
          <w:rFonts w:ascii="Arial" w:hAnsi="Arial" w:cs="Arial"/>
          <w:sz w:val="22"/>
          <w:szCs w:val="22"/>
        </w:rPr>
        <w:t>pseudocount</w:t>
      </w:r>
      <w:proofErr w:type="spellEnd"/>
      <w:r w:rsidRPr="0002326A">
        <w:rPr>
          <w:rFonts w:ascii="Arial" w:hAnsi="Arial" w:cs="Arial"/>
          <w:sz w:val="22"/>
          <w:szCs w:val="22"/>
        </w:rPr>
        <w:t xml:space="preserve"> = 0.1. Multiple hypothesis correction was reported using the Bonferroni method. Cell cycle </w:t>
      </w:r>
      <w:r w:rsidR="00C10955">
        <w:rPr>
          <w:rFonts w:ascii="Arial" w:hAnsi="Arial" w:cs="Arial"/>
          <w:sz w:val="22"/>
          <w:szCs w:val="22"/>
        </w:rPr>
        <w:t>assignment</w:t>
      </w:r>
      <w:r w:rsidRPr="0002326A">
        <w:rPr>
          <w:rFonts w:ascii="Arial" w:hAnsi="Arial" w:cs="Arial"/>
          <w:sz w:val="22"/>
          <w:szCs w:val="22"/>
        </w:rPr>
        <w:t xml:space="preserve"> was performed in Seurat using the </w:t>
      </w:r>
      <w:proofErr w:type="spellStart"/>
      <w:r w:rsidRPr="0002326A">
        <w:rPr>
          <w:rFonts w:ascii="Arial" w:hAnsi="Arial" w:cs="Arial"/>
          <w:i/>
          <w:iCs/>
          <w:sz w:val="22"/>
          <w:szCs w:val="22"/>
        </w:rPr>
        <w:t>CellCycleScoring</w:t>
      </w:r>
      <w:proofErr w:type="spellEnd"/>
      <w:r w:rsidRPr="0002326A">
        <w:rPr>
          <w:rFonts w:ascii="Arial" w:hAnsi="Arial" w:cs="Arial"/>
          <w:sz w:val="22"/>
          <w:szCs w:val="22"/>
        </w:rPr>
        <w:t xml:space="preserve"> function and genes derived from </w:t>
      </w:r>
      <w:proofErr w:type="spellStart"/>
      <w:r w:rsidRPr="0002326A">
        <w:rPr>
          <w:rFonts w:ascii="Arial" w:hAnsi="Arial" w:cs="Arial"/>
          <w:sz w:val="22"/>
          <w:szCs w:val="22"/>
        </w:rPr>
        <w:t>Nestorowa</w:t>
      </w:r>
      <w:proofErr w:type="spellEnd"/>
      <w:r w:rsidRPr="0002326A">
        <w:rPr>
          <w:rFonts w:ascii="Arial" w:hAnsi="Arial" w:cs="Arial"/>
          <w:sz w:val="22"/>
          <w:szCs w:val="22"/>
        </w:rPr>
        <w:t xml:space="preserve"> et alia</w:t>
      </w:r>
      <w:ins w:id="56" w:author="Borcherding, Nicholas (CCOM Student)" w:date="2020-11-02T13:28:00Z">
        <w:r w:rsidR="00371A3F">
          <w:rPr>
            <w:rFonts w:ascii="Arial" w:hAnsi="Arial" w:cs="Arial"/>
            <w:sz w:val="22"/>
            <w:szCs w:val="22"/>
          </w:rPr>
          <w:t>.</w:t>
        </w:r>
      </w:ins>
      <w:del w:id="57" w:author="Borcherding, Nicholas (CCOM Student)" w:date="2020-11-02T13:27:00Z">
        <w:r w:rsidRPr="0002326A" w:rsidDel="00371A3F">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{"citationItems":[{"id":"ITEM-1","itemData":{"DOI":"10.1182/blood-2016-05-716480","ISSN":"15280020","abstract":"Maintenance of the blood system requires balanced cell fate decisions by hematopoietic stem and progenitor cells (HSPCs). Because cell fate choices are executed at the individual cell level, new single-cell profiling technologies offer exciting possibilities for mapping the dynamic molecular changes underlying HSPC differentiation. Here, we have used single-cell RNA sequencing to profile more than 1600 single HSPCs, and deep sequencing has enabled detection of an average of 6558 protein-coding genes per cell. Index sorting, in combination with broad sorting gates, allowed us to retrospectively assign cells to 12 commonly sorted HSPC phenotypes while also capturing intermediate cells typically excluded by conventional gating. We further show that independently generated single-cell data sets can be projected onto the single-cell resolution expression map to directly compare data from multiple groups and to build and refine new hypotheses. Reconstruction of differentiation trajectories reveals dynamic expression changes associated with early lymphoid, erythroid, and granulocyte-macrophage differentiation. The latter two trajectories were characterized by common upregulation of cell cycle and oxidative phosphorylation transcriptional programs. By using external spike-in controls, we estimate absolute messenger RNA (mRNA) levels per cell, showing for the first time that despite a general reduction in total mRNA, a subset of genes shows higher expression levels in immature stem cells consistent with active maintenance of the stem-cell state. Finally, we report the development of an intuitive Web interface as a new community resource to permit visualization of gene expression in HSPCs at single-cell resolution for any gene of choice.","author":[{"dropping-particle":"","family":"Nestorowa","given":"Sonia","non-dropping-particle":"","parse-names":false,"suffix":""},{"dropping-particle":"","family":"Hamey","given":"Fiona K.","non-dropping-particle":"","parse-names":false,"suffix":""},{"dropping-particle":"","family":"Pijuan Sala","given":"Blanca","non-dropping-particle":"","parse-names":false,"suffix":""},{"dropping-particle":"","family":"Diamanti","given":"Evangelia","non-dropping-particle":"","parse-names":false,"suffix":""},{"dropping-particle":"","family":"Shepherd","given":"Mairi","non-dropping-particle":"","parse-names":false,"suffix":""},{"dropping-particle":"","family":"Laurenti","given":"Elisa","non-dropping-particle":"","parse-names":false,"suffix":""},{"dropping-particle":"","family":"Wilson","given":"Nicola K.","non-dropping-particle":"","parse-names":false,"suffix":""},{"dropping-particle":"","family":"Kent","given":"David G.","non-dropping-particle":"","parse-names":false,"suffix":""},{"dropping-particle":"","family":"Göttgens","given":"Berthold","non-dropping-particle":"","parse-names":false,"suffix":""}],"container-title":"Blood","id":"ITEM-1","issue":"8","issued":{"date-parts":[["2016"]]},"page":"e20-31","title":"A single-cell resolution map of mouse hematopoietic stem and progenitor cell differentiation","type":"article-journal","volume":"128"},"uris":["http://www.mendeley.com/documents/?uuid=242a1c4a-41c1-4e5d-908a-19c7032e2876"]}],"mendeley":{"formattedCitation":"&lt;sup&gt;35&lt;/sup&gt;","plainTextFormattedCitation":"35","previouslyFormattedCitation":"&lt;sup&gt;35&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35</w:t>
      </w:r>
      <w:r w:rsidRPr="0002326A">
        <w:rPr>
          <w:rFonts w:ascii="Arial" w:hAnsi="Arial" w:cs="Arial"/>
          <w:sz w:val="22"/>
          <w:szCs w:val="22"/>
        </w:rPr>
        <w:fldChar w:fldCharType="end"/>
      </w:r>
      <w:del w:id="58" w:author="Borcherding, Nicholas (CCOM Student)" w:date="2020-11-02T13:27:00Z">
        <w:r w:rsidRPr="0002326A" w:rsidDel="00371A3F">
          <w:rPr>
            <w:rFonts w:ascii="Arial" w:hAnsi="Arial" w:cs="Arial"/>
            <w:sz w:val="22"/>
            <w:szCs w:val="22"/>
          </w:rPr>
          <w:delText>.</w:delText>
        </w:r>
      </w:del>
      <w:r w:rsidRPr="0002326A">
        <w:rPr>
          <w:rFonts w:ascii="Arial" w:hAnsi="Arial" w:cs="Arial"/>
          <w:sz w:val="22"/>
          <w:szCs w:val="22"/>
        </w:rPr>
        <w:t xml:space="preserve"> Genes were isolated by calling </w:t>
      </w:r>
      <w:r w:rsidRPr="0002326A">
        <w:rPr>
          <w:rFonts w:ascii="Arial" w:hAnsi="Arial" w:cs="Arial"/>
          <w:i/>
          <w:iCs/>
          <w:sz w:val="22"/>
          <w:szCs w:val="22"/>
        </w:rPr>
        <w:t>cc.genes.updated.2019</w:t>
      </w:r>
      <w:r w:rsidRPr="0002326A">
        <w:rPr>
          <w:rFonts w:ascii="Arial" w:hAnsi="Arial" w:cs="Arial"/>
          <w:sz w:val="22"/>
          <w:szCs w:val="22"/>
        </w:rPr>
        <w:t xml:space="preserve"> in </w:t>
      </w:r>
      <w:r w:rsidR="00C834E9">
        <w:rPr>
          <w:rFonts w:ascii="Arial" w:hAnsi="Arial" w:cs="Arial"/>
          <w:sz w:val="22"/>
          <w:szCs w:val="22"/>
        </w:rPr>
        <w:t>Seurat</w:t>
      </w:r>
      <w:r w:rsidRPr="0002326A">
        <w:rPr>
          <w:rFonts w:ascii="Arial" w:hAnsi="Arial" w:cs="Arial"/>
          <w:sz w:val="22"/>
          <w:szCs w:val="22"/>
        </w:rPr>
        <w:t>.</w:t>
      </w:r>
      <w:r w:rsidRPr="0002326A">
        <w:rPr>
          <w:rFonts w:ascii="Arial" w:hAnsi="Arial" w:cs="Arial"/>
          <w:i/>
          <w:iCs/>
          <w:sz w:val="22"/>
          <w:szCs w:val="22"/>
        </w:rPr>
        <w:t xml:space="preserve"> </w:t>
      </w:r>
    </w:p>
    <w:p w14:paraId="37B3C61D" w14:textId="77777777" w:rsidR="004B43AC" w:rsidRPr="0002326A" w:rsidRDefault="004B43AC" w:rsidP="004B43AC">
      <w:pPr>
        <w:spacing w:line="480" w:lineRule="auto"/>
        <w:jc w:val="both"/>
        <w:rPr>
          <w:rFonts w:ascii="Arial" w:hAnsi="Arial" w:cs="Arial"/>
          <w:i/>
          <w:iCs/>
          <w:sz w:val="22"/>
          <w:szCs w:val="22"/>
        </w:rPr>
      </w:pPr>
    </w:p>
    <w:p w14:paraId="06C40853" w14:textId="7A557F90" w:rsidR="004B43AC" w:rsidRDefault="004B43AC" w:rsidP="004B43AC">
      <w:pPr>
        <w:spacing w:line="480" w:lineRule="auto"/>
        <w:jc w:val="both"/>
        <w:rPr>
          <w:rFonts w:ascii="Arial" w:hAnsi="Arial" w:cs="Arial"/>
          <w:sz w:val="22"/>
          <w:szCs w:val="22"/>
        </w:rPr>
      </w:pPr>
      <w:r w:rsidRPr="0002326A">
        <w:rPr>
          <w:rFonts w:ascii="Arial" w:hAnsi="Arial" w:cs="Arial"/>
          <w:sz w:val="22"/>
          <w:szCs w:val="22"/>
        </w:rPr>
        <w:t>Cell</w:t>
      </w:r>
      <w:r w:rsidR="00C834E9">
        <w:rPr>
          <w:rFonts w:ascii="Arial" w:hAnsi="Arial" w:cs="Arial"/>
          <w:sz w:val="22"/>
          <w:szCs w:val="22"/>
        </w:rPr>
        <w:t>-</w:t>
      </w:r>
      <w:r w:rsidRPr="0002326A">
        <w:rPr>
          <w:rFonts w:ascii="Arial" w:hAnsi="Arial" w:cs="Arial"/>
          <w:sz w:val="22"/>
          <w:szCs w:val="22"/>
        </w:rPr>
        <w:t>type identification utilized the SingleR (v1.0.1) R package</w:t>
      </w:r>
      <w:del w:id="59" w:author="Borcherding, Nicholas (CCOM Student)" w:date="2020-11-02T13:21:00Z">
        <w:r w:rsidRPr="0002326A" w:rsidDel="003E01D3">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{"citationItems":[{"id":"ITEM-1","itemData":{"DOI":"10.1038/s41590-018-0276-y","ISSN":"15292916","PMID":"30643263","abstract":"Tissue fibrosis is a major cause of mortality that results from the deposition of matrix proteins by an activated mesenchyme. Macrophages accumulate in fibrosis, but the role of specific subgroups in supporting fibrogenesis has not been investigated in vivo. Here, we used single-cell RNA sequencing (scRNA-seq) to characterize the heterogeneity of macrophages in bleomycin-induced lung fibrosis in mice. A novel computational framework for the annotation of scRNA-seq by reference to bulk transcriptomes (SingleR) enabled the subclustering of macrophages and revealed a disease-associated subgroup with a transitional gene expression profile intermediate between monocyte-derived and alveolar macrophages. These CX3CR1 + SiglecF + transitional macrophages localized to the fibrotic niche and had a profibrotic effect in vivo. Human orthologs of genes expressed by the transitional macrophages were upregulated in samples from patients with idiopathic pulmonary fibrosis. Thus, we have identified a pathological subgroup of transitional macrophages that are required for the fibrotic response to injury.","author":[{"dropping-particle":"","family":"Aran","given":"Dvir","non-dropping-particle":"","parse-names":false,"suffix":""},{"dropping-particle":"","family":"Looney","given":"Agnieszka P.","non-dropping-particle":"","parse-names":false,"suffix":""},{"dropping-particle":"","family":"Liu","given":"Leqian","non-dropping-particle":"","parse-names":false,"suffix":""},{"dropping-particle":"","family":"Wu","given":"Esther","non-dropping-particle":"","parse-names":false,"suffix":""},{"dropping-particle":"","family":"Fong","given":"Valerie","non-dropping-particle":"","parse-names":false,"suffix":""},{"dropping-particle":"","family":"Hsu","given":"Austin","non-dropping-particle":"","parse-names":false,"suffix":""},{"dropping-particle":"","family":"Chak","given":"Suzanna","non-dropping-particle":"","parse-names":false,"suffix":""},{"dropping-particle":"","family":"Naikawadi","given":"Ram P.","non-dropping-particle":"","parse-names":false,"suffix":""},{"dropping-particle":"","family":"Wolters","given":"Paul J.","non-dropping-particle":"","parse-names":false,"suffix":""},{"dropping-particle":"","family":"Abate","given":"Adam R.","non-dropping-particle":"","parse-names":false,"suffix":""},{"dropping-particle":"","family":"Butte","given":"Atul J.","non-dropping-particle":"","parse-names":false,"suffix":""},{"dropping-particle":"","family":"Bhattacharya","given":"Mallar","non-dropping-particle":"","parse-names":false,"suffix":""}],"container-title":"Nature Immunology","id":"ITEM-1","issue":"2","issued":{"date-parts":[["2019"]]},"page":"163-172","title":"Reference-based analysis of lung single-cell sequencing reveals a transitional profibrotic macrophage","type":"article-journal","volume":"20"},"uris":["http://www.mendeley.com/documents/?uuid=df8983c1-5e53-4284-aa51-753a9ca85a3a"]}],"mendeley":{"formattedCitation":"&lt;sup&gt;36&lt;/sup&gt;","plainTextFormattedCitation":"36","previouslyFormattedCitation":"&lt;sup&gt;36&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36</w:t>
      </w:r>
      <w:r w:rsidRPr="0002326A">
        <w:rPr>
          <w:rFonts w:ascii="Arial" w:hAnsi="Arial" w:cs="Arial"/>
          <w:sz w:val="22"/>
          <w:szCs w:val="22"/>
        </w:rPr>
        <w:fldChar w:fldCharType="end"/>
      </w:r>
      <w:r w:rsidRPr="0002326A">
        <w:rPr>
          <w:rFonts w:ascii="Arial" w:hAnsi="Arial" w:cs="Arial"/>
          <w:sz w:val="22"/>
          <w:szCs w:val="22"/>
        </w:rPr>
        <w:t xml:space="preserve"> with correlations of the single-cell expression values with transcriptional profiles from pure cell populations in the ENCODE</w:t>
      </w:r>
      <w:ins w:id="60" w:author="Borcherding, Nicholas (CCOM Student)" w:date="2020-11-02T13:21:00Z">
        <w:r w:rsidR="003E01D3">
          <w:rPr>
            <w:rFonts w:ascii="Arial" w:hAnsi="Arial" w:cs="Arial"/>
            <w:sz w:val="22"/>
            <w:szCs w:val="22"/>
          </w:rPr>
          <w:t>.</w:t>
        </w:r>
      </w:ins>
      <w:del w:id="61" w:author="Borcherding, Nicholas (CCOM Student)" w:date="2020-11-02T13:21:00Z">
        <w:r w:rsidRPr="0002326A" w:rsidDel="003E01D3">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{"citationItems":[{"id":"ITEM-1","itemData":{"DOI":"10.1038/nature11247","ISSN":"14764687","PMID":"22955616","abstract":"The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 © 2012 Macmillan Publishers Limited. All rights reserved.","author":[{"dropping-particle":"","family":"Dunham","given":"Ian","non-dropping-particle":"","parse-names":false,"suffix":""},{"dropping-particle":"","family":"Kundaje","given":"Anshul","non-dropping-particle":"","parse-names":false,"suffix":""},{"dropping-particle":"","family":"Aldred","given":"Shelley F.","non-dropping-particle":"","parse-names":false,"suffix":""},{"dropping-particle":"","family":"Collins","given":"Patrick J.","non-dropping-particle":"","parse-names":false,"suffix":""},{"dropping-particle":"","family":"Davis","given":"Carrie A.","non-dropping-particle":"","parse-names":false,"suffix":""},{"dropping-particle":"","family":"Doyle","given":"Francis","non-dropping-particle":"","parse-names":false,"suffix":""},{"dropping-particle":"","family":"Epstein","given":"Charles B.","non-dropping-particle":"","parse-names":false,"suffix":""},{"dropping-particle":"","family":"Frietze","given":"Seth","non-dropping-particle":"","parse-names":false,"suffix":""},{"dropping-particle":"","family":"Harrow","given":"Jennifer","non-dropping-particle":"","parse-names":false,"suffix":""},{"dropping-particle":"","family":"Kaul","given":"Rajinder","non-dropping-particle":"","parse-names":false,"suffix":""},{"dropping-particle":"","family":"Khatun","given":"Jainab","non-dropping-particle":"","parse-names":false,"suffix":""},{"dropping-particle":"","family":"Lajoie","given":"Bryan R.","non-dropping-particle":"","parse-names":false,"suffix":""},{"dropping-particle":"","family":"Landt","given":"Stephen G.","non-dropping-particle":"","parse-names":false,"suffix":""},{"dropping-particle":"","family":"Lee","given":"Bum Kyu","non-dropping-particle":"","parse-names":false,"suffix":""},{"dropping-particle":"","family":"Pauli","given":"Florencia","non-dropping-particle":"","parse-names":false,"suffix":""},{"dropping-particle":"","family":"Rosenbloom","given":"Kate R.","non-dropping-particle":"","parse-names":false,"suffix":""},{"dropping-particle":"","family":"Sabo","given":"Peter","non-dropping-particle":"","parse-names":false,"suffix":""},{"dropping-particle":"","family":"Safi","given":"Alexias","non-dropping-particle":"","parse-names":false,"suffix":""},{"dropping-particle":"","family":"Sanyal","given":"Amartya","non-dropping-particle":"","parse-names":false,"suffix":""},{"dropping-particle":"","family":"Shoresh","given":"Noam","non-dropping-particle":"","parse-names":false,"suffix":""},{"dropping-particle":"","family":"Simon","given":"Jeremy M.","non-dropping-particle":"","parse-names":false,"suffix":""},{"dropping-particle":"","family":"Song","given":"Lingyun","non-dropping-particle":"","parse-names":false,"suffix":""},{"dropping-particle":"","family":"Trinklein","given":"Nathan D.","non-dropping-particle":"","parse-names":false,"suffix":""},{"dropping-particle":"","family":"Altshuler","given":"Robert C.","non-dropping-particle":"","parse-names":false,"suffix":""},{"dropping-particle":"","family":"Birney","given":"Ewan","non-dropping-particle":"","parse-names":false,"suffix":""},{"dropping-particle":"","family":"Brown","given":"James B.","non-dropping-particle":"","parse-names":false,"suffix":""},{"dropping-particle":"","family":"Cheng","given":"Chao","non-dropping-particle":"","parse-names":false,"suffix":""},{"dropping-particle":"","family":"Djebali","given":"Sarah","non-dropping-particle":"","parse-names":false,"suffix":""},{"dropping-particle":"","family":"Dong","given":"Xianjun","non-dropping-particle":"","parse-names":false,"suffix":""},{"dropping-particle":"","family":"Ernst","given":"Jason","non-dropping-particle":"","parse-names":false,"suffix":""},{"dropping-particle":"","family":"Furey","given":"Terrence S.","non-dropping-particle":"","parse-names":false,"suffix":""},{"dropping-particle":"","family":"Gerstein","given":"Mark","non-dropping-particle":"","parse-names":false,"suffix":""},{"dropping-particle":"","family":"Giardine","given":"Belinda","non-dropping-particle":"","parse-names":false,"suffix":""},{"dropping-particle":"","family":"Greven","given":"Melissa","non-dropping-particle":"","parse-names":false,"suffix":""},{"dropping-particle":"","family":"Hardison","given":"Ross C.","non-dropping-particle":"","parse-names":false,"suffix":""},{"dropping-particle":"","family":"Harris","given":"Robert S.","non-dropping-particle":"","parse-names":false,"suffix":""},{"dropping-particle":"","family":"Herrero","given":"Javier","non-dropping-particle":"","parse-names":false,"suffix":""},{"dropping-particle":"","family":"Hoffman","given":"Michael M.","non-dropping-particle":"","parse-names":false,"suffix":""},{"dropping-particle":"","family":"Iyer","given":"Sowmya","non-dropping-particle":"","parse-names":false,"suffix":""},{"dropping-particle":"","family":"Kellis","given":"Manolis","non-dropping-particle":"","parse-names":false,"suffix":""},{"dropping-particle":"","family":"Kheradpour","given":"Pouya","non-dropping-particle":"","parse-names":false,"suffix":""},{"dropping-particle":"","family":"Lassmann","given":"Timo","non-dropping-particle":"","parse-names":false,"suffix":""},{"dropping-particle":"","family":"Li","given":"Qunhua","non-dropping-particle":"","parse-names":false,"suffix":""},{"dropping-particle":"","family":"Lin","given":"Xinying","non-dropping-particle":"","parse-names":false,"suffix":""},{"dropping-particle":"","family":"Marinov","given":"Georgi K.","non-dropping-particle":"","parse-names":false,"suffix":""},{"dropping-particle":"","family":"Merkel","given":"Angelika","non-dropping-particle":"","parse-names":false,"suffix":""},{"dropping-particle":"","family":"Mortazavi","given":"Ali","non-dropping-particle":"","parse-names":false,"suffix":""},{"dropping-particle":"","family":"Parker","given":"Stephen C.J.","non-dropping-particle":"","parse-names":false,"suffix":""},{"dropping-particle":"","family":"Reddy","given":"Timothy E.","non-dropping-particle":"","parse-names":false,"suffix":""},{"dropping-particle":"","family":"Rozowsky","given":"Joel","non-dropping-particle":"","parse-names":false,"suffix":""},{"dropping-particle":"","family":"Schlesinger","given":"Felix","non-dropping-particle":"","parse-names":false,"suffix":""},{"dropping-particle":"","family":"Thurman","given":"Robert E.","non-dropping-particle":"","parse-names":false,"suffix":""},{"dropping-particle":"","family":"Wang","given":"Jie","non-dropping-particle":"","parse-names":false,"suffix":""},{"dropping-particle":"","family":"Ward","given":"Lucas D.","non-dropping-particle":"","parse-names":false,"suffix":""},{"dropping-particle":"","family":"Whitfield","given":"Troy W.","non-dropping-particle":"","parse-names":false,"suffix":""},{"dropping-particle":"","family":"Wilder","given":"Steven P.","non-dropping-particle":"","parse-names":false,"suffix":""},{"dropping-particle":"","family":"Wu","given":"Weisheng","non-dropping-particle":"","parse-names":false,"suffix":""},{"dropping-particle":"","family":"Xi","given":"Hualin S.","non-dropping-particle":"","parse-names":false,"suffix":""},{"dropping-particle":"","family":"Yip","given":"Kevin Y.","non-dropping-particle":"","parse-names":false,"suffix":""},{"dropping-particle":"","family":"Zhuang","given":"Jiali","non-dropping-particle":"","parse-names":false,"suffix":""},{"dropping-particle":"","family":"Bernstein","given":"Bradley E.","non-dropping-particle":"","parse-names":false,"suffix":""},{"dropping-particle":"","family":"Green","given":"Eric D.","non-dropping-particle":"","parse-names":false,"suffix":""},{"dropping-particle":"","family":"Gunter","given":"Chris","non-dropping-particle":"","parse-names":false,"suffix":""},{"dropping-particle":"","family":"Snyder","given":"Michael","non-dropping-particle":"","parse-names":false,"suffix":""},{"dropping-particle":"","family":"Pazin","given":"Michael J.","non-dropping-particle":"","parse-names":false,"suffix":""},{"dropping-particle":"","family":"Lowdon","given":"Rebecca F.","non-dropping-particle":"","parse-names":false,"suffix":""},{"dropping-particle":"","family":"Dillon","given":"Laura A.L.","non-dropping-particle":"","parse-names":false,"suffix":""},{"dropping-particle":"","family":"Adams","given":"Leslie B.","non-dropping-particle":"","parse-names":false,"suffix":""},{"dropping-particle":"","family":"Kelly","given":"Caroline J.","non-dropping-particle":"","parse-names":false,"suffix":""},{"dropping-particle":"","family":"Zhang","given":"Julia","non-dropping-particle":"","parse-names":false,"suffix":""},{"dropping-particle":"","family":"Wexler","given":"Judith R.","non-dropping-particle":"","parse-names":false,"suffix":""},{"dropping-particle":"","family":"Good","given":"Peter J.","non-dropping-particle":"","parse-names":false,"suffix":""},{"dropping-particle":"","family":"Feingold","given":"Elise A.","non-dropping-particle":"","parse-names":false,"suffix":""},{"dropping-particle":"","family":"Crawford","given":"Gregory E.","non-dropping-particle":"","parse-names":false,"suffix":""},{"dropping-particle":"","family":"Dekker","given":"Job","non-dropping-particle":"","parse-names":false,"suffix":""},{"dropping-particle":"","family":"Elnitski","given":"Laura","non-dropping-particle":"","parse-names":false,"suffix":""},{"dropping-particle":"","family":"Farnham","given":"Peggy J.","non-dropping-particle":"","parse-names":false,"suffix":""},{"dropping-particle":"","family":"Giddings","given":"Morgan C.","non-dropping-particle":"","parse-names":false,"suffix":""},{"dropping-particle":"","family":"Gingeras","given":"Thomas R.","non-dropping-particle":"","parse-names":false,"suffix":""},{"dropping-particle":"","family":"Guigó","given":"Roderic","non-dropping-particle":"","parse-names":false,"suffix":""},{"dropping-particle":"","family":"Hubbard","given":"Timothy J.","non-dropping-particle":"","parse-names":false,"suffix":""},{"dropping-particle":"","family":"Kent","given":"W. James","non-dropping-particle":"","parse-names":false,"suffix":""},{"dropping-particle":"","family":"Lieb","given":"Jason D.","non-dropping-particle":"","parse-names":false,"suffix":""},{"dropping-particle":"","family":"Margulies","given":"Elliott H.","non-dropping-particle":"","parse-names":false,"suffix":""},{"dropping-particle":"","family":"Myers","given":"Richard M.","non-dropping-particle":"","parse-names":false,"suffix":""},{"dropping-particle":"","family":"Stamatoyannopoulos","given":"John A.","non-dropping-particle":"","parse-names":false,"suffix":""},{"dropping-particle":"","family":"Tenenbaum","given":"Scott A.","non-dropping-particle":"","parse-names":false,"suffix":""},{"dropping-particle":"","family":"Weng","given":"Zhiping","non-dropping-particle":"","parse-names":false,"suffix":""},{"dropping-particle":"","family":"White","given":"Kevin P.","non-dropping-particle":"","parse-names":false,"suffix":""},{"dropping-particle":"","family":"Wold","given":"Barbara","non-dropping-particle":"","parse-names":false,"suffix":""},{"dropping-particle":"","family":"Yu","given":"Yanbao","non-dropping-particle":"","parse-names":false,"suffix":""},{"dropping-particle":"","family":"Wrobel","given":"John","non-dropping-particle":"","parse-names":false,"suffix":""},{"dropping-particle":"","family":"Risk","given":"Brian A.","non-dropping-particle":"","parse-names":false,"suffix":""},{"dropping-particle":"","family":"Gunawardena","given":"Harsha P.","non-dropping-particle":"","parse-names":false,"suffix":""},{"dropping-particle":"","family":"Kuiper","given":"Heather C.","non-dropping-particle":"","parse-names":false,"suffix":""},{"dropping-particle":"","family":"Maier","given":"Christopher W.","non-dropping-particle":"","parse-names":false,"suffix":""},{"dropping-particle":"","family":"Xie","given":"Ling","non-dropping-particle":"","parse-names":false,"suffix":""},{"dropping-particle":"","family":"Chen","given":"Xian","non-dropping-particle":"","parse-names":false,"suffix":""},{"dropping-particle":"","family":"Mikkelsen","given":"Tarjei S.","non-dropping-particle":"","parse-names":false,"suffix":""},{"dropping-particle":"","family":"Gillespie","given":"Shawn","non-dropping-particle":"","parse-names":false,"suffix":""},{"dropping-particle":"","family":"Goren","given":"Alon","non-dropping-particle":"","parse-names":false,"suffix":""},{"dropping-particle":"","family":"Ram","given":"Oren","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Eaton","given":"Matthew L.","non-dropping-particle":"","parse-names":false,"suffix":""},{"dropping-particle":"","family":"Dobin","given":"Alex","non-dropping-particle":"","parse-names":false,"suffix":""},{"dropping-particle":"","family":"Tanzer","given":"Andrea","non-dropping-particle":"","parse-names":false,"suffix":""},{"dropping-particle":"","family":"Lagarde","given":"Julien","non-dropping-particle":"","parse-names":false,"suffix":""},{"dropping-particle":"","family":"Lin","given":"Wei","non-dropping-particle":"","parse-names":false,"suffix":""},{"dropping-particle":"","family":"Xue","given":"Chenghai","non-dropping-particle":"","parse-names":false,"suffix":""},{"dropping-particle":"","family":"Williams","given":"Brian A.","non-dropping-particle":"","parse-names":false,"suffix":""},{"dropping-particle":"","family":"Zaleski","given":"Chris","non-dropping-particle":"","parse-names":false,"suffix":""},{"dropping-particle":"","family":"Röder","given":"Maik","non-dropping-particle":"","parse-names":false,"suffix":""},{"dropping-particle":"","family":"Kokocinski","given":"Felix","non-dropping-particle":"","parse-names":false,"suffix":""},{"dropping-particle":"","family":"Abdelhamid","given":"Rehab F.","non-dropping-particle":"","parse-names":false,"suffix":""},{"dropping-particle":"","family":"Alioto","given":"Tyler","non-dropping-particle":"","parse-names":false,"suffix":""},{"dropping-particle":"","family":"Antoshechkin","given":"Igor","non-dropping-particle":"","parse-names":false,"suffix":""},{"dropping-particle":"","family":"Baer","given":"Michael T.","non-dropping-particle":"","parse-names":false,"suffix":""},{"dropping-particle":"","family":"Batut","given":"Philippe","non-dropping-particle":"","parse-names":false,"suffix":""},{"dropping-particle":"","family":"Bell","given":"Ian","non-dropping-particle":"","parse-names":false,"suffix":""},{"dropping-particle":"","family":"Bell","given":"Kimberly","non-dropping-particle":"","parse-names":false,"suffix":""},{"dropping-particle":"","family":"Chakrabortty","given":"Sudipto","non-dropping-particle":"","parse-names":false,"suffix":""},{"dropping-particle":"","family":"Chrast","given":"Jacqueline","non-dropping-particle":"","parse-names":false,"suffix":""},{"dropping-particle":"","family":"Curado","given":"Joao","non-dropping-particle":"","parse-names":false,"suffix":""},{"dropping-particle":"","family":"Derrien","given":"Thomas","non-dropping-particle":"","parse-names":false,"suffix":""},{"dropping-particle":"","family":"Drenkow","given":"Jorg","non-dropping-particle":"","parse-names":false,"suffix":""},{"dropping-particle":"","family":"Dumais","given":"Erica","non-dropping-particle":"","parse-names":false,"suffix":""},{"dropping-particle":"","family":"Dumais","given":"Jackie","non-dropping-particle":"","parse-names":false,"suffix":""},{"dropping-particle":"","family":"Duttagupta","given":"Radha","non-dropping-particle":"","parse-names":false,"suffix":""},{"dropping-particle":"","family":"Fastuca","given":"Megan","non-dropping-particle":"","parse-names":false,"suffix":""},{"dropping-particle":"","family":"Fejes-Toth","given":"Kata","non-dropping-particle":"","parse-names":false,"suffix":""},{"dropping-particle":"","family":"Ferreira","given":"Pedro","non-dropping-particle":"","parse-names":false,"suffix":""},{"dropping-particle":"","family":"Foissac","given":"Sylvain","non-dropping-particle":"","parse-names":false,"suffix":""},{"dropping-particle":"","family":"Fullwood","given":"Melissa J.","non-dropping-particle":"","parse-names":false,"suffix":""},{"dropping-particle":"","family":"Gao","given":"Hui","non-dropping-particle":"","parse-names":false,"suffix":""},{"dropping-particle":"","family":"Gonzalez","given":"David","non-dropping-particle":"","parse-names":false,"suffix":""},{"dropping-particle":"","family":"Gordon","given":"Assaf","non-dropping-particle":"","parse-names":false,"suffix":""},{"dropping-particle":"","family":"Howald","given":"Cédric","non-dropping-particle":"","parse-names":false,"suffix":""},{"dropping-particle":"","family":"Jha","given":"Sonali","non-dropping-particle":"","parse-names":false,"suffix":""},{"dropping-particle":"","family":"Johnson","given":"Rory","non-dropping-particle":"","parse-names":false,"suffix":""},{"dropping-particle":"","family":"Kapranov","given":"Philipp","non-dropping-particle":"","parse-names":false,"suffix":""},{"dropping-particle":"","family":"King","given":"Brandon","non-dropping-particle":"","parse-names":false,"suffix":""},{"dropping-particle":"","family":"Kingswood","given":"Colin","non-dropping-particle":"","parse-names":false,"suffix":""},{"dropping-particle":"","family":"Li","given":"Guoliang","non-dropping-particle":"","parse-names":false,"suffix":""},{"dropping-particle":"","family":"Luo","given":"Oscar J.","non-dropping-particle":"","parse-names":false,"suffix":""},{"dropping-particle":"","family":"Park","given":"Eddie","non-dropping-particle":"","parse-names":false,"suffix":""},{"dropping-particle":"","family":"Preall","given":"Jonathan B.","non-dropping-particle":"","parse-names":false,"suffix":""},{"dropping-particle":"","family":"Presaud","given":"Kimberly","non-dropping-particle":"","parse-names":false,"suffix":""},{"dropping-particle":"","family":"Ribeca","given":"Paolo","non-dropping-particle":"","parse-names":false,"suffix":""},{"dropping-particle":"","family":"Robyr","given":"Daniel","non-dropping-particle":"","parse-names":false,"suffix":""},{"dropping-particle":"","family":"Ruan","given":"Xiaoan","non-dropping-particle":"","parse-names":false,"suffix":""},{"dropping-particle":"","family":"Sammeth","given":"Michael","non-dropping-particle":"","parse-names":false,"suffix":""},{"dropping-particle":"","family":"Sandhu","given":"Kuljeet Singh","non-dropping-particle":"","parse-names":false,"suffix":""},{"dropping-particle":"","family":"Schaeffer","given":"Lorain","non-dropping-particle":"","parse-names":false,"suffix":""},{"dropping-particle":"","family":"See","given":"Lei Hoon","non-dropping-particle":"","parse-names":false,"suffix":""},{"dropping-particle":"","family":"Shahab","given":"Atif","non-dropping-particle":"","parse-names":false,"suffix":""},{"dropping-particle":"","family":"Skancke","given":"Jorgen","non-dropping-particle":"","parse-names":false,"suffix":""},{"dropping-particle":"","family":"Suzuki","given":"Ana Maria","non-dropping-particle":"","parse-names":false,"suffix":""},{"dropping-particle":"","family":"Takahashi","given":"Hazuki","non-dropping-particle":"","parse-names":false,"suffix":""},{"dropping-particle":"","family":"Tilgner","given":"Hagen","non-dropping-particle":"","parse-names":false,"suffix":""},{"dropping-particle":"","family":"Trout","given":"Diane","non-dropping-particle":"","parse-names":false,"suffix":""},{"dropping-particle":"","family":"Walters","given":"Nathalie","non-dropping-particle":"","parse-names":false,"suffix":""},{"dropping-particle":"","family":"Wang","given":"Huaien","non-dropping-particle":"","parse-names":false,"suffix":""},{"dropping-particle":"","family":"Hayashizaki","given":"Yoshihide","non-dropping-particle":"","parse-names":false,"suffix":""},{"dropping-particle":"","family":"Reymond","given":"Alexandre","non-dropping-particle":"","parse-names":false,"suffix":""},{"dropping-particle":"","family":"Antonarakis","given":"Stylianos E.","non-dropping-particle":"","parse-names":false,"suffix":""},{"dropping-particle":"","family":"Hannon","given":"Gregory J.","non-dropping-particle":"","parse-names":false,"suffix":""},{"dropping-particle":"","family":"Ruan","given":"Yijun","non-dropping-particle":"","parse-names":false,"suffix":""},{"dropping-particle":"","family":"Carninci","given":"Piero","non-dropping-particle":"","parse-names":false,"suffix":""},{"dropping-particle":"","family":"Sloan","given":"Cricket A.","non-dropping-particle":"","parse-names":false,"suffix":""},{"dropping-particle":"","family":"Learned","given":"Katrina","non-dropping-particle":"","parse-names":false,"suffix":""},{"dropping-particle":"","family":"Malladi","given":"Venkat S.","non-dropping-particle":"","parse-names":false,"suffix":""},{"dropping-particle":"","family":"Wong","given":"Matthew C.","non-dropping-particle":"","parse-names":false,"suffix":""},{"dropping-particle":"","family":"Barber","given":"Galt P.","non-dropping-particle":"","parse-names":false,"suffix":""},{"dropping-particle":"","family":"Cline","given":"Melissa S.","non-dropping-particle":"","parse-names":false,"suffix":""},{"dropping-particle":"","family":"Dreszer","given":"Timothy R.","non-dropping-particle":"","parse-names":false,"suffix":""},{"dropping-particle":"","family":"Heitner","given":"Steven G.","non-dropping-particle":"","parse-names":false,"suffix":""},{"dropping-particle":"","family":"Karolchik","given":"Donna","non-dropping-particle":"","parse-names":false,"suffix":""},{"dropping-particle":"","family":"Kirkup","given":"Vanessa M.","non-dropping-particle":"","parse-names":false,"suffix":""},{"dropping-particle":"","family":"Meyer","given":"Laurence R.","non-dropping-particle":"","parse-names":false,"suffix":""},{"dropping-particle":"","family":"Long","given":"Jeffrey C.","non-dropping-particle":"","parse-names":false,"suffix":""},{"dropping-particle":"","family":"Maddren","given":"Morgan","non-dropping-particle":"","parse-names":false,"suffix":""},{"dropping-particle":"","family":"Raney","given":"Brian J.","non-dropping-particle":"","parse-names":false,"suffix":""},{"dropping-particle":"","family":"Grasfeder","given":"Linda L.","non-dropping-particle":"","parse-names":false,"suffix":""},{"dropping-particle":"","family":"Giresi","given":"Paul G.","non-dropping-particle":"","parse-names":false,"suffix":""},{"dropping-particle":"","family":"Battenhouse","given":"Anna","non-dropping-particle":"","parse-names":false,"suffix":""},{"dropping-particle":"","family":"Sheffield","given":"Nathan C.","non-dropping-particle":"","parse-names":false,"suffix":""},{"dropping-particle":"","family":"Showers","given":"Kimberly A.","non-dropping-particle":"","parse-names":false,"suffix":""},{"dropping-particle":"","family":"London","given":"Darin","non-dropping-particle":"","parse-names":false,"suffix":""},{"dropping-particle":"","family":"Bhinge","given":"Akshay A.","non-dropping-particle":"","parse-names":false,"suffix":""},{"dropping-particle":"","family":"Shestak","given":"Christopher","non-dropping-particle":"","parse-names":false,"suffix":""},{"dropping-particle":"","family":"Schaner","given":"Matthew R.","non-dropping-particle":"","parse-names":false,"suffix":""},{"dropping-particle":"","family":"Kim","given":"Seul Ki","non-dropping-particle":"","parse-names":false,"suffix":""},{"dropping-particle":"","family":"Zhang","given":"Zhuzhu Z.","non-dropping-particle":"","parse-names":false,"suffix":""},{"dropping-particle":"","family":"Mieczkowski","given":"Piotr A.","non-dropping-particle":"","parse-names":false,"suffix":""},{"dropping-particle":"","family":"Mieczkowska","given":"Joanna O.","non-dropping-particle":"","parse-names":false,"suffix":""},{"dropping-particle":"","family":"Liu","given":"Zheng","non-dropping-particle":"","parse-names":false,"suffix":""},{"dropping-particle":"","family":"McDaniell","given":"Ryan M.","non-dropping-particle":"","parse-names":false,"suffix":""},{"dropping-particle":"","family":"Ni","given":"Yunyun","non-dropping-particle":"","parse-names":false,"suffix":""},{"dropping-particle":"","family":"Rashid","given":"Naim U.","non-dropping-particle":"","parse-names":false,"suffix":""},{"dropping-particle":"","family":"Kim","given":"Min Jae","non-dropping-particle":"","parse-names":false,"suffix":""},{"dropping-particle":"","family":"Adar","given":"Sheera","non-dropping-particle":"","parse-names":false,"suffix":""},{"dropping-particle":"","family":"Zhang","given":"Zhancheng","non-dropping-particle":"","parse-names":false,"suffix":""},{"dropping-particle":"","family":"Wang","given":"Tianyuan","non-dropping-particle":"","parse-names":false,"suffix":""},{"dropping-particle":"","family":"Winter","given":"Deborah","non-dropping-particle":"","parse-names":false,"suffix":""},{"dropping-particle":"","family":"Keefe","given":"Damian","non-dropping-particle":"","parse-names":false,"suffix":""},{"dropping-particle":"","family":"Iyer","given":"Vishwanath R.","non-dropping-particle":"","parse-names":false,"suffix":""},{"dropping-particle":"","family":"Zheng","given":"Meizhen","non-dropping-particle":"","parse-names":false,"suffix":""},{"dropping-particle":"","family":"Wang","given":"Ping","non-dropping-particle":"","parse-names":false,"suffix":""},{"dropping-particle":"","family":"Gertz","given":"Jason","non-dropping-particle":"","parse-names":false,"suffix":""},{"dropping-particle":"","family":"Vielmetter","given":"Jost","non-dropping-particle":"","parse-names":false,"suffix":""},{"dropping-particle":"","family":"Partridge","given":"E. Christopher","non-dropping-particle":"","parse-names":false,"suffix":""},{"dropping-particle":"","family":"Varley","given":"Katherine E.","non-dropping-particle":"","parse-names":false,"suffix":""},{"dropping-particle":"","family":"Gasper","given":"Clarke","non-dropping-particle":"","parse-names":false,"suffix":""},{"dropping-particle":"","family":"Bansal","given":"Anita","non-dropping-particle":"","parse-names":false,"suffix":""},{"dropping-particle":"","family":"Pepke","given":"Shirley","non-dropping-particle":"","parse-names":false,"suffix":""},{"dropping-particle":"","family":"Jain","given":"Preti","non-dropping-particle":"","parse-names":false,"suffix":""},{"dropping-particle":"","family":"Amrhein","given":"Henry","non-dropping-particle":"","parse-names":false,"suffix":""},{"dropping-particle":"","family":"Bowling","given":"Kevin M.","non-dropping-particle":"","parse-names":false,"suffix":""},{"dropping-particle":"","family":"Anaya","given":"Michael","non-dropping-particle":"","parse-names":false,"suffix":""},{"dropping-particle":"","family":"Cross","given":"Marie K.","non-dropping-particle":"","parse-names":false,"suffix":""},{"dropping-particle":"","family":"Muratet","given":"Michael A.","non-dropping-particle":"","parse-names":false,"suffix":""},{"dropping-particle":"","family":"Newberry","given":"Kimberly M.","non-dropping-particle":"","parse-names":false,"suffix":""},{"dropping-particle":"","family":"McCue","given":"Kenneth","non-dropping-particle":"","parse-names":false,"suffix":""},{"dropping-particle":"","family":"Nesmith","given":"Amy S.","non-dropping-particle":"","parse-names":false,"suffix":""},{"dropping-particle":"","family":"Fisher-Aylor","given":"Katherine I.","non-dropping-particle":"","parse-names":false,"suffix":""},{"dropping-particle":"","family":"Pusey","given":"Barbara","non-dropping-particle":"","parse-names":false,"suffix":""},{"dropping-particle":"","family":"DeSalvo","given":"Gilberto","non-dropping-particle":"","parse-names":false,"suffix":""},{"dropping-particle":"","family":"Parker","given":"Stephanie L.","non-dropping-particle":"","parse-names":false,"suffix":""},{"dropping-particle":"","family":"Balasubramanian","given":"Sreeram","non-dropping-particle":"","parse-names":false,"suffix":""},{"dropping-particle":"","family":"Davis","given":"Nicholas S.","non-dropping-particle":"","parse-names":false,"suffix":""},{"dropping-particle":"","family":"Meadows","given":"Sarah K.","non-dropping-particle":"","parse-names":false,"suffix":""},{"dropping-particle":"","family":"Eggleston","given":"Tracy","non-dropping-particle":"","parse-names":false,"suffix":""},{"dropping-particle":"","family":"Newberry","given":"J. Scott","non-dropping-particle":"","parse-names":false,"suffix":""},{"dropping-particle":"","family":"Levy","given":"Shawn E.","non-dropping-particle":"","parse-names":false,"suffix":""},{"dropping-particle":"","family":"Absher","given":"Devin M.","non-dropping-particle":"","parse-names":false,"suffix":""},{"dropping-particle":"","family":"Wong","given":"Wing H.","non-dropping-particle":"","parse-names":false,"suffix":""},{"dropping-particle":"","family":"Blow","given":"Matthew J.","non-dropping-particle":"","parse-names":false,"suffix":""},{"dropping-particle":"","family":"Visel","given":"Axel","non-dropping-particle":"","parse-names":false,"suffix":""},{"dropping-particle":"","family":"Pennachio","given":"Len A.","non-dropping-particle":"","parse-names":false,"suffix":""},{"dropping-particle":"","family":"Petrykowska","given":"Hanna M.","non-dropping-particle":"","parse-names":false,"suffix":""},{"dropping-particle":"","family":"Abyzov","given":"Alexej","non-dropping-particle":"","parse-names":false,"suffix":""},{"dropping-particle":"","family":"Aken","given":"Bronwen","non-dropping-particle":"","parse-names":false,"suffix":""},{"dropping-particle":"","family":"Barrell","given":"Daniel","non-dropping-particle":"","parse-names":false,"suffix":""},{"dropping-particle":"","family":"Barson","given":"Gemma","non-dropping-particle":"","parse-names":false,"suffix":""},{"dropping-particle":"","family":"Berry","given":"Andrew","non-dropping-particle":"","parse-names":false,"suffix":""},{"dropping-particle":"","family":"Bignell","given":"Alexandra","non-dropping-particle":"","parse-names":false,"suffix":""},{"dropping-particle":"","family":"Boychenko","given":"Veronika","non-dropping-particle":"","parse-names":false,"suffix":""},{"dropping-particle":"","family":"Bussotti","given":"Giovanni","non-dropping-particle":"","parse-names":false,"suffix":""},{"dropping-particle":"","family":"Davidson","given":"Claire","non-dropping-particle":"","parse-names":false,"suffix":""},{"dropping-particle":"","family":"Despacio-Reyes","given":"Gloria","non-dropping-particle":"","parse-names":false,"suffix":""},{"dropping-particle":"","family":"Diekhans","given":"Mark","non-dropping-particle":"","parse-names":false,"suffix":""},{"dropping-particle":"","family":"Ezkurdia","given":"Iakes","non-dropping-particle":"","parse-names":false,"suffix":""},{"dropping-particle":"","family":"Frankish","given":"Adam","non-dropping-particle":"","parse-names":false,"suffix":""},{"dropping-particle":"","family":"Gilbert","given":"James","non-dropping-particle":"","parse-names":false,"suffix":""},{"dropping-particle":"","family":"Gonzalez","given":"Jose Manuel","non-dropping-particle":"","parse-names":false,"suffix":""},{"dropping-particle":"","family":"Griffiths","given":"Ed","non-dropping-particle":"","parse-names":false,"suffix":""},{"dropping-particle":"","family":"Harte","given":"Rachel","non-dropping-particle":"","parse-names":false,"suffix":""},{"dropping-particle":"","family":"Hendrix","given":"David A.","non-dropping-particle":"","parse-names":false,"suffix":""},{"dropping-particle":"","family":"Hunt","given":"Toby","non-dropping-particle":"","parse-names":false,"suffix":""},{"dropping-particle":"","family":"Jungreis","given":"Irwin","non-dropping-particle":"","parse-names":false,"suffix":""},{"dropping-particle":"","family":"Kay","given":"Mike","non-dropping-particle":"","parse-names":false,"suffix":""},{"dropping-particle":"","family":"Khurana","given":"Ekta","non-dropping-particle":"","parse-names":false,"suffix":""},{"dropping-particle":"","family":"Leng","given":"Jing","non-dropping-particle":"","parse-names":false,"suffix":""},{"dropping-particle":"","family":"Lin","given":"Michael F.","non-dropping-particle":"","parse-names":false,"suffix":""},{"dropping-particle":"","family":"Loveland","given":"Jane","non-dropping-particle":"","parse-names":false,"suffix":""},{"dropping-particle":"","family":"Lu","given":"Zhi","non-dropping-particle":"","parse-names":false,"suffix":""},{"dropping-particle":"","family":"Manthravadi","given":"Deepa","non-dropping-particle":"","parse-names":false,"suffix":""},{"dropping-particle":"","family":"Mariotti","given":"Marco","non-dropping-particle":"","parse-names":false,"suffix":""},{"dropping-particle":"","family":"Mudge","given":"Jonathan","non-dropping-particle":"","parse-names":false,"suffix":""},{"dropping-particle":"","family":"Mukherjee","given":"Gaurab","non-dropping-particle":"","parse-names":false,"suffix":""},{"dropping-particle":"","family":"Notredame","given":"Cedric","non-dropping-particle":"","parse-names":false,"suffix":""},{"dropping-particle":"","family":"Pei","given":"Baikang","non-dropping-particle":"","parse-names":false,"suffix":""},{"dropping-particle":"","family":"Rodriguez","given":"Jose Manuel","non-dropping-particle":"","parse-names":false,"suffix":""},{"dropping-particle":"","family":"Saunders","given":"Gary","non-dropping-particle":"","parse-names":false,"suffix":""},{"dropping-particle":"","family":"Sboner","given":"Andrea","non-dropping-particle":"","parse-names":false,"suffix":""},{"dropping-particle":"","family":"Searle","given":"Stephen","non-dropping-particle":"","parse-names":false,"suffix":""},{"dropping-particle":"","family":"Sisu","given":"Cristina","non-dropping-particle":"","parse-names":false,"suffix":""},{"dropping-particle":"","family":"Snow","given":"Catherine","non-dropping-particle":"","parse-names":false,"suffix":""},{"dropping-particle":"","family":"Steward","given":"Charlie","non-dropping-particle":"","parse-names":false,"suffix":""},{"dropping-particle":"","family":"Tapanari","given":"Electra","non-dropping-particle":"","parse-names":false,"suffix":""},{"dropping-particle":"","family":"Tress","given":"Michael L.","non-dropping-particle":"","parse-names":false,"suffix":""},{"dropping-particle":"","family":"Baren","given":"Marijke J.","non-dropping-particle":"Van","parse-names":false,"suffix":""},{"dropping-particle":"","family":"Washietl","given":"Stefan","non-dropping-particle":"","parse-names":false,"suffix":""},{"dropping-particle":"","family":"Wilming","given":"Laurens","non-dropping-particle":"","parse-names":false,"suffix":""},{"dropping-particle":"","family":"Zadissa","given":"Amonida","non-dropping-particle":"","parse-names":false,"suffix":""},{"dropping-particle":"","family":"Zhang","given":"Zhengdong","non-dropping-particle":"","parse-names":false,"suffix":""},{"dropping-particle":"","family":"Brent","given":"Michael","non-dropping-particle":"","parse-names":false,"suffix":""},{"dropping-particle":"","family":"Haussler","given":"David","non-dropping-particle":"","parse-names":false,"suffix":""},{"dropping-particle":"","family":"Valencia","given":"Alfonso","non-dropping-particle":"","parse-names":false,"suffix":""},{"dropping-particle":"","family":"Addleman","given":"Nick","non-dropping-particle":"","parse-names":false,"suffix":""},{"dropping-particle":"","family":"Alexander","given":"Roger P.","non-dropping-particle":"","parse-names":false,"suffix":""},{"dropping-particle":"","family":"Auerbach","given":"Raymond K.","non-dropping-particle":"","parse-names":false,"suffix":""},{"dropping-particle":"","family":"Balasubramanian","given":"Suganthi","non-dropping-particle":"","parse-names":false,"suffix":""},{"dropping-particle":"","family":"Bettinger","given":"Keith","non-dropping-particle":"","parse-names":false,"suffix":""},{"dropping-particle":"","family":"Bhardwaj","given":"Nitin","non-dropping-particle":"","parse-names":false,"suffix":""},{"dropping-particle":"","family":"Boyle","given":"Alan P.","non-dropping-particle":"","parse-names":false,"suffix":""},{"dropping-particle":"","family":"Cao","given":"Alina R.","non-dropping-particle":"","parse-names":false,"suffix":""},{"dropping-particle":"","family":"Cayting","given":"Philip","non-dropping-particle":"","parse-names":false,"suffix":""},{"dropping-particle":"","family":"Charos","given":"Alexandra","non-dropping-particle":"","parse-names":false,"suffix":""},{"dropping-particle":"","family":"Cheng","given":"Yong","non-dropping-particle":"","parse-names":false,"suffix":""},{"dropping-particle":"","family":"Eastman","given":"Catharine","non-dropping-particle":"","parse-names":false,"suffix":""},{"dropping-particle":"","family":"Euskirchen","given":"Ghia","non-dropping-particle":"","parse-names":false,"suffix":""},{"dropping-particle":"","family":"Fleming","given":"Joseph D.","non-dropping-particle":"","parse-names":false,"suffix":""},{"dropping-particle":"","family":"Grubert","given":"Fabian","non-dropping-particle":"","parse-names":false,"suffix":""},{"dropping-particle":"","family":"Habegger","given":"Lukas","non-dropping-particle":"","parse-names":false,"suffix":""},{"dropping-particle":"","family":"Hariharan","given":"Manoj","non-dropping-particle":"","parse-names":false,"suffix":""},{"dropping-particle":"","family":"Harmanci","given":"Arif","non-dropping-particle":"","parse-names":false,"suffix":""},{"dropping-particle":"","family":"Iyengar","given":"Sushma","non-dropping-particle":"","parse-names":false,"suffix":""},{"dropping-particle":"","family":"Jin","given":"Victor X.","non-dropping-particle":"","parse-names":false,"suffix":""},{"dropping-particle":"","family":"Karczewski","given":"Konrad J.","non-dropping-particle":"","parse-names":false,"suffix":""},{"dropping-particle":"","family":"Kasowski","given":"Maya","non-dropping-particle":"","parse-names":false,"suffix":""},{"dropping-particle":"","family":"Lacroute","given":"Phil","non-dropping-particle":"","parse-names":false,"suffix":""},{"dropping-particle":"","family":"Lam","given":"Hugo","non-dropping-particle":"","parse-names":false,"suffix":""},{"dropping-particle":"","family":"Lamarre-Vincent","given":"Nathan","non-dropping-particle":"","parse-names":false,"suffix":""},{"dropping-particle":"","family":"Lian","given":"Jin","non-dropping-particle":"","parse-names":false,"suffix":""},{"dropping-particle":"","family":"Lindahl-Allen","given":"Marianne","non-dropping-particle":"","parse-names":false,"suffix":""},{"dropping-particle":"","family":"Min","given":"Renqiang","non-dropping-particle":"","parse-names":false,"suffix":""},{"dropping-particle":"","family":"Miotto","given":"Benoit","non-dropping-particle":"","parse-names":false,"suffix":""},{"dropping-particle":"","family":"Monahan","given":"Hannah","non-dropping-particle":"","parse-names":false,"suffix":""},{"dropping-particle":"","family":"Moqtaderi","given":"Zarmik","non-dropping-particle":"","parse-names":false,"suffix":""},{"dropping-particle":"","family":"Mu","given":"Xinmeng J.","non-dropping-particle":"","parse-names":false,"suffix":""},{"dropping-particle":"","family":"O'Geen","given":"Henriette","non-dropping-particle":"","parse-names":false,"suffix":""},{"dropping-particle":"","family":"Ouyang","given":"Zhengqing","non-dropping-particle":"","parse-names":false,"suffix":""},{"dropping-particle":"","family":"Patacsil","given":"Dorrelyn","non-dropping-particle":"","parse-names":false,"suffix":""},{"dropping-particle":"","family":"Raha","given":"Debasish","non-dropping-particle":"","parse-names":false,"suffix":""},{"dropping-particle":"","family":"Ramirez","given":"Lucia","non-dropping-particle":"","parse-names":false,"suffix":""},{"dropping-particle":"","family":"Reed","given":"Brian","non-dropping-particle":"","parse-names":false,"suffix":""},{"dropping-particle":"","family":"Shi","given":"Minyi","non-dropping-particle":"","parse-names":false,"suffix":""},{"dropping-particle":"","family":"Slifer","given":"Teri","non-dropping-particle":"","parse-names":false,"suffix":""},{"dropping-particle":"","family":"Witt","given":"Heather","non-dropping-particle":"","parse-names":false,"suffix":""},{"dropping-particle":"","family":"Wu","given":"Linfeng","non-dropping-particle":"","parse-names":false,"suffix":""},{"dropping-particle":"","family":"Xu","given":"Xiaoqin","non-dropping-particle":"","parse-names":false,"suffix":""},{"dropping-particle":"","family":"Yan","given":"Koon Kiu","non-dropping-particle":"","parse-names":false,"suffix":""},{"dropping-particle":"","family":"Yang","given":"Xinqiong","non-dropping-particle":"","parse-names":false,"suffix":""},{"dropping-particle":"","family":"Struhl","given":"Kevin","non-dropping-particle":"","parse-names":false,"suffix":""},{"dropping-particle":"","family":"Weissman","given":"Sherman M.","non-dropping-particle":"","parse-names":false,"suffix":""},{"dropping-particle":"","family":"Penalva","given":"Luiz O.","non-dropping-particle":"","parse-names":false,"suffix":""},{"dropping-particle":"","family":"Karmakar","given":"Subhradip","non-dropping-particle":"","parse-names":false,"suffix":""},{"dropping-particle":"","family":"Bhanvadia","given":"Raj R.","non-dropping-particle":"","parse-names":false,"suffix":""},{"dropping-particle":"","family":"Choudhury","given":"Alina","non-dropping-particle":"","parse-names":false,"suffix":""},{"dropping-particle":"","family":"Domanus","given":"Marc","non-dropping-particle":"","parse-names":false,"suffix":""},{"dropping-particle":"","family":"Ma","given":"Lijia","non-dropping-particle":"","parse-names":false,"suffix":""},{"dropping-particle":"","family":"Moran","given":"Jennifer","non-dropping-particle":"","parse-names":false,"suffix":""},{"dropping-particle":"","family":"Victorsen","given":"Alec","non-dropping-particle":"","parse-names":false,"suffix":""},{"dropping-particle":"","family":"Auer","given":"Thomas","non-dropping-particle":"","parse-names":false,"suffix":""},{"dropping-particle":"","family":"Centanin","given":"Lazaro","non-dropping-particle":"","parse-names":false,"suffix":""},{"dropping-particle":"","family":"Eichenlaub","given":"Michael","non-dropping-particle":"","parse-names":false,"suffix":""},{"dropping-particle":"","family":"Gruhl","given":"Franziska","non-dropping-particle":"","parse-names":false,"suffix":""},{"dropping-particle":"","family":"Heermann","given":"Stephan","non-dropping-particle":"","parse-names":false,"suffix":""},{"dropping-particle":"","family":"Hoeckendorf","given":"Burkhard","non-dropping-particle":"","parse-names":false,"suffix":""},{"dropping-particle":"","family":"Inoue","given":"Daigo","non-dropping-particle":"","parse-names":false,"suffix":""},{"dropping-particle":"","family":"Kellner","given":"Tanja","non-dropping-particle":"","parse-names":false,"suffix":""},{"dropping-particle":"","family":"Kirchmaier","given":"Stephan","non-dropping-particle":"","parse-names":false,"suffix":""},{"dropping-particle":"","family":"Mueller","given":"Claudia","non-dropping-particle":"","parse-names":false,"suffix":""},{"dropping-particle":"","family":"Reinhardt","given":"Robert","non-dropping-particle":"","parse-names":false,"suffix":""},{"dropping-particle":"","family":"Schertel","given":"Lea","non-dropping-particle":"","parse-names":false,"suffix":""},{"dropping-particle":"","family":"Schneider","given":"Stephanie","non-dropping-particle":"","parse-names":false,"suffix":""},{"dropping-particle":"","family":"Sinn","given":"Rebecca","non-dropping-particle":"","parse-names":false,"suffix":""},{"dropping-particle":"","family":"Wittbrodt","given":"Beate","non-dropping-particle":"","parse-names":false,"suffix":""},{"dropping-particle":"","family":"Wittbrodt","given":"Jochen","non-dropping-particle":"","parse-names":false,"suffix":""},{"dropping-particle":"","family":"Jain","given":"Gaurav","non-dropping-particle":"","parse-names":false,"suffix":""},{"dropping-particle":"","family":"Balasundaram","given":"Gayathri","non-dropping-particle":"","parse-names":false,"suffix":""},{"dropping-particle":"","family":"Bates","given":"Daniel L.","non-dropping-particle":"","parse-names":false,"suffix":""},{"dropping-particle":"","family":"Byron","given":"Rachel","non-dropping-particle":"","parse-names":false,"suffix":""},{"dropping-particle":"","family":"Canfield","given":"Theresa K.","non-dropping-particle":"","parse-names":false,"suffix":""},{"dropping-particle":"","family":"Diegel","given":"Morgan J.","non-dropping-particle":"","parse-names":false,"suffix":""},{"dropping-particle":"","family":"Dunn","given":"Douglas","non-dropping-particle":"","parse-names":false,"suffix":""},{"dropping-particle":"","family":"Ebersol","given":"Abigail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arg","given":"Kavita","non-dropping-particle":"","parse-names":false,"suffix":""},{"dropping-particle":"","family":"Gist","given":"Erica","non-dropping-particle":"","parse-names":false,"suffix":""},{"dropping-particle":"","family":"Hansen","given":"R. Scott","non-dropping-particle":"","parse-names":false,"suffix":""},{"dropping-particle":"","family":"Boatman","given":"Lisa","non-dropping-particle":"","parse-names":false,"suffix":""},{"dropping-particle":"","family":"Haugen","given":"Eric","non-dropping-particle":"","parse-names":false,"suffix":""},{"dropping-particle":"","family":"Humbert","given":"Richard","non-dropping-particle":"","parse-names":false,"suffix":""},{"dropping-particle":"","family":"Johnson","given":"Audra K.","non-dropping-particle":"","parse-names":false,"suffix":""},{"dropping-particle":"","family":"Johnson","given":"Ericka M.","non-dropping-particle":"","parse-names":false,"suffix":""},{"dropping-particle":"V.","family":"Kutyavin","given":"Tattyana","non-dropping-particle":"","parse-names":false,"suffix":""},{"dropping-particle":"","family":"Lee","given":"Kristen","non-dropping-particle":"","parse-names":false,"suffix":""},{"dropping-particle":"","family":"Lotakis","given":"Dimitra","non-dropping-particle":"","parse-names":false,"suffix":""},{"dropping-particle":"","family":"Maurano","given":"Matthew T.","non-dropping-particle":"","parse-names":false,"suffix":""},{"dropping-particle":"","family":"Neph","given":"Shane J.","non-dropping-particle":"","parse-names":false,"suffix":""},{"dropping-particle":"V.","family":"Neri","given":"Fiedencio","non-dropping-particle":"","parse-names":false,"suffix":""},{"dropping-particle":"","family":"Nguyen","given":"Eric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Rynes","given":"Eric","non-dropping-particle":"","parse-names":false,"suffix":""},{"dropping-particle":"","family":"Sanchez","given":"Minerva E.","non-dropping-particle":"","parse-names":false,"suffix":""},{"dropping-particle":"","family":"Sandstrom","given":"Richard S.","non-dropping-particle":"","parse-names":false,"suffix":""},{"dropping-particle":"","family":"Shafer","given":"Anthony O.","non-dropping-particle":"","parse-names":false,"suffix":""},{"dropping-particle":"","family":"Stergachis","given":"Andrew B.","non-dropping-particle":"","parse-names":false,"suffix":""},{"dropping-particle":"","family":"Thomas","given":"Sean","non-dropping-particle":"","parse-names":false,"suffix":""},{"dropping-particle":"","family":"Vernot","given":"Benjamin","non-dropping-particle":"","parse-names":false,"suffix":""},{"dropping-particle":"","family":"Vierstra","given":"Jeff","non-dropping-particle":"","parse-names":false,"suffix":""},{"dropping-particle":"","family":"Vong","given":"Shinny","non-dropping-particle":"","parse-names":false,"suffix":""},{"dropping-particle":"","family":"Wang","given":"Hao","non-dropping-particle":"","parse-names":false,"suffix":""},{"dropping-particle":"","family":"Weaver","given":"Molly A.","non-dropping-particle":"","parse-names":false,"suffix":""},{"dropping-particle":"","family":"Yan","given":"Yongqi","non-dropping-particle":"","parse-names":false,"suffix":""},{"dropping-particle":"","family":"Zhang","given":"Miaohua","non-dropping-particle":"","parse-names":false,"suffix":""},{"dropping-particle":"","family":"Akey","given":"Joshua M.","non-dropping-particle":"","parse-names":false,"suffix":""},{"dropping-particle":"","family":"Bender","given":"Michael","non-dropping-particle":"","parse-names":false,"suffix":""},{"dropping-particle":"","family":"Dorschner","given":"Michael O.","non-dropping-particle":"","parse-names":false,"suffix":""},{"dropping-particle":"","family":"Groudine","given":"Mark","non-dropping-particle":"","parse-names":false,"suffix":""},{"dropping-particle":"","family":"MacCoss","given":"Michael J.","non-dropping-particle":"","parse-names":false,"suffix":""},{"dropping-particle":"","family":"Navas","given":"Patrick","non-dropping-particle":"","parse-names":false,"suffix":""},{"dropping-particle":"","family":"Stamatoyannopoulos","given":"George","non-dropping-particle":"","parse-names":false,"suffix":""},{"dropping-particle":"","family":"Beal","given":"Kathryn","non-dropping-particle":"","parse-names":false,"suffix":""},{"dropping-particle":"","family":"Brazma","given":"Alvis","non-dropping-particle":"","parse-names":false,"suffix":""},{"dropping-particle":"","family":"Flicek","given":"Paul","non-dropping-particle":"","parse-names":false,"suffix":""},{"dropping-particle":"","family":"Johnson","given":"Nathan","non-dropping-particle":"","parse-names":false,"suffix":""},{"dropping-particle":"","family":"Lukk","given":"Margus","non-dropping-particle":"","parse-names":false,"suffix":""},{"dropping-particle":"","family":"Luscombe","given":"Nicholas M.","non-dropping-particle":"","parse-names":false,"suffix":""},{"dropping-particle":"","family":"Sobral","given":"Daniel","non-dropping-particle":"","parse-names":false,"suffix":""},{"dropping-particle":"","family":"Vaquerizas","given":"Juan M.","non-dropping-particle":"","parse-names":false,"suffix":""},{"dropping-particle":"","family":"Batzoglou","given":"Serafim","non-dropping-particle":"","parse-names":false,"suffix":""},{"dropping-particle":"","family":"Sidow","given":"Arend","non-dropping-particle":"","parse-names":false,"suffix":""},{"dropping-particle":"","family":"Hussami","given":"Nadine","non-dropping-particle":"","parse-names":false,"suffix":""},{"dropping-particle":"","family":"Kyriazopoulou-Panagiotopoulou","given":"Sofia","non-dropping-particle":"","parse-names":false,"suffix":""},{"dropping-particle":"","family":"Libbrecht","given":"Max W.","non-dropping-particle":"","parse-names":false,"suffix":""},{"dropping-particle":"","family":"Schaub","given":"Marc A.","non-dropping-particle":"","parse-names":false,"suffix":""},{"dropping-particle":"","family":"Miller","given":"Webb","non-dropping-particle":"","parse-names":false,"suffix":""},{"dropping-particle":"","family":"Bickel","given":"Peter J.","non-dropping-particle":"","parse-names":false,"suffix":""},{"dropping-particle":"","family":"Banfai","given":"Balazs","non-dropping-particle":"","parse-names":false,"suffix":""},{"dropping-particle":"","family":"Boley","given":"Nathan P.","non-dropping-particle":"","parse-names":false,"suffix":""},{"dropping-particle":"","family":"Huang","given":"Haiyan","non-dropping-particle":"","parse-names":false,"suffix":""},{"dropping-particle":"","family":"Li","given":"Jingyi Jessica","non-dropping-particle":"","parse-names":false,"suffix":""},{"dropping-particle":"","family":"Noble","given":"William Stafford","non-dropping-particle":"","parse-names":false,"suffix":""},{"dropping-particle":"","family":"Bilmes","given":"Jeffrey A.","non-dropping-particle":"","parse-names":false,"suffix":""},{"dropping-particle":"","family":"Buske","given":"Orion J.","non-dropping-particle":"","parse-names":false,"suffix":""},{"dropping-particle":"","family":"Sahu","given":"Avinash D.","non-dropping-particle":"","parse-names":false,"suffix":""},{"dropping-particle":"V.","family":"Kharchenko","given":"Peter","non-dropping-particle":"","parse-names":false,"suffix":""},{"dropping-particle":"","family":"Park","given":"Peter J.","non-dropping-particle":"","parse-names":false,"suffix":""},{"dropping-particle":"","family":"Baker","given":"Dannon","non-dropping-particle":"","parse-names":false,"suffix":""},{"dropping-particle":"","family":"Taylor","given":"James","non-dropping-particle":"","parse-names":false,"suffix":""},{"dropping-particle":"","family":"Lochovsky","given":"Lucas","non-dropping-particle":"","parse-names":false,"suffix":""}],"container-title":"Nature","id":"ITEM-1","issue":"7414","issued":{"date-parts":[["2012"]]},"page":"57-74","title":"An integrated encyclopedia of DNA elements in the human genome","type":"article-journal","volume":"489"},"uris":["http://www.mendeley.com/documents/?uuid=8f2ef698-e22c-4cd7-bb5d-4d042edca2a1"]}],"mendeley":{"formattedCitation":"&lt;sup&gt;37&lt;/sup&gt;","plainTextFormattedCitation":"37","previouslyFormattedCitation":"&lt;sup&gt;37&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37</w:t>
      </w:r>
      <w:r w:rsidRPr="0002326A">
        <w:rPr>
          <w:rFonts w:ascii="Arial" w:hAnsi="Arial" w:cs="Arial"/>
          <w:sz w:val="22"/>
          <w:szCs w:val="22"/>
        </w:rPr>
        <w:fldChar w:fldCharType="end"/>
      </w:r>
      <w:del w:id="62" w:author="Borcherding, Nicholas (CCOM Student)" w:date="2020-11-02T13:21:00Z">
        <w:r w:rsidRPr="0002326A" w:rsidDel="003E01D3">
          <w:rPr>
            <w:rFonts w:ascii="Arial" w:hAnsi="Arial" w:cs="Arial"/>
            <w:sz w:val="22"/>
            <w:szCs w:val="22"/>
          </w:rPr>
          <w:delText>.</w:delText>
        </w:r>
      </w:del>
      <w:r w:rsidRPr="0002326A">
        <w:rPr>
          <w:rFonts w:ascii="Arial" w:hAnsi="Arial" w:cs="Arial"/>
          <w:sz w:val="22"/>
          <w:szCs w:val="22"/>
        </w:rPr>
        <w:t xml:space="preserve"> In addition to correlations, canonical markers for cell lineages (Supplemental Table 3) and corresponding TCR sequences were used. Gene set enrichment analysis was performed using the escape R package (v0.99.0). Gene sets were derived from the Hallmark library of the Molecular Signature Database and from previous publications</w:t>
      </w:r>
      <w:ins w:id="63" w:author="Borcherding, Nicholas (CCOM Student)" w:date="2020-11-02T13:21:00Z">
        <w:r w:rsidR="003E01D3">
          <w:rPr>
            <w:rFonts w:ascii="Arial" w:hAnsi="Arial" w:cs="Arial"/>
            <w:sz w:val="22"/>
            <w:szCs w:val="22"/>
          </w:rPr>
          <w:t>.</w:t>
        </w:r>
      </w:ins>
      <w:del w:id="64" w:author="Borcherding, Nicholas (CCOM Student)" w:date="2020-11-02T13:21:00Z">
        <w:r w:rsidRPr="0002326A" w:rsidDel="003E01D3">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Microenvironment","type":"article-journal","volume":"174"},"uris":["http://www.mendeley.com/documents/?uuid=9392f45e-1788-4153-aa66-25f0c497cbd2"]},{"id":"ITEM-2","itemData":{"DOI":"10.1016/j.cell.2018.10.038","ISSN":"10974172","PMID":"30388456","abstract":"Treatment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-2","issue":"4","issued":{"date-parts":[["2018"]]},"page":"998-1013","title":"Defining T Cell States Associated with Response to Checkpoint Immunotherapy in Melanoma","type":"article-journal","volume":"175"},"uris":["http://www.mendeley.com/documents/?uuid=a97c59a3-ef47-4172-bbdb-962df07fd5f0"]}],"mendeley":{"formattedCitation":"&lt;sup&gt;22,25&lt;/sup&gt;","plainTextFormattedCitation":"22,25","previouslyFormattedCitation":"&lt;sup&gt;22,25&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22,25</w:t>
      </w:r>
      <w:r w:rsidRPr="0002326A">
        <w:rPr>
          <w:rFonts w:ascii="Arial" w:hAnsi="Arial" w:cs="Arial"/>
          <w:sz w:val="22"/>
          <w:szCs w:val="22"/>
        </w:rPr>
        <w:fldChar w:fldCharType="end"/>
      </w:r>
      <w:del w:id="65" w:author="Borcherding, Nicholas (CCOM Student)" w:date="2020-11-02T13:21:00Z">
        <w:r w:rsidRPr="0002326A" w:rsidDel="003E01D3">
          <w:rPr>
            <w:rFonts w:ascii="Arial" w:hAnsi="Arial" w:cs="Arial"/>
            <w:sz w:val="22"/>
            <w:szCs w:val="22"/>
          </w:rPr>
          <w:delText>.</w:delText>
        </w:r>
      </w:del>
      <w:r w:rsidRPr="0002326A">
        <w:rPr>
          <w:rFonts w:ascii="Arial" w:hAnsi="Arial" w:cs="Arial"/>
          <w:sz w:val="22"/>
          <w:szCs w:val="22"/>
        </w:rPr>
        <w:t xml:space="preserve"> Enrichment for anti-PD-1 therapy response was derived from Sade-Feldm</w:t>
      </w:r>
      <w:r w:rsidR="00D0185E">
        <w:rPr>
          <w:rFonts w:ascii="Arial" w:hAnsi="Arial" w:cs="Arial"/>
          <w:sz w:val="22"/>
          <w:szCs w:val="22"/>
        </w:rPr>
        <w:t>a</w:t>
      </w:r>
      <w:r w:rsidRPr="0002326A">
        <w:rPr>
          <w:rFonts w:ascii="Arial" w:hAnsi="Arial" w:cs="Arial"/>
          <w:sz w:val="22"/>
          <w:szCs w:val="22"/>
        </w:rPr>
        <w:t>n et alia to develop gene signatures for the CD8_B (nonresponsive) and CD8_G (responsive) single-cell populations</w:t>
      </w:r>
      <w:ins w:id="66" w:author="Borcherding, Nicholas (CCOM Student)" w:date="2020-11-02T13:21:00Z">
        <w:r w:rsidR="003E01D3">
          <w:rPr>
            <w:rFonts w:ascii="Arial" w:hAnsi="Arial" w:cs="Arial"/>
            <w:sz w:val="22"/>
            <w:szCs w:val="22"/>
          </w:rPr>
          <w:t>.</w:t>
        </w:r>
      </w:ins>
      <w:del w:id="67" w:author="Borcherding, Nicholas (CCOM Student)" w:date="2020-11-02T13:21:00Z">
        <w:r w:rsidR="00327B77" w:rsidDel="003E01D3">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lt;sup&gt;22&lt;/sup&gt;","plainTextFormattedCitation":"22","previouslyFormattedCitation":"&lt;sup&gt;22&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22</w:t>
      </w:r>
      <w:r w:rsidRPr="0002326A">
        <w:rPr>
          <w:rFonts w:ascii="Arial" w:hAnsi="Arial" w:cs="Arial"/>
          <w:sz w:val="22"/>
          <w:szCs w:val="22"/>
        </w:rPr>
        <w:fldChar w:fldCharType="end"/>
      </w:r>
      <w:del w:id="68" w:author="Borcherding, Nicholas (CCOM Student)" w:date="2020-11-02T13:21:00Z">
        <w:r w:rsidRPr="0002326A" w:rsidDel="003E01D3">
          <w:rPr>
            <w:rFonts w:ascii="Arial" w:hAnsi="Arial" w:cs="Arial"/>
            <w:sz w:val="22"/>
            <w:szCs w:val="22"/>
          </w:rPr>
          <w:delText>.</w:delText>
        </w:r>
      </w:del>
      <w:r w:rsidR="00B7170F">
        <w:rPr>
          <w:rFonts w:ascii="Arial" w:hAnsi="Arial" w:cs="Arial"/>
          <w:sz w:val="22"/>
          <w:szCs w:val="22"/>
        </w:rPr>
        <w:t xml:space="preserve"> </w:t>
      </w:r>
      <w:r w:rsidRPr="0002326A">
        <w:rPr>
          <w:rFonts w:ascii="Arial" w:hAnsi="Arial" w:cs="Arial"/>
          <w:sz w:val="22"/>
          <w:szCs w:val="22"/>
        </w:rPr>
        <w:t>TCR analysis utilized our previously described scRepertoire R package (v0.99.3)</w:t>
      </w:r>
      <w:del w:id="69" w:author="Borcherding, Nicholas (CCOM Student)" w:date="2020-11-02T13:22:00Z">
        <w:r w:rsidRPr="0002326A" w:rsidDel="003E01D3">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{"citationItems":[{"id":"ITEM-1","itemData":{"DOI":"10.12688/f1000research.22139.1","ISSN":"2046-1402","abstract":"Single-cell sequencing is an emerging technology in the field of immunology and oncology that allows researchers to couple RNA quantification and other modalities, like immune cell receptor profiling at the level of an individual cell. A number of workflows and software packages have been created to process and analyze single-cell transcriptomic data. These packages allow users to take the vast dimensionality of the data generated in single-cell-based experiments and distill the data into novel insights. Unlike the transcriptomic field, there is a lack of options for software that allow for single-cell immune receptor profiling. Enabling users to easily combine mRNA and immune profiling, scRepertoire was built to process data derived from 10x Genomics Chromium Immune Profiling for both T-cell receptor (TCR) and immunoglobulin (Ig) enrichment workflows and subsequently interacts with the popular Seurat R package. The scRepertoire R package and processed data are open source and available on GitHub and provides in-depth tutorials on the capability of the package.","author":[{"dropping-particle":"","family":"Borcherding","given":"Nicholas","non-dropping-particle":"","parse-names":false,"suffix":""},{"dropping-particle":"","family":"Bormann","given":"Nicholas L.","non-dropping-particle":"","parse-names":false,"suffix":""}],"container-title":"F1000Research","id":"ITEM-1","issue":"47","issued":{"date-parts":[["2020"]]},"page":"47","title":"scRepertoire: An R-based toolkit for single-cell immune receptor analysis","type":"article-journal","volume":"9"},"uris":["http://www.mendeley.com/documents/?uuid=664c1716-88eb-4e48-aa90-e7eb3e65288e"]}],"mendeley":{"formattedCitation":"&lt;sup&gt;38&lt;/sup&gt;","plainTextFormattedCitation":"38","previouslyFormattedCitation":"&lt;sup&gt;38&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38</w:t>
      </w:r>
      <w:r w:rsidRPr="0002326A">
        <w:rPr>
          <w:rFonts w:ascii="Arial" w:hAnsi="Arial" w:cs="Arial"/>
          <w:sz w:val="22"/>
          <w:szCs w:val="22"/>
        </w:rPr>
        <w:fldChar w:fldCharType="end"/>
      </w:r>
      <w:r w:rsidRPr="0002326A">
        <w:rPr>
          <w:rFonts w:ascii="Arial" w:hAnsi="Arial" w:cs="Arial"/>
          <w:sz w:val="22"/>
          <w:szCs w:val="22"/>
        </w:rPr>
        <w:t xml:space="preserve"> with clonotype being defined as the combination of the gene components of the VDJ and the nucleotide sequence for both </w:t>
      </w:r>
      <w:r w:rsidR="00A04893">
        <w:rPr>
          <w:rFonts w:ascii="Arial" w:hAnsi="Arial" w:cs="Arial"/>
          <w:sz w:val="22"/>
          <w:szCs w:val="22"/>
        </w:rPr>
        <w:t xml:space="preserve">TCRA and TCRB </w:t>
      </w:r>
      <w:r w:rsidRPr="0002326A">
        <w:rPr>
          <w:rFonts w:ascii="Arial" w:hAnsi="Arial" w:cs="Arial"/>
          <w:sz w:val="22"/>
          <w:szCs w:val="22"/>
        </w:rPr>
        <w:t>chains and assigned on the integrated Seurat object. Cell trajectory analysis used the slingshot (v1.6.0) R package</w:t>
      </w:r>
      <w:del w:id="70" w:author="Borcherding, Nicholas (CCOM Student)" w:date="2020-11-02T13:22:00Z">
        <w:r w:rsidRPr="0002326A" w:rsidDel="003E01D3">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lt;sup&gt;39&lt;/sup&gt;","plainTextFormattedCitation":"39","previouslyFormattedCitation":"&lt;sup&gt;39&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39</w:t>
      </w:r>
      <w:r w:rsidRPr="0002326A">
        <w:rPr>
          <w:rFonts w:ascii="Arial" w:hAnsi="Arial" w:cs="Arial"/>
          <w:sz w:val="22"/>
          <w:szCs w:val="22"/>
        </w:rPr>
        <w:fldChar w:fldCharType="end"/>
      </w:r>
      <w:r w:rsidRPr="0002326A">
        <w:rPr>
          <w:rFonts w:ascii="Arial" w:hAnsi="Arial" w:cs="Arial"/>
          <w:sz w:val="22"/>
          <w:szCs w:val="22"/>
        </w:rPr>
        <w:t xml:space="preserve"> with default settings for the </w:t>
      </w:r>
      <w:r w:rsidRPr="0002326A">
        <w:rPr>
          <w:rFonts w:ascii="Arial" w:hAnsi="Arial" w:cs="Arial"/>
          <w:i/>
          <w:iCs/>
          <w:sz w:val="22"/>
          <w:szCs w:val="22"/>
        </w:rPr>
        <w:t>slingshot</w:t>
      </w:r>
      <w:r w:rsidRPr="0002326A">
        <w:rPr>
          <w:rFonts w:ascii="Arial" w:hAnsi="Arial" w:cs="Arial"/>
          <w:sz w:val="22"/>
          <w:szCs w:val="22"/>
        </w:rPr>
        <w:t xml:space="preserve"> function and using the embedding from the subclustering for each cell type. Ranked importance of genes were calculated using the top 300 variable genes and </w:t>
      </w:r>
      <w:proofErr w:type="spellStart"/>
      <w:r w:rsidRPr="0002326A">
        <w:rPr>
          <w:rFonts w:ascii="Arial" w:hAnsi="Arial" w:cs="Arial"/>
          <w:sz w:val="22"/>
          <w:szCs w:val="22"/>
        </w:rPr>
        <w:t>rsample</w:t>
      </w:r>
      <w:proofErr w:type="spellEnd"/>
      <w:r w:rsidRPr="0002326A">
        <w:rPr>
          <w:rFonts w:ascii="Arial" w:hAnsi="Arial" w:cs="Arial"/>
          <w:sz w:val="22"/>
          <w:szCs w:val="22"/>
        </w:rPr>
        <w:t xml:space="preserve"> (v0.0.9) and tidymodels (v0.1.0) R packages were used to generate random forest model</w:t>
      </w:r>
      <w:r>
        <w:rPr>
          <w:rFonts w:ascii="Arial" w:hAnsi="Arial" w:cs="Arial"/>
          <w:sz w:val="22"/>
          <w:szCs w:val="22"/>
        </w:rPr>
        <w:t>s</w:t>
      </w:r>
      <w:r w:rsidRPr="0002326A">
        <w:rPr>
          <w:rFonts w:ascii="Arial" w:hAnsi="Arial" w:cs="Arial"/>
          <w:sz w:val="22"/>
          <w:szCs w:val="22"/>
        </w:rPr>
        <w:t xml:space="preserve"> based on a training data set of 75% of the cells. The </w:t>
      </w:r>
      <w:r w:rsidRPr="0002326A">
        <w:rPr>
          <w:rFonts w:ascii="Arial" w:hAnsi="Arial" w:cs="Arial"/>
          <w:i/>
          <w:iCs/>
          <w:sz w:val="22"/>
          <w:szCs w:val="22"/>
        </w:rPr>
        <w:t>rand_forest</w:t>
      </w:r>
      <w:r w:rsidRPr="0002326A">
        <w:rPr>
          <w:rFonts w:ascii="Arial" w:hAnsi="Arial" w:cs="Arial"/>
          <w:sz w:val="22"/>
          <w:szCs w:val="22"/>
        </w:rPr>
        <w:t xml:space="preserve"> function in the parsnip (v0.1.1) R package was used, with mtry set to 200, trees to 1400, and minimum number of data points in a node equal to 15 across all cell types. The </w:t>
      </w:r>
      <w:r w:rsidR="001A73F2">
        <w:rPr>
          <w:rFonts w:ascii="Arial" w:hAnsi="Arial" w:cs="Arial"/>
          <w:sz w:val="22"/>
          <w:szCs w:val="22"/>
        </w:rPr>
        <w:t xml:space="preserve">processed data and </w:t>
      </w:r>
      <w:r w:rsidRPr="0002326A">
        <w:rPr>
          <w:rFonts w:ascii="Arial" w:hAnsi="Arial" w:cs="Arial"/>
          <w:sz w:val="22"/>
          <w:szCs w:val="22"/>
        </w:rPr>
        <w:t>code for all analys</w:t>
      </w:r>
      <w:r w:rsidR="00305FDD">
        <w:rPr>
          <w:rFonts w:ascii="Arial" w:hAnsi="Arial" w:cs="Arial"/>
          <w:sz w:val="22"/>
          <w:szCs w:val="22"/>
        </w:rPr>
        <w:t>e</w:t>
      </w:r>
      <w:r w:rsidRPr="0002326A">
        <w:rPr>
          <w:rFonts w:ascii="Arial" w:hAnsi="Arial" w:cs="Arial"/>
          <w:sz w:val="22"/>
          <w:szCs w:val="22"/>
        </w:rPr>
        <w:t xml:space="preserve">s </w:t>
      </w:r>
      <w:r w:rsidR="001A73F2">
        <w:rPr>
          <w:rFonts w:ascii="Arial" w:hAnsi="Arial" w:cs="Arial"/>
          <w:sz w:val="22"/>
          <w:szCs w:val="22"/>
        </w:rPr>
        <w:t xml:space="preserve">will be made public upon publication at </w:t>
      </w:r>
      <w:hyperlink r:id="rId11" w:history="1">
        <w:r w:rsidR="001A73F2" w:rsidRPr="0051289F">
          <w:rPr>
            <w:rStyle w:val="Hyperlink"/>
            <w:rFonts w:ascii="Arial" w:hAnsi="Arial" w:cs="Arial"/>
            <w:sz w:val="22"/>
            <w:szCs w:val="22"/>
          </w:rPr>
          <w:t>https://github.com/ncborcherding/ccRCC</w:t>
        </w:r>
      </w:hyperlink>
      <w:r w:rsidR="001A73F2" w:rsidRPr="001A73F2">
        <w:rPr>
          <w:rStyle w:val="Hyperlink"/>
          <w:rFonts w:ascii="Arial" w:hAnsi="Arial" w:cs="Arial"/>
          <w:color w:val="000000" w:themeColor="text1"/>
          <w:sz w:val="22"/>
          <w:szCs w:val="22"/>
          <w:u w:val="none"/>
        </w:rPr>
        <w:t>.</w:t>
      </w:r>
    </w:p>
    <w:p w14:paraId="3A7CC6BC" w14:textId="5FE0F1A9" w:rsidR="00083975" w:rsidRDefault="00083975" w:rsidP="004B43AC">
      <w:pPr>
        <w:spacing w:line="480" w:lineRule="auto"/>
        <w:jc w:val="both"/>
        <w:rPr>
          <w:rFonts w:ascii="Arial" w:hAnsi="Arial" w:cs="Arial"/>
          <w:sz w:val="22"/>
          <w:szCs w:val="22"/>
        </w:rPr>
      </w:pPr>
    </w:p>
    <w:p w14:paraId="4FBB6CF6" w14:textId="77777777" w:rsidR="00083975" w:rsidRPr="00083975" w:rsidRDefault="00083975" w:rsidP="00083975">
      <w:pPr>
        <w:spacing w:line="480" w:lineRule="auto"/>
        <w:jc w:val="both"/>
        <w:rPr>
          <w:rFonts w:ascii="Arial" w:hAnsi="Arial" w:cs="Arial"/>
          <w:i/>
          <w:iCs/>
          <w:sz w:val="22"/>
          <w:szCs w:val="22"/>
        </w:rPr>
      </w:pPr>
      <w:r w:rsidRPr="00083975">
        <w:rPr>
          <w:rFonts w:ascii="Arial" w:hAnsi="Arial" w:cs="Arial"/>
          <w:i/>
          <w:iCs/>
          <w:sz w:val="22"/>
          <w:szCs w:val="22"/>
        </w:rPr>
        <w:t>Mass Cytometry Analysis</w:t>
      </w:r>
    </w:p>
    <w:p w14:paraId="64500197" w14:textId="2B339DFB" w:rsidR="00083975" w:rsidRPr="0002326A" w:rsidRDefault="00083975" w:rsidP="00083975">
      <w:pPr>
        <w:spacing w:line="480" w:lineRule="auto"/>
        <w:jc w:val="both"/>
        <w:rPr>
          <w:rFonts w:ascii="Arial" w:hAnsi="Arial" w:cs="Arial"/>
          <w:sz w:val="22"/>
          <w:szCs w:val="22"/>
        </w:rPr>
      </w:pPr>
      <w:r w:rsidRPr="0002326A">
        <w:rPr>
          <w:rFonts w:ascii="Arial" w:hAnsi="Arial" w:cs="Arial"/>
          <w:sz w:val="22"/>
          <w:szCs w:val="22"/>
        </w:rPr>
        <w:t xml:space="preserve">Flow cytometry standard files were downloaded for 78 samples utilizing a previously-defined </w:t>
      </w:r>
      <w:r>
        <w:rPr>
          <w:rFonts w:ascii="Arial" w:hAnsi="Arial" w:cs="Arial"/>
          <w:sz w:val="22"/>
          <w:szCs w:val="22"/>
        </w:rPr>
        <w:t xml:space="preserve">T-cell and </w:t>
      </w:r>
      <w:r w:rsidRPr="0002326A">
        <w:rPr>
          <w:rFonts w:ascii="Arial" w:hAnsi="Arial" w:cs="Arial"/>
          <w:sz w:val="22"/>
          <w:szCs w:val="22"/>
        </w:rPr>
        <w:t>tumor-associated macrophage panel</w:t>
      </w:r>
      <w:ins w:id="71" w:author="Borcherding, Nicholas (CCOM Student)" w:date="2020-11-02T13:22:00Z">
        <w:r w:rsidR="003E01D3">
          <w:rPr>
            <w:rFonts w:ascii="Arial" w:hAnsi="Arial" w:cs="Arial"/>
            <w:sz w:val="22"/>
            <w:szCs w:val="22"/>
          </w:rPr>
          <w:t>.</w:t>
        </w:r>
      </w:ins>
      <w:del w:id="72" w:author="Borcherding, Nicholas (CCOM Student)" w:date="2020-11-02T13:22:00Z">
        <w:r w:rsidRPr="0002326A" w:rsidDel="003E01D3">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lt;sup&gt;18&lt;/sup&gt;","plainTextFormattedCitation":"18","previouslyFormattedCitation":"&lt;sup&gt;18&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18</w:t>
      </w:r>
      <w:r w:rsidRPr="0002326A">
        <w:rPr>
          <w:rFonts w:ascii="Arial" w:hAnsi="Arial" w:cs="Arial"/>
          <w:sz w:val="22"/>
          <w:szCs w:val="22"/>
        </w:rPr>
        <w:fldChar w:fldCharType="end"/>
      </w:r>
      <w:del w:id="73" w:author="Borcherding, Nicholas (CCOM Student)" w:date="2020-11-02T13:22:00Z">
        <w:r w:rsidRPr="0002326A" w:rsidDel="003E01D3">
          <w:rPr>
            <w:rFonts w:ascii="Arial" w:hAnsi="Arial" w:cs="Arial"/>
            <w:sz w:val="22"/>
            <w:szCs w:val="22"/>
          </w:rPr>
          <w:delText>.</w:delText>
        </w:r>
      </w:del>
      <w:r w:rsidRPr="0002326A">
        <w:rPr>
          <w:rFonts w:ascii="Arial" w:hAnsi="Arial" w:cs="Arial"/>
          <w:sz w:val="22"/>
          <w:szCs w:val="22"/>
        </w:rPr>
        <w:t xml:space="preserve"> Subsequent loading and analyses of the data was based on the accompanying published methods</w:t>
      </w:r>
      <w:ins w:id="74" w:author="Borcherding, Nicholas (CCOM Student)" w:date="2020-11-02T13:28:00Z">
        <w:r w:rsidR="00371A3F">
          <w:rPr>
            <w:rFonts w:ascii="Arial" w:hAnsi="Arial" w:cs="Arial"/>
            <w:sz w:val="22"/>
            <w:szCs w:val="22"/>
          </w:rPr>
          <w:t>.</w:t>
        </w:r>
      </w:ins>
      <w:del w:id="75" w:author="Borcherding, Nicholas (CCOM Student)" w:date="2020-11-02T13:28:00Z">
        <w:r w:rsidRPr="0002326A" w:rsidDel="00371A3F">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lt;sup&gt;18&lt;/sup&gt;","plainTextFormattedCitation":"18","previouslyFormattedCitation":"&lt;sup&gt;18&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18</w:t>
      </w:r>
      <w:r w:rsidRPr="0002326A">
        <w:rPr>
          <w:rFonts w:ascii="Arial" w:hAnsi="Arial" w:cs="Arial"/>
          <w:sz w:val="22"/>
          <w:szCs w:val="22"/>
        </w:rPr>
        <w:fldChar w:fldCharType="end"/>
      </w:r>
      <w:del w:id="76" w:author="Borcherding, Nicholas (CCOM Student)" w:date="2020-11-02T13:28:00Z">
        <w:r w:rsidRPr="0002326A" w:rsidDel="00371A3F">
          <w:rPr>
            <w:rFonts w:ascii="Arial" w:hAnsi="Arial" w:cs="Arial"/>
            <w:sz w:val="22"/>
            <w:szCs w:val="22"/>
          </w:rPr>
          <w:delText>.</w:delText>
        </w:r>
      </w:del>
      <w:r w:rsidRPr="0002326A">
        <w:rPr>
          <w:rFonts w:ascii="Arial" w:hAnsi="Arial" w:cs="Arial"/>
          <w:sz w:val="22"/>
          <w:szCs w:val="22"/>
        </w:rPr>
        <w:t xml:space="preserve"> These files were loaded into R using the </w:t>
      </w:r>
      <w:r w:rsidRPr="0002326A">
        <w:rPr>
          <w:rFonts w:ascii="Arial" w:hAnsi="Arial" w:cs="Arial"/>
          <w:sz w:val="22"/>
          <w:szCs w:val="22"/>
        </w:rPr>
        <w:lastRenderedPageBreak/>
        <w:t xml:space="preserve">flowCore (v2.0.1) R package. Protein signal was arcsinh transformed using a cofactor of 5, filtered for previously identified </w:t>
      </w:r>
      <w:r>
        <w:rPr>
          <w:rFonts w:ascii="Arial" w:hAnsi="Arial" w:cs="Arial"/>
          <w:sz w:val="22"/>
          <w:szCs w:val="22"/>
        </w:rPr>
        <w:t xml:space="preserve">T or </w:t>
      </w:r>
      <w:r w:rsidRPr="0002326A">
        <w:rPr>
          <w:rFonts w:ascii="Arial" w:hAnsi="Arial" w:cs="Arial"/>
          <w:sz w:val="22"/>
          <w:szCs w:val="22"/>
        </w:rPr>
        <w:t>myeloid cells</w:t>
      </w:r>
      <w:r>
        <w:rPr>
          <w:rFonts w:ascii="Arial" w:hAnsi="Arial" w:cs="Arial"/>
          <w:sz w:val="22"/>
          <w:szCs w:val="22"/>
        </w:rPr>
        <w:t xml:space="preserve">. </w:t>
      </w:r>
      <w:r w:rsidRPr="0002326A">
        <w:rPr>
          <w:rFonts w:ascii="Arial" w:hAnsi="Arial" w:cs="Arial"/>
          <w:sz w:val="22"/>
          <w:szCs w:val="22"/>
        </w:rPr>
        <w:t>Further data visualization utilized ggplot2 (v3.3.1)</w:t>
      </w:r>
      <w:r w:rsidR="00C834E9">
        <w:rPr>
          <w:rFonts w:ascii="Arial" w:hAnsi="Arial" w:cs="Arial"/>
          <w:sz w:val="22"/>
          <w:szCs w:val="22"/>
        </w:rPr>
        <w:t>.</w:t>
      </w:r>
    </w:p>
    <w:p w14:paraId="6C59F118" w14:textId="77777777" w:rsidR="00083975" w:rsidRPr="0002326A" w:rsidRDefault="00083975" w:rsidP="00083975">
      <w:pPr>
        <w:spacing w:line="480" w:lineRule="auto"/>
        <w:jc w:val="both"/>
        <w:rPr>
          <w:rFonts w:ascii="Arial" w:hAnsi="Arial" w:cs="Arial"/>
          <w:sz w:val="22"/>
          <w:szCs w:val="22"/>
        </w:rPr>
      </w:pPr>
    </w:p>
    <w:p w14:paraId="24FBF3D9" w14:textId="77777777" w:rsidR="00982F59" w:rsidRPr="0002326A" w:rsidRDefault="00982F59" w:rsidP="00982F59">
      <w:pPr>
        <w:spacing w:line="480" w:lineRule="auto"/>
        <w:jc w:val="both"/>
        <w:rPr>
          <w:rFonts w:ascii="Arial" w:hAnsi="Arial" w:cs="Arial"/>
          <w:i/>
          <w:iCs/>
          <w:sz w:val="22"/>
          <w:szCs w:val="22"/>
        </w:rPr>
      </w:pPr>
      <w:r w:rsidRPr="0002326A">
        <w:rPr>
          <w:rFonts w:ascii="Arial" w:hAnsi="Arial" w:cs="Arial"/>
          <w:i/>
          <w:iCs/>
          <w:sz w:val="22"/>
          <w:szCs w:val="22"/>
        </w:rPr>
        <w:t>Machine Learning Modeling</w:t>
      </w:r>
    </w:p>
    <w:p w14:paraId="70C693C3" w14:textId="05C871EA" w:rsidR="00982F59" w:rsidRPr="0002326A" w:rsidRDefault="00982F59" w:rsidP="00982F59">
      <w:pPr>
        <w:spacing w:line="480" w:lineRule="auto"/>
        <w:jc w:val="both"/>
        <w:rPr>
          <w:rFonts w:ascii="Arial" w:hAnsi="Arial" w:cs="Arial"/>
          <w:sz w:val="22"/>
          <w:szCs w:val="22"/>
        </w:rPr>
      </w:pPr>
      <w:r w:rsidRPr="0002326A">
        <w:rPr>
          <w:rFonts w:ascii="Arial" w:hAnsi="Arial" w:cs="Arial"/>
          <w:sz w:val="22"/>
          <w:szCs w:val="22"/>
        </w:rPr>
        <w:t xml:space="preserve">The renal clear cell carcinoma (KIRC) log2 gene expression data </w:t>
      </w:r>
      <w:r w:rsidR="00327B77">
        <w:rPr>
          <w:rFonts w:ascii="Arial" w:hAnsi="Arial" w:cs="Arial"/>
          <w:sz w:val="22"/>
          <w:szCs w:val="22"/>
        </w:rPr>
        <w:t xml:space="preserve">were </w:t>
      </w:r>
      <w:r w:rsidRPr="0002326A">
        <w:rPr>
          <w:rFonts w:ascii="Arial" w:hAnsi="Arial" w:cs="Arial"/>
          <w:sz w:val="22"/>
          <w:szCs w:val="22"/>
        </w:rPr>
        <w:t xml:space="preserve">downloaded from the </w:t>
      </w:r>
      <w:r w:rsidRPr="005268C8">
        <w:rPr>
          <w:rFonts w:ascii="Arial" w:hAnsi="Arial" w:cs="Arial"/>
          <w:sz w:val="22"/>
          <w:szCs w:val="22"/>
        </w:rPr>
        <w:t>University of California Santa Cruz Xena Browser and filtered for only primary tumor samples. Updated clinical information was assigned to the expression data using the tumor barcode</w:t>
      </w:r>
      <w:ins w:id="77" w:author="Borcherding, Nicholas (CCOM Student)" w:date="2020-11-02T13:22:00Z">
        <w:r w:rsidR="003E01D3">
          <w:rPr>
            <w:rFonts w:ascii="Arial" w:hAnsi="Arial" w:cs="Arial"/>
            <w:sz w:val="22"/>
            <w:szCs w:val="22"/>
          </w:rPr>
          <w:t>.</w:t>
        </w:r>
      </w:ins>
      <w:del w:id="78" w:author="Borcherding, Nicholas (CCOM Student)" w:date="2020-11-02T13:22:00Z">
        <w:r w:rsidRPr="005268C8" w:rsidDel="003E01D3">
          <w:rPr>
            <w:rFonts w:ascii="Arial" w:hAnsi="Arial" w:cs="Arial"/>
            <w:sz w:val="22"/>
            <w:szCs w:val="22"/>
          </w:rPr>
          <w:delText xml:space="preserve"> </w:delText>
        </w:r>
      </w:del>
      <w:r w:rsidRPr="005268C8">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{"citationItems":[{"id":"ITEM-1","itemData":{"DOI":"10.1016/j.cell.2018.02.052","ISSN":"10974172","PMID":"29625055","abstract":"For a decade, The Cancer Genome Atlas (TCGA) program collected clinicopathologic annotation data along with multi-platform molecular profiles of more than 11,000 human tumors across 33 different cancer types. TCGA clinical data contain key features representing the democratized nature of the data collection process. To ensure proper use of this large clinical dataset associated with genomic features, we developed a standardized dataset named the TCGA Pan-Cancer Clinical Data Resource (TCGA-CDR), which includes four major clinical outcome endpoints. In addition to detailing major challenges and statistical limitations encountered during the effort of integrating the acquired clinical data, we present a summary that includes endpoint usage recommendations for each cancer type. These TCGA-CDR findings appear to be consistent with cancer genomics studies independent of the TCGA effort and provide opportunities for investigating cancer biology using clinical correlates at an unprecedented scale. Analysis of clinicopathologic annotations for over 11,000 cancer patients in the TCGA program leads to the generation of TCGA Clinical Data Resource, which provides recommendations of clinical outcome endpoint usage for 33 cancer types.","author":[{"dropping-particle":"","family":"Liu","given":"Jianfang","non-dropping-particle":"","parse-names":false,"suffix":""},{"dropping-particle":"","family":"Lichtenberg","given":"Tara","non-dropping-particle":"","parse-names":false,"suffix":""},{"dropping-particle":"","family":"Hoadley","given":"Katherine A.","non-dropping-particle":"","parse-names":false,"suffix":""},{"dropping-particle":"","family":"Poisson","given":"Laila M.","non-dropping-particle":"","parse-names":false,"suffix":""},{"dropping-particle":"","family":"Lazar","given":"Alexander J.","non-dropping-particle":"","parse-names":false,"suffix":""},{"dropping-particle":"","family":"Cherniack","given":"Andrew D.","non-dropping-particle":"","parse-names":false,"suffix":""},{"dropping-particle":"","family":"Kovatich","given":"Albert J.","non-dropping-particle":"","parse-names":false,"suffix":""},{"dropping-particle":"","family":"Benz","given":"Christopher C.","non-dropping-particle":"","parse-names":false,"suffix":""},{"dropping-particle":"","family":"Levine","given":"Douglas A.","non-dropping-particle":"","parse-names":false,"suffix":""},{"dropping-particle":"V.","family":"Lee","given":"Adrian","non-dropping-particle":"","parse-names":false,"suffix":""},{"dropping-particle":"","family":"Omberg","given":"Larsson","non-dropping-particle":"","parse-names":false,"suffix":""},{"dropping-particle":"","family":"Wolf","given":"Denise M.","non-dropping-particle":"","parse-names":false,"suffix":""},{"dropping-particle":"","family":"Shriver","given":"Craig D.","non-dropping-particle":"","parse-names":false,"suffix":""},{"dropping-particle":"","family":"Thorsson","given":"Vesteinn","non-dropping-particle":"","parse-names":false,"suffix":""},{"dropping-particle":"","family":"Caesar-Johnson","given":"Samantha J.","non-dropping-particle":"","parse-names":false,"suffix":""},{"dropping-particle":"","family":"Demchok","given":"John A.","non-dropping-particle":"","parse-names":false,"suffix":""},{"dropping-particle":"","family":"Felau","given":"Ina","non-dropping-particle":"","parse-names":false,"suffix":""},{"dropping-particle":"","family":"Kasapi","given":"Melpomeni","non-dropping-particle":"","parse-names":false,"suffix":""},{"dropping-particle":"","family":"Ferguson","given":"Martin L.","non-dropping-particle":"","parse-names":false,"suffix":""},{"dropping-particle":"","family":"Hutter","given":"Carolyn M.","non-dropping-particle":"","parse-names":false,"suffix":""},{"dropping-particle":"","family":"Sofia","given":"Heidi J.","non-dropping-particle":"","parse-names":false,"suffix":""},{"dropping-particle":"","family":"Tarnuzzer","given":"Roy","non-dropping-particle":"","parse-names":false,"suffix":""},{"dropping-particle":"","family":"Wang","given":"Zhining","non-dropping-particle":"","parse-names":false,"suffix":""},{"dropping-particle":"","family":"Yang","given":"Liming","non-dropping-particle":"","parse-names":false,"suffix":""},{"dropping-particle":"","family":"Zenklusen","given":"Jean C.","non-dropping-particle":"","parse-names":false,"suffix":""},{"dropping-particle":"","family":"Zhang","given":"Jiashan (Julia)","non-dropping-particle":"","parse-names":false,"suffix":""},{"dropping-particle":"","family":"Chudamani","given":"Sudha","non-dropping-particle":"","parse-names":false,"suffix":""},{"dropping-particle":"","family":"Liu","given":"Jia","non-dropping-particle":"","parse-names":false,"suffix":""},{"dropping-particle":"","family":"Lolla","given":"Laxmi","non-dropping-particle":"","parse-names":false,"suffix":""},{"dropping-particle":"","family":"Naresh","given":"Rashi","non-dropping-particle":"","parse-names":false,"suffix":""},{"dropping-particle":"","family":"Pihl","given":"Todd","non-dropping-particle":"","parse-names":false,"suffix":""},{"dropping-particle":"","family":"Sun","given":"Qiang","non-dropping-particle":"","parse-names":false,"suffix":""},{"dropping-particle":"","family":"Wan","given":"Yunhu","non-dropping-particle":"","parse-names":false,"suffix":""},{"dropping-particle":"","family":"Wu","given":"Ye","non-dropping-particle":"","parse-names":false,"suffix":""},{"dropping-particle":"","family":"Cho","given":"Juok","non-dropping-particle":"","parse-names":false,"suffix":""},{"dropping-particle":"","family":"DeFreitas","given":"Timothy","non-dropping-particle":"","parse-names":false,"suffix":""},{"dropping-particle":"","family":"Frazer","given":"Scott","non-dropping-particle":"","parse-names":false,"suffix":""},{"dropping-particle":"","family":"Gehlenborg","given":"Nils","non-dropping-particle":"","parse-names":false,"suffix":""},{"dropping-particle":"","family":"Getz","given":"Gad","non-dropping-particle":"","parse-names":false,"suffix":""},{"dropping-particle":"","family":"Heiman","given":"David I.","non-dropping-particle":"","parse-names":false,"suffix":""},{"dropping-particle":"","family":"Kim","given":"Jaegil","non-dropping-particle":"","parse-names":false,"suffix":""},{"dropping-particle":"","family":"Lawrence","given":"Michael S.","non-dropping-particle":"","parse-names":false,"suffix":""},{"dropping-particle":"","family":"Lin","given":"Pei","non-dropping-particle":"","parse-names":false,"suffix":""},{"dropping-particle":"","family":"Meier","given":"Sam","non-dropping-particle":"","parse-names":false,"suffix":""},{"dropping-particle":"","family":"Noble","given":"Michael S.","non-dropping-particle":"","parse-names":false,"suffix":""},{"dropping-particle":"","family":"Saksena","given":"Gordon","non-dropping-particle":"","parse-names":false,"suffix":""},{"dropping-particle":"","family":"Voet","given":"Doug","non-dropping-particle":"","parse-names":false,"suffix":""},{"dropping-particle":"","family":"Zhang","given":"Hailei","non-dropping-particle":"","parse-names":false,"suffix":""},{"dropping-particle":"","family":"Bernard","given":"Brady","non-dropping-particle":"","parse-names":false,"suffix":""},{"dropping-particle":"","family":"Chambwe","given":"Nyasha","non-dropping-particle":"","parse-names":false,"suffix":""},{"dropping-particle":"","family":"Dhankani","given":"Varsha","non-dropping-particle":"","parse-names":false,"suffix":""},{"dropping-particle":"","family":"Knijnenburg","given":"Theo","non-dropping-particle":"","parse-names":false,"suffix":""},{"dropping-particle":"","family":"Kramer","given":"Roger","non-dropping-particle":"","parse-names":false,"suffix":""},{"dropping-particle":"","family":"Leinonen","given":"Kalle","non-dropping-particle":"","parse-names":false,"suffix":""},{"dropping-particle":"","family":"Liu","given":"Yuexin","non-dropping-particle":"","parse-names":false,"suffix":""},{"dropping-particle":"","family":"Miller","given":"Michael","non-dropping-particle":"","parse-names":false,"suffix":""},{"dropping-particle":"","family":"Reynolds","given":"Sheila","non-dropping-particle":"","parse-names":false,"suffix":""},{"dropping-particle":"","family":"Shmulevich","given":"Ilya","non-dropping-particle":"","parse-names":false,"suffix":""},{"dropping-particle":"","family":"Thorsson","given":"Vesteinn","non-dropping-particle":"","parse-names":false,"suffix":""},{"dropping-particle":"","family":"Zhang","given":"Wei","non-dropping-particle":"","parse-names":false,"suffix":""},{"dropping-particle":"","family":"Akbani","given":"Rehan","non-dropping-particle":"","parse-names":false,"suffix":""},{"dropping-particle":"","family":"Broom","given":"Bradley M.","non-dropping-particle":"","parse-names":false,"suffix":""},{"dropping-particle":"","family":"Hegde","given":"Apurva M.","non-dropping-particle":"","parse-names":false,"suffix":""},{"dropping-particle":"","family":"Ju","given":"Zhenlin","non-dropping-particle":"","parse-names":false,"suffix":""},{"dropping-particle":"","family":"Kanchi","given":"Rupa S.","non-dropping-particle":"","parse-names":false,"suffix":""},{"dropping-particle":"","family":"Korkut","given":"Anil","non-dropping-particle":"","parse-names":false,"suffix":""},{"dropping-particle":"","family":"Li","given":"Jun","non-dropping-particle":"","parse-names":false,"suffix":""},{"dropping-particle":"","family":"Liang","given":"Han","non-dropping-particle":"","parse-names":false,"suffix":""},{"dropping-particle":"","family":"Ling","given":"Shiyun","non-dropping-particle":"","parse-names":false,"suffix":""},{"dropping-particle":"","family":"Liu","given":"Wenbin","non-dropping-particle":"","parse-names":false,"suffix":""},{"dropping-particle":"","family":"Lu","given":"Yiling","non-dropping-particle":"","parse-names":false,"suffix":""},{"dropping-particle":"","family":"Mills","given":"Gordon B.","non-dropping-particle":"","parse-names":false,"suffix":""},{"dropping-particle":"","family":"Ng","given":"Kwok Shing","non-dropping-particle":"","parse-names":false,"suffix":""},{"dropping-particle":"","family":"Rao","given":"Arvind","non-dropping-particle":"","parse-names":false,"suffix":""},{"dropping-particle":"","family":"Ryan","given":"Michael","non-dropping-particle":"","parse-names":false,"suffix":""},{"dropping-particle":"","family":"Wang","given":"Jing","non-dropping-particle":"","parse-names":false,"suffix":""},{"dropping-particle":"","family":"Weinstein","given":"John N.","non-dropping-particle":"","parse-names":false,"suffix":""},{"dropping-particle":"","family":"Zhang","given":"Jiexin","non-dropping-particle":"","parse-names":false,"suffix":""},{"dropping-particle":"","family":"Abeshouse","given":"Adam","non-dropping-particle":"","parse-names":false,"suffix":""},{"dropping-particle":"","family":"Armenia","given":"Joshua","non-dropping-particle":"","parse-names":false,"suffix":""},{"dropping-particle":"","family":"Chakravarty","given":"Debyani","non-dropping-particle":"","parse-names":false,"suffix":""},{"dropping-particle":"","family":"Chatila","given":"Walid K.","non-dropping-particle":"","parse-names":false,"suffix":""},{"dropping-particle":"","family":"Bruijn","given":"Ino","non-dropping-particle":"de","parse-names":false,"suffix":""},{"dropping-particle":"","family":"Gao","given":"Jianjiong","non-dropping-particle":"","parse-names":false,"suffix":""},{"dropping-particle":"","family":"Gross","given":"Benjamin E.","non-dropping-particle":"","parse-names":false,"suffix":""},{"dropping-particle":"","family":"Heins","given":"Zachary J.","non-dropping-particle":"","parse-names":false,"suffix":""},{"dropping-particle":"","family":"Kundra","given":"Ritika","non-dropping-particle":"","parse-names":false,"suffix":""},{"dropping-particle":"","family":"La","given":"Konnor","non-dropping-particle":"","parse-names":false,"suffix":""},{"dropping-particle":"","family":"Ladanyi","given":"Marc","non-dropping-particle":"","parse-names":false,"suffix":""},{"dropping-particle":"","family":"Luna","given":"Augustin","non-dropping-particle":"","parse-names":false,"suffix":""},{"dropping-particle":"","family":"Nissan","given":"Moriah G.","non-dropping-particle":"","parse-names":false,"suffix":""},{"dropping-particle":"","family":"Ochoa","given":"Angelica","non-dropping-particle":"","parse-names":false,"suffix":""},{"dropping-particle":"","family":"Phillips","given":"Sarah M.","non-dropping-particle":"","parse-names":false,"suffix":""},{"dropping-particle":"","family":"Reznik","given":"Ed","non-dropping-particle":"","parse-names":false,"suffix":""},{"dropping-particle":"","family":"Sanchez-Vega","given":"Francisco","non-dropping-particle":"","parse-names":false,"suffix":""},{"dropping-particle":"","family":"Sander","given":"Chris","non-dropping-particle":"","parse-names":false,"suffix":""},{"dropping-particle":"","family":"Schultz","given":"Nikolaus","non-dropping-particle":"","parse-names":false,"suffix":""},{"dropping-particle":"","family":"Sheridan","given":"Robert","non-dropping-particle":"","parse-names":false,"suffix":""},{"dropping-particle":"","family":"Sumer","given":"S. Onur","non-dropping-particle":"","parse-names":false,"suffix":""},{"dropping-particle":"","family":"Sun","given":"Yichao","non-dropping-particle":"","parse-names":false,"suffix":""},{"dropping-particle":"","family":"Taylor","given":"Barry S.","non-dropping-particle":"","parse-names":false,"suffix":""},{"dropping-particle":"","family":"Wang","given":"Jioajiao","non-dropping-particle":"","parse-names":false,"suffix":""},{"dropping-particle":"","family":"Zhang","given":"Hongxin","non-dropping-particle":"","parse-names":false,"suffix":""},{"dropping-particle":"","family":"Anur","given":"Pavana","non-dropping-particle":"","parse-names":false,"suffix":""},{"dropping-particle":"","family":"Peto","given":"Myron","non-dropping-particle":"","parse-names":false,"suffix":""},{"dropping-particle":"","family":"Spellman","given":"Paul","non-dropping-particle":"","parse-names":false,"suffix":""},{"dropping-particle":"","family":"Benz","given":"Christopher","non-dropping-particle":"","parse-names":false,"suffix":""},{"dropping-particle":"","family":"Stuart","given":"Joshua M.","non-dropping-particle":"","parse-names":false,"suffix":""},{"dropping-particle":"","family":"Wong","given":"Christopher K.","non-dropping-particle":"","parse-names":false,"suffix":""},{"dropping-particle":"","family":"Yau","given":"Christina","non-dropping-particle":"","parse-names":false,"suffix":""},{"dropping-particle":"","family":"Hayes","given":"D. Neil","non-dropping-particle":"","parse-names":false,"suffix":""},{"dropping-particle":"","family":"Parker","given":"Joel S.","non-dropping-particle":"","parse-names":false,"suffix":""},{"dropping-particle":"","family":"Wilkerson","given":"Matthew D.","non-dropping-particle":"","parse-names":false,"suffix":""},{"dropping-particle":"","family":"Ally","given":"Adrian","non-dropping-particle":"","parse-names":false,"suffix":""},{"dropping-particle":"","family":"Balasundaram","given":"Miruna","non-dropping-particle":"","parse-names":false,"suffix":""},{"dropping-particle":"","family":"Bowlby","given":"Reanne","non-dropping-particle":"","parse-names":false,"suffix":""},{"dropping-particle":"","family":"Brooks","given":"Denise","non-dropping-particle":"","parse-names":false,"suffix":""},{"dropping-particle":"","family":"Carlsen","given":"Rebecca","non-dropping-particle":"","parse-names":false,"suffix":""},{"dropping-particle":"","family":"Chuah","given":"Eric","non-dropping-particle":"","parse-names":false,"suffix":""},{"dropping-particle":"","family":"Dhalla","given":"Noreen","non-dropping-particle":"","parse-names":false,"suffix":""},{"dropping-particle":"","family":"Holt","given":"Robert","non-dropping-particle":"","parse-names":false,"suffix":""},{"dropping-particle":"","family":"Jones","given":"Steven J.M.","non-dropping-particle":"","parse-names":false,"suffix":""},{"dropping-particle":"","family":"Kasaian","given":"Katayoon","non-dropping-particle":"","parse-names":false,"suffix":""},{"dropping-particle":"","family":"Lee","given":"Darlene","non-dropping-particle":"","parse-names":false,"suffix":""},{"dropping-particle":"","family":"Ma","given":"Yussanne","non-dropping-particle":"","parse-names":false,"suffix":""},{"dropping-particle":"","family":"Marra","given":"Marco A.","non-dropping-particle":"","parse-names":false,"suffix":""},{"dropping-particle":"","family":"Mayo","given":"Michael","non-dropping-particle":"","parse-names":false,"suffix":""},{"dropping-particle":"","family":"Moore","given":"Richard A.","non-dropping-particle":"","parse-names":false,"suffix":""},{"dropping-particle":"","family":"Mungall","given":"Andrew J.","non-dropping-particle":"","parse-names":false,"suffix":""},{"dropping-particle":"","family":"Mungall","given":"Karen","non-dropping-particle":"","parse-names":false,"suffix":""},{"dropping-particle":"","family":"Robertson","given":"A. Gordon","non-dropping-particle":"","parse-names":false,"suffix":""},{"dropping-particle":"","family":"Sadeghi","given":"Sara","non-dropping-particle":"","parse-names":false,"suffix":""},{"dropping-particle":"","family":"Schein","given":"Jacqueline E.","non-dropping-particle":"","parse-names":false,"suffix":""},{"dropping-particle":"","family":"Sipahimalani","given":"Payal","non-dropping-particle":"","parse-names":false,"suffix":""},{"dropping-particle":"","family":"Tam","given":"Angela","non-dropping-particle":"","parse-names":false,"suffix":""},{"dropping-particle":"","family":"Thiessen","given":"Nina","non-dropping-particle":"","parse-names":false,"suffix":""},{"dropping-particle":"","family":"Tse","given":"Kane","non-dropping-particle":"","parse-names":false,"suffix":""},{"dropping-particle":"","family":"Wong","given":"Tina","non-dropping-particle":"","parse-names":false,"suffix":""},{"dropping-particle":"","family":"Berger","given":"Ashton C.","non-dropping-particle":"","parse-names":false,"suffix":""},{"dropping-particle":"","family":"Beroukhim","given":"Rameen","non-dropping-particle":"","parse-names":false,"suffix":""},{"dropping-particle":"","family":"Cherniack","given":"Andrew D.","non-dropping-particle":"","parse-names":false,"suffix":""},{"dropping-particle":"","family":"Cibulskis","given":"Carrie","non-dropping-particle":"","parse-names":false,"suffix":""},{"dropping-particle":"","family":"Gabriel","given":"Stacey B.","non-dropping-particle":"","parse-names":false,"suffix":""},{"dropping-particle":"","family":"Gao","given":"Galen F.","non-dropping-particle":"","parse-names":false,"suffix":""},{"dropping-particle":"","family":"Ha","given":"Gavin","non-dropping-particle":"","parse-names":false,"suffix":""},{"dropping-particle":"","family":"Meyerson","given":"Matthew","non-dropping-particle":"","parse-names":false,"suffix":""},{"dropping-particle":"","family":"Schumacher","given":"Steven E.","non-dropping-particle":"","parse-names":false,"suffix":""},{"dropping-particle":"","family":"Shih","given":"Juliann","non-dropping-particle":"","parse-names":false,"suffix":""},{"dropping-particle":"","family":"Kucherlapati","given":"Melanie H.","non-dropping-particle":"","parse-names":false,"suffix":""},{"dropping-particle":"","family":"Kucherlapati","given":"Raju S.","non-dropping-particle":"","parse-names":false,"suffix":""},{"dropping-particle":"","family":"Baylin","given":"Stephen","non-dropping-particle":"","parse-names":false,"suffix":""},{"dropping-particle":"","family":"Cope","given":"Leslie","non-dropping-particle":"","parse-names":false,"suffix":""},{"dropping-particle":"","family":"Danilova","given":"Ludmila","non-dropping-particle":"","parse-names":false,"suffix":""},{"dropping-particle":"","family":"Bootwalla","given":"Moiz S.","non-dropping-particle":"","parse-names":false,"suffix":""},{"dropping-particle":"","family":"Lai","given":"Phillip H.","non-dropping-particle":"","parse-names":false,"suffix":""},{"dropping-particle":"","family":"Maglinte","given":"Dennis T.","non-dropping-particle":"","parse-names":false,"suffix":""},{"dropping-particle":"","family":"Berg","given":"David J.","non-dropping-particle":"Van Den","parse-names":false,"suffix":""},{"dropping-particle":"","family":"Weisenberger","given":"Daniel J.","non-dropping-particle":"","parse-names":false,"suffix":""},{"dropping-particle":"","family":"Auman","given":"J. Todd","non-dropping-particle":"","parse-names":false,"suffix":""},{"dropping-particle":"","family":"Balu","given":"Saianand","non-dropping-particle":"","parse-names":false,"suffix":""},{"dropping-particle":"","family":"Bodenheimer","given":"Tom","non-dropping-particle":"","parse-names":false,"suffix":""},{"dropping-particle":"","family":"Fan","given":"Cheng","non-dropping-particle":"","parse-names":false,"suffix":""},{"dropping-particle":"","family":"Hoadley","given":"Katherine A.","non-dropping-particle":"","parse-names":false,"suffix":""},{"dropping-particle":"","family":"Hoyle","given":"Alan P.","non-dropping-particle":"","parse-names":false,"suffix":""},{"dropping-particle":"","family":"Jefferys","given":"Stuart R.","non-dropping-particle":"","parse-names":false,"suffix":""},{"dropping-particle":"","family":"Jones","given":"Corbin D.","non-dropping-particle":"","parse-names":false,"suffix":""},{"dropping-particle":"","family":"Meng","given":"Shaowu","non-dropping-particle":"","parse-names":false,"suffix":""},{"dropping-particle":"","family":"Mieczkowski","given":"Piotr A.","non-dropping-particle":"","parse-names":false,"suffix":""},{"dropping-particle":"","family":"Mose","given":"Lisle E.","non-dropping-particle":"","parse-names":false,"suffix":""},{"dropping-particle":"","family":"Perou","given":"Amy H.","non-dropping-particle":"","parse-names":false,"suffix":""},{"dropping-particle":"","family":"Perou","given":"Charles M.","non-dropping-particle":"","parse-names":false,"suffix":""},{"dropping-particle":"","family":"Roach","given":"Jeffrey","non-dropping-particle":"","parse-names":false,"suffix":""},{"dropping-particle":"","family":"Shi","given":"Yan","non-dropping-particle":"","parse-names":false,"suffix":""},{"dropping-particle":"V.","family":"Simons","given":"Janae","non-dropping-particle":"","parse-names":false,"suffix":""},{"dropping-particle":"","family":"Skelly","given":"Tara","non-dropping-particle":"","parse-names":false,"suffix":""},{"dropping-particle":"","family":"Soloway","given":"Matthew G.","non-dropping-particle":"","parse-names":false,"suffix":""},{"dropping-particle":"","family":"Tan","given":"Donghui","non-dropping-particle":"","parse-names":false,"suffix":""},{"dropping-particle":"","family":"Veluvolu","given":"Umadevi","non-dropping-particle":"","parse-names":false,"suffix":""},{"dropping-particle":"","family":"Fan","given":"Huihui","non-dropping-particle":"","parse-names":false,"suffix":""},{"dropping-particle":"","family":"Hinoue","given":"Toshinori","non-dropping-particle":"","parse-names":false,"suffix":""},{"dropping-particle":"","family":"Laird","given":"Peter W.","non-dropping-particle":"","parse-names":false,"suffix":""},{"dropping-particle":"","family":"Shen","given":"Hui","non-dropping-particle":"","parse-names":false,"suffix":""},{"dropping-particle":"","family":"Zhou","given":"Wanding","non-dropping-particle":"","parse-names":false,"suffix":""},{"dropping-particle":"","family":"Bellair","given":"Michelle","non-dropping-particle":"","parse-names":false,"suffix":""},{"dropping-particle":"","family":"Chang","given":"Kyle","non-dropping-particle":"","parse-names":false,"suffix":""},{"dropping-particle":"","family":"Covington","given":"Kyle","non-dropping-particle":"","parse-names":false,"suffix":""},{"dropping-particle":"","family":"Creighton","given":"Chad J.","non-dropping-particle":"","parse-names":false,"suffix":""},{"dropping-particle":"","family":"Dinh","given":"Huyen","non-dropping-particle":"","parse-names":false,"suffix":""},{"dropping-particle":"","family":"Doddapaneni","given":"Harsha Vardhan","non-dropping-particle":"","parse-names":false,"suffix":""},{"dropping-particle":"","family":"Donehower","given":"Lawrence A.","non-dropping-particle":"","parse-names":false,"suffix":""},{"dropping-particle":"","family":"Drummond","given":"Jennifer","non-dropping-particle":"","parse-names":false,"suffix":""},{"dropping-particle":"","family":"Gibbs","given":"Richard A.","non-dropping-particle":"","parse-names":false,"suffix":""},{"dropping-particle":"","family":"Glenn","given":"Robert","non-dropping-particle":"","parse-names":false,"suffix":""},{"dropping-particle":"","family":"Hale","given":"Walker","non-dropping-particle":"","parse-names":false,"suffix":""},{"dropping-particle":"","family":"Han","given":"Yi","non-dropping-particle":"","parse-names":false,"suffix":""},{"dropping-particle":"","family":"Hu","given":"Jianhong","non-dropping-particle":"","parse-names":false,"suffix":""},{"dropping-particle":"","family":"Korchina","given":"Viktoriya","non-dropping-particle":"","parse-names":false,"suffix":""},{"dropping-particle":"","family":"Lee","given":"Sandra","non-dropping-particle":"","parse-names":false,"suffix":""},{"dropping-particle":"","family":"Lewis","given":"Lora","non-dropping-particle":"","parse-names":false,"suffix":""},{"dropping-particle":"","family":"Li","given":"Wei","non-dropping-particle":"","parse-names":false,"suffix":""},{"dropping-particle":"","family":"Liu","given":"Xiuping","non-dropping-particle":"","parse-names":false,"suffix":""},{"dropping-particle":"","family":"Morgan","given":"Margaret","non-dropping-particle":"","parse-names":false,"suffix":""},{"dropping-particle":"","family":"Morton","given":"Donna","non-dropping-particle":"","parse-names":false,"suffix":""},{"dropping-particle":"","family":"Muzny","given":"Donna","non-dropping-particle":"","parse-names":false,"suffix":""},{"dropping-particle":"","family":"Santibanez","given":"Jireh","non-dropping-particle":"","parse-names":false,"suffix":""},{"dropping-particle":"","family":"Sheth","given":"Margi","non-dropping-particle":"","parse-names":false,"suffix":""},{"dropping-particle":"","family":"Shinbro","given":"Eve","non-dropping-particle":"","parse-names":false,"suffix":""},{"dropping-particle":"","family":"Wang","given":"Linghua","non-dropping-particle":"","parse-names":false,"suffix":""},{"dropping-particle":"","family":"Wang","given":"Min","non-dropping-particle":"","parse-names":false,"suffix":""},{"dropping-particle":"","family":"Wheeler","given":"David A.","non-dropping-particle":"","parse-names":false,"suffix":""},{"dropping-particle":"","family":"Xi","given":"Liu","non-dropping-particle":"","parse-names":false,"suffix":""},{"dropping-particle":"","family":"Zhao","given":"Fengmei","non-dropping-particle":"","parse-names":false,"suffix":""},{"dropping-particle":"","family":"Hess","given":"Julian","non-dropping-particle":"","parse-names":false,"suffix":""},{"dropping-particle":"","family":"Appelbaum","given":"Elizabeth L.","non-dropping-particle":"","parse-names":false,"suffix":""},{"dropping-particle":"","family":"Bailey","given":"Matthew","non-dropping-particle":"","parse-names":false,"suffix":""},{"dropping-particle":"","family":"Cordes","given":"Matthew G.","non-dropping-particle":"","parse-names":false,"suffix":""},{"dropping-particle":"","family":"Ding","given":"Li","non-dropping-particle":"","parse-names":false,"suffix":""},{"dropping-particle":"","family":"Fronick","given":"Catrina C.","non-dropping-particle":"","parse-names":false,"suffix":""},{"dropping-particle":"","family":"Fulton","given":"Lucinda A.","non-dropping-particle":"","parse-names":false,"suffix":""},{"dropping-particle":"","family":"Fulton","given":"Robert S.","non-dropping-particle":"","parse-names":false,"suffix":""},{"dropping-particle":"","family":"Kandoth","given":"Cyriac","non-dropping-particle":"","parse-names":false,"suffix":""},{"dropping-particle":"","family":"Mardis","given":"Elaine R.","non-dropping-particle":"","parse-names":false,"suffix":""},{"dropping-particle":"","family":"McLellan","given":"Michael D.","non-dropping-particle":"","parse-names":false,"suffix":""},{"dropping-particle":"","family":"Miller","given":"Christopher A.","non-dropping-particle":"","parse-names":false,"suffix":""},{"dropping-particle":"","family":"Schmidt","given":"Heather K.","non-dropping-particle":"","parse-names":false,"suffix":""},{"dropping-particle":"","family":"Wilson","given":"Richard K.","non-dropping-particle":"","parse-names":false,"suffix":""},{"dropping-particle":"","family":"Crain","given":"Daniel","non-dropping-particle":"","parse-names":false,"suffix":""},{"dropping-particle":"","family":"Curley","given":"Erin","non-dropping-particle":"","parse-names":false,"suffix":""},{"dropping-particle":"","family":"Gardner","given":"Johanna","non-dropping-particle":"","parse-names":false,"suffix":""},{"dropping-particle":"","family":"Lau","given":"Kevin","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Penny","given":"Robert","non-dropping-particle":"","parse-names":false,"suffix":""},{"dropping-particle":"","family":"Shelton","given":"Candace","non-dropping-particle":"","parse-names":false,"suffix":""},{"dropping-particle":"","family":"Shelton","given":"Troy","non-dropping-particle":"","parse-names":false,"suffix":""},{"dropping-particle":"","family":"Sherman","given":"Mark","non-dropping-particle":"","parse-names":false,"suffix":""},{"dropping-particle":"","family":"Thompson","given":"Eric","non-dropping-particle":"","parse-names":false,"suffix":""},{"dropping-particle":"","family":"Yena","given":"Peggy","non-dropping-particle":"","parse-names":false,"suffix":""},{"dropping-particle":"","family":"Bowen","given":"Jay","non-dropping-particle":"","parse-names":false,"suffix":""},{"dropping-particle":"","family":"Gastier-Foster","given":"Julie M.","non-dropping-particle":"","parse-names":false,"suffix":""},{"dropping-particle":"","family":"Gerken","given":"Mark","non-dropping-particle":"","parse-names":false,"suffix":""},{"dropping-particle":"","family":"Leraas","given":"Kristen M.","non-dropping-particle":"","parse-names":false,"suffix":""},{"dropping-particle":"","family":"Lichtenberg","given":"Tara M.","non-dropping-particle":"","parse-names":false,"suffix":""},{"dropping-particle":"","family":"Ramirez","given":"Nilsa C.","non-dropping-particle":"","parse-names":false,"suffix":""},{"dropping-particle":"","family":"Wise","given":"Lisa","non-dropping-particle":"","parse-names":false,"suffix":""},{"dropping-particle":"","family":"Zmuda","given":"Erik","non-dropping-particle":"","parse-names":false,"suffix":""},{"dropping-particle":"","family":"Corcoran","given":"Niall","non-dropping-particle":"","parse-names":false,"suffix":""},{"dropping-particle":"","family":"Costello","given":"Tony","non-dropping-particle":"","parse-names":false,"suffix":""},{"dropping-particle":"","family":"Hovens","given":"Christopher","non-dropping-particle":"","parse-names":false,"suffix":""},{"dropping-particle":"","family":"Carvalho","given":"Andre L.","non-dropping-particle":"","parse-names":false,"suffix":""},{"dropping-particle":"","family":"Carvalho","given":"Ana C.","non-dropping-particle":"de","parse-names":false,"suffix":""},{"dropping-particle":"","family":"Fregnani","given":"José H.","non-dropping-particle":"","parse-names":false,"suffix":""},{"dropping-particle":"","family":"Longatto-Filho","given":"Adhemar","non-dropping-particle":"","parse-names":false,"suffix":""},{"dropping-particle":"","family":"Reis","given":"Rui M.","non-dropping-particle":"","parse-names":false,"suffix":""},{"dropping-particle":"","family":"Scapulatempo-Neto","given":"Cristovam","non-dropping-particle":"","parse-names":false,"suffix":""},{"dropping-particle":"","family":"Silveira","given":"Henrique C.S.","non-dropping-particle":"","parse-names":false,"suffix":""},{"dropping-particle":"","family":"Vidal","given":"Daniel O.","non-dropping-particle":"","parse-names":false,"suffix":""},{"dropping-particle":"","family":"Burnette","given":"Andrew","non-dropping-particle":"","parse-names":false,"suffix":""},{"dropping-particle":"","family":"Eschbacher","given":"Jennifer","non-dropping-particle":"","parse-names":false,"suffix":""},{"dropping-particle":"","family":"Hermes","given":"Beth","non-dropping-particle":"","parse-names":false,"suffix":""},{"dropping-particle":"","family":"Noss","given":"Ardene","non-dropping-particle":"","parse-names":false,"suffix":""},{"dropping-particle":"","family":"Singh","given":"Rosy","non-dropping-particle":"","parse-names":false,"suffix":""},{"dropping-particle":"","family":"Anderson","given":"Matthew L.","non-dropping-particle":"","parse-names":false,"suffix":""},{"dropping-particle":"","family":"Castro","given":"Patricia D.","non-dropping-particle":"","parse-names":false,"suffix":""},{"dropping-particle":"","family":"Ittmann","given":"Michael","non-dropping-particle":"","parse-names":false,"suffix":""},{"dropping-particle":"","family":"Huntsman","given":"David","non-dropping-particle":"","parse-names":false,"suffix":""},{"dropping-particle":"","family":"Kohl","given":"Bernard","non-dropping-particle":"","parse-names":false,"suffix":""},{"dropping-particle":"","family":"Le","given":"Xuan","non-dropping-particle":"","parse-names":false,"suffix":""},{"dropping-particle":"","family":"Thorp","given":"Richard","non-dropping-particle":"","parse-names":false,"suffix":""},{"dropping-particle":"","family":"Andry","given":"Chris","non-dropping-particle":"","parse-names":false,"suffix":""},{"dropping-particle":"","family":"Duffy","given":"Elizabeth R.","non-dropping-particle":"","parse-names":false,"suffix":""},{"dropping-particle":"","family":"Lyadov","given":"Vladimir","non-dropping-particle":"","parse-names":false,"suffix":""},{"dropping-particle":"","family":"Paklina","given":"Oxana","non-dropping-particle":"","parse-names":false,"suffix":""},{"dropping-particle":"","family":"Setdikova","given":"Galiya","non-dropping-particle":"","parse-names":false,"suffix":""},{"dropping-particle":"","family":"Shabunin","given":"Alexey","non-dropping-particle":"","parse-names":false,"suffix":""},{"dropping-particle":"","family":"Tavobilov","given":"Mikhail","non-dropping-particle":"","parse-names":false,"suffix":""},{"dropping-particle":"","family":"McPherson","given":"Christopher","non-dropping-particle":"","parse-names":false,"suffix":""},{"dropping-particle":"","family":"Warnick","given":"Ronald","non-dropping-particle":"","parse-names":false,"suffix":""},{"dropping-particle":"","family":"Berkowitz","given":"Ross","non-dropping-particle":"","parse-names":false,"suffix":""},{"dropping-particle":"","family":"Cramer","given":"Daniel","non-dropping-particle":"","parse-names":false,"suffix":""},{"dropping-particle":"","family":"Feltmate","given":"Colleen","non-dropping-particle":"","parse-names":false,"suffix":""},{"dropping-particle":"","family":"Horowitz","given":"Neil","non-dropping-particle":"","parse-names":false,"suffix":""},{"dropping-particle":"","family":"Kibel","given":"Adam","non-dropping-particle":"","parse-names":false,"suffix":""},{"dropping-particle":"","family":"Muto","given":"Michael","non-dropping-particle":"","parse-names":false,"suffix":""},{"dropping-particle":"","family":"Raut","given":"Chandrajit P.","non-dropping-particle":"","parse-names":false,"suffix":""},{"dropping-particle":"","family":"Malykh","given":"Andrei","non-dropping-particle":"","parse-names":false,"suffix":""},{"dropping-particle":"","family":"Barnholtz-Sloan","given":"Jill S.","non-dropping-particle":"","parse-names":false,"suffix":""},{"dropping-particle":"","family":"Barrett","given":"Wendi","non-dropping-particle":"","parse-names":false,"suffix":""},{"dropping-particle":"","family":"Devine","given":"Karen","non-dropping-particle":"","parse-names":false,"suffix":""},{"dropping-particle":"","family":"Fulop","given":"Jordonna","non-dropping-particle":"","parse-names":false,"suffix":""},{"dropping-particle":"","family":"Ostrom","given":"Quinn T.","non-dropping-particle":"","parse-names":false,"suffix":""},{"dropping-particle":"","family":"Shimmel","given":"Kristen","non-dropping-particle":"","parse-names":false,"suffix":""},{"dropping-particle":"","family":"Wolinsky","given":"Yingli","non-dropping-particle":"","parse-names":false,"suffix":""},{"dropping-particle":"","family":"Sloan","given":"Andrew E.","non-dropping-particle":"","parse-names":false,"suffix":""},{"dropping-particle":"","family":"Rose","given":"Agostino","non-dropping-particle":"De","parse-names":false,"suffix":""},{"dropping-particle":"","family":"Giuliante","given":"Felice","non-dropping-particle":"","parse-names":false,"suffix":""},{"dropping-particle":"","family":"Goodman","given":"Marc","non-dropping-particle":"","parse-names":false,"suffix":""},{"dropping-particle":"","family":"Karlan","given":"Beth Y.","non-dropping-particle":"","parse-names":false,"suffix":""},{"dropping-particle":"","family":"Hagedorn","given":"Curt H.","non-dropping-particle":"","parse-names":false,"suffix":""},{"dropping-particle":"","family":"Eckman","given":"John","non-dropping-particle":"","parse-names":false,"suffix":""},{"dropping-particle":"","family":"Harr","given":"Jodi","non-dropping-particle":"","parse-names":false,"suffix":""},{"dropping-particle":"","family":"Myers","given":"Jerome","non-dropping-particle":"","parse-names":false,"suffix":""},{"dropping-particle":"","family":"Tucker","given":"Kelinda","non-dropping-particle":"","parse-names":false,"suffix":""},{"dropping-particle":"","family":"Zach","given":"Leigh Anne","non-dropping-particle":"","parse-names":false,"suffix":""},{"dropping-particle":"","family":"Deyarmin","given":"Brenda","non-dropping-particle":"","parse-names":false,"suffix":""},{"dropping-particle":"","family":"Hu","given":"Hai","non-dropping-particle":"","parse-names":false,"suffix":""},{"dropping-particle":"","family":"Kvecher","given":"Leonid","non-dropping-particle":"","parse-names":false,"suffix":""},{"dropping-particle":"","family":"Larson","given":"Caroline","non-dropping-particle":"","parse-names":false,"suffix":""},{"dropping-particle":"","family":"Mural","given":"Richard J.","non-dropping-particle":"","parse-names":false,"suffix":""},{"dropping-particle":"","family":"Somiari","given":"Stella","non-dropping-particle":"","parse-names":false,"suffix":""},{"dropping-particle":"","family":"Vicha","given":"Ales","non-dropping-particle":"","parse-names":false,"suffix":""},{"dropping-particle":"","family":"Zelinka","given":"Tomas","non-dropping-particle":"","parse-names":false,"suffix":""},{"dropping-particle":"","family":"Bennett","given":"Joseph","non-dropping-particle":"","parse-names":false,"suffix":""},{"dropping-particle":"","family":"Iacocca","given":"Mary","non-dropping-particle":"","parse-names":false,"suffix":""},{"dropping-particle":"","family":"Rabeno","given":"Brenda","non-dropping-particle":"","parse-names":false,"suffix":""},{"dropping-particle":"","family":"Swanson","given":"Patricia","non-dropping-particle":"","parse-names":false,"suffix":""},{"dropping-particle":"","family":"Latour","given":"Mathieu","non-dropping-particle":"","parse-names":false,"suffix":""},{"dropping-particle":"","family":"Lacombe","given":"Louis","non-dropping-particle":"","parse-names":false,"suffix":""},{"dropping-particle":"","family":"Têtu","given":"Bernard","non-dropping-particle":"","parse-names":false,"suffix":""},{"dropping-particle":"","family":"Bergeron","given":"Alain","non-dropping-particle":"","parse-names":false,"suffix":""},{"dropping-particle":"","family":"McGraw","given":"Mary","non-dropping-particle":"","parse-names":false,"suffix":""},{"dropping-particle":"","family":"Staugaitis","given":"Susan M.","non-dropping-particle":"","parse-names":false,"suffix":""},{"dropping-particle":"","family":"Chabot","given":"John","non-dropping-particle":"","parse-names":false,"suffix":""},{"dropping-particle":"","family":"Hibshoosh","given":"Hanina","non-dropping-particle":"","parse-names":false,"suffix":""},{"dropping-particle":"","family":"Sepulveda","given":"Antonia","non-dropping-particle":"","parse-names":false,"suffix":""},{"dropping-particle":"","family":"Su","given":"Tao","non-dropping-particle":"","parse-names":false,"suffix":""},{"dropping-particle":"","family":"Wang","given":"Timothy","non-dropping-particle":"","parse-names":false,"suffix":""},{"dropping-particle":"","family":"Potapova","given":"Olga","non-dropping-particle":"","parse-names":false,"suffix":""},{"dropping-particle":"","family":"Voronina","given":"Olga","non-dropping-particle":"","parse-names":false,"suffix":""},{"dropping-particle":"","family":"Desjardins","given":"Laurence","non-dropping-particle":"","parse-names":false,"suffix":""},{"dropping-particle":"","family":"Mariani","given":"Odette","non-dropping-particle":"","parse-names":false,"suffix":""},{"dropping-particle":"","family":"Roman-Roman","given":"Sergio","non-dropping-particle":"","parse-names":false,"suffix":""},{"dropping-particle":"","family":"Sastre","given":"Xavier","non-dropping-particle":"","parse-names":false,"suffix":""},{"dropping-particle":"","family":"Stern","given":"Marc Henri","non-dropping-particle":"","parse-names":false,"suffix":""},{"dropping-particle":"","family":"Cheng","given":"Feixiong","non-dropping-particle":"","parse-names":false,"suffix":""},{"dropping-particle":"","family":"Signoretti","given":"Sabina","non-dropping-particle":"","parse-names":false,"suffix":""},{"dropping-particle":"","family":"Berchuck","given":"Andrew","non-dropping-particle":"","parse-names":false,"suffix":""},{"dropping-particle":"","family":"Bigner","given":"Darell","non-dropping-particle":"","parse-names":false,"suffix":""},{"dropping-particle":"","family":"Lipp","given":"Eric","non-dropping-particle":"","parse-names":false,"suffix":""},{"dropping-particle":"","family":"Marks","given":"Jeffrey","non-dropping-particle":"","parse-names":false,"suffix":""},{"dropping-particle":"","family":"McCall","given":"Shannon","non-dropping-particle":"","parse-names":false,"suffix":""},{"dropping-particle":"","family":"McLendon","given":"Roger","non-dropping-particle":"","parse-names":false,"suffix":""},{"dropping-particle":"","family":"Secord","given":"Angeles","non-dropping-particle":"","parse-names":false,"suffix":""},{"dropping-particle":"","family":"Sharp","given":"Alexis","non-dropping-particle":"","parse-names":false,"suffix":""},{"dropping-particle":"","family":"Behera","given":"Madhusmita","non-dropping-particle":"","parse-names":false,"suffix":""},{"dropping-particle":"","family":"Brat","given":"Daniel J.","non-dropping-particle":"","parse-names":false,"suffix":""},{"dropping-particle":"","family":"Chen","given":"Amy","non-dropping-particle":"","parse-names":false,"suffix":""},{"dropping-particle":"","family":"Delman","given":"Keith","non-dropping-particle":"","parse-names":false,"suffix":""},{"dropping-particle":"","family":"Force","given":"Seth","non-dropping-particle":"","parse-names":false,"suffix":""},{"dropping-particle":"","family":"Khuri","given":"Fadlo","non-dropping-particle":"","parse-names":false,"suffix":""},{"dropping-particle":"","family":"Magliocca","given":"Kelly","non-dropping-particle":"","parse-names":false,"suffix":""},{"dropping-particle":"","family":"Maithel","given":"Shishir","non-dropping-particle":"","parse-names":false,"suffix":""},{"dropping-particle":"","family":"Olson","given":"Jeffrey J.","non-dropping-particle":"","parse-names":false,"suffix":""},{"dropping-particle":"","family":"Owonikoko","given":"Taofeek","non-dropping-particle":"","parse-names":false,"suffix":""},{"dropping-particle":"","family":"Pickens","given":"Alan","non-dropping-particle":"","parse-names":false,"suffix":""},{"dropping-particle":"","family":"Ramalingam","given":"Suresh","non-dropping-particle":"","parse-names":false,"suffix":""},{"dropping-particle":"","family":"Shin","given":"Dong M.","non-dropping-particle":"","parse-names":false,"suffix":""},{"dropping-particle":"","family":"Sica","given":"Gabriel","non-dropping-particle":"","parse-names":false,"suffix":""},{"dropping-particle":"","family":"Meir","given":"Erwin G.","non-dropping-particle":"Van","parse-names":false,"suffix":""},{"dropping-particle":"","family":"Zhang","given":"Hongzheng","non-dropping-particle":"","parse-names":false,"suffix":""},{"dropping-particle":"","family":"Eijckenboom","given":"Wil","non-dropping-particle":"","parse-names":false,"suffix":""},{"dropping-particle":"","family":"Gillis","given":"Ad","non-dropping-particle":"","parse-names":false,"suffix":""},{"dropping-particle":"","family":"Korpershoek","given":"Esther","non-dropping-particle":"","parse-names":false,"suffix":""},{"dropping-particle":"","family":"Looijenga","given":"Leendert","non-dropping-particle":"","parse-names":false,"suffix":""},{"dropping-particle":"","family":"Oosterhuis","given":"Wolter","non-dropping-particle":"","parse-names":false,"suffix":""},{"dropping-particle":"","family":"Stoop","given":"Hans","non-dropping-particle":"","parse-names":false,"suffix":""},{"dropping-particle":"","family":"Kessel","given":"Kim E.","non-dropping-particle":"van","parse-names":false,"suffix":""},{"dropping-particle":"","family":"Zwarthoff","given":"Ellen C.","non-dropping-particle":"","parse-names":false,"suffix":""},{"dropping-particle":"","family":"Calatozzolo","given":"Chiara","non-dropping-particle":"","parse-names":false,"suffix":""},{"dropping-particle":"","family":"Cuppini","given":"Lucia","non-dropping-particle":"","parse-names":false,"suffix":""},{"dropping-particle":"","family":"Cuzzubbo","given":"Stefania","non-dropping-particle":"","parse-names":false,"suffix":""},{"dropping-particle":"","family":"DiMeco","given":"Francesco","non-dropping-particle":"","parse-names":false,"suffix":""},{"dropping-particle":"","family":"Finocchiaro","given":"Gaetano","non-dropping-particle":"","parse-names":false,"suffix":""},{"dropping-particle":"","family":"Mattei","given":"Luca","non-dropping-particle":"","parse-names":false,"suffix":""},{"dropping-particle":"","family":"Perin","given":"Alessandro","non-dropping-particle":"","parse-names":false,"suffix":""},{"dropping-particle":"","family":"Pollo","given":"Bianca","non-dropping-particle":"","parse-names":false,"suffix":""},{"dropping-particle":"","family":"Chen","given":"Chu","non-dropping-particle":"","parse-names":false,"suffix":""},{"dropping-particle":"","family":"Houck","given":"John","non-dropping-particle":"","parse-names":false,"suffix":""},{"dropping-particle":"","family":"Lohavanichbutr","given":"Pawadee","non-dropping-particle":"","parse-names":false,"suffix":""},{"dropping-particle":"","family":"Hartmann","given":"Arndt","non-dropping-particle":"","parse-names":false,"suffix":""},{"dropping-particle":"","family":"Stoehr","given":"Christine","non-dropping-particle":"","parse-names":false,"suffix":""},{"dropping-particle":"","family":"Stoehr","given":"Robert","non-dropping-particle":"","parse-names":false,"suffix":""},{"dropping-particle":"","family":"Taubert","given":"Helge","non-dropping-particle":"","parse-names":false,"suffix":""},{"dropping-particle":"","family":"Wach","given":"Sven","non-dropping-particle":"","parse-names":false,"suffix":""},{"dropping-particle":"","family":"Wullich","given":"Bernd","non-dropping-particle":"","parse-names":false,"suffix":""},{"dropping-particle":"","family":"Kycler","given":"Witold","non-dropping-particle":"","parse-names":false,"suffix":""},{"dropping-particle":"","family":"Murawa","given":"Dawid","non-dropping-particle":"","parse-names":false,"suffix":""},{"dropping-particle":"","family":"Wiznerowicz","given":"Maciej","non-dropping-particle":"","parse-names":false,"suffix":""},{"dropping-particle":"","family":"Chung","given":"Ki","non-dropping-particle":"","parse-names":false,"suffix":""},{"dropping-particle":"","family":"Edenfield","given":"W. Jeffrey","non-dropping-particle":"","parse-names":false,"suffix":""},{"dropping-particle":"","family":"Martin","given":"Julie","non-dropping-particle":"","parse-names":false,"suffix":""},{"dropping-particle":"","family":"Baudin","given":"Eric","non-dropping-particle":"","parse-names":false,"suffix":""},{"dropping-particle":"","family":"Bubley","given":"Glenn","non-dropping-particle":"","parse-names":false,"suffix":""},{"dropping-particle":"","family":"Bueno","given":"Raphael","non-dropping-particle":"","parse-names":false,"suffix":""},{"dropping-particle":"","family":"Rienzo","given":"Assunta","non-dropping-particle":"De","parse-names":false,"suffix":""},{"dropping-particle":"","family":"Richards","given":"William G.","non-dropping-particle":"","parse-names":false,"suffix":""},{"dropping-particle":"","family":"Kalkanis","given":"Steven","non-dropping-particle":"","parse-names":false,"suffix":""},{"dropping-particle":"","family":"Mikkelsen","given":"Tom","non-dropping-particle":"","parse-names":false,"suffix":""},{"dropping-particle":"","family":"Noushmehr","given":"Houtan","non-dropping-particle":"","parse-names":false,"suffix":""},{"dropping-particle":"","family":"Scarpace","given":"Lisa","non-dropping-particle":"","parse-names":false,"suffix":""},{"dropping-particle":"","family":"Girard","given":"Nicolas","non-dropping-particle":"","parse-names":false,"suffix":""},{"dropping-particle":"","family":"Aymerich","given":"Marta","non-dropping-particle":"","parse-names":false,"suffix":""},{"dropping-particle":"","family":"Campo","given":"Elias","non-dropping-particle":"","parse-names":false,"suffix":""},{"dropping-particle":"","family":"Giné","given":"Eva","non-dropping-particle":"","parse-names":false,"suffix":""},{"dropping-particle":"","family":"Guillermo","given":"Armando López","non-dropping-particle":"","parse-names":false,"suffix":""},{"dropping-particle":"","family":"Bang","given":"Nguyen","non-dropping-particle":"Van","parse-names":false,"suffix":""},{"dropping-particle":"","family":"Hanh","given":"Phan Thi","non-dropping-particle":"","parse-names":false,"suffix":""},{"dropping-particle":"","family":"Phu","given":"Bui Duc","non-dropping-particle":"","parse-names":false,"suffix":""},{"dropping-particle":"","family":"Tang","given":"Yufang","non-dropping-particle":"","parse-names":false,"suffix":""},{"dropping-particle":"","family":"Colman","given":"Howard","non-dropping-particle":"","parse-names":false,"suffix":""},{"dropping-particle":"","family":"Evason","given":"Kimberley","non-dropping-particle":"","parse-names":false,"suffix":""},{"dropping-particle":"","family":"Dottino","given":"Peter R.","non-dropping-particle":"","parse-names":false,"suffix":""},{"dropping-particle":"","family":"Martignetti","given":"John A.","non-dropping-particle":"","parse-names":false,"suffix":""},{"dropping-particle":"","family":"Gabra","given":"Hani","non-dropping-particle":"","parse-names":false,"suffix":""},{"dropping-particle":"","family":"Juhl","given":"Hartmut","non-dropping-particle":"","parse-names":false,"suffix":""},{"dropping-particle":"","family":"Akeredolu","given":"Teniola","non-dropping-particle":"","parse-names":false,"suffix":""},{"dropping-particle":"","family":"Stepa","given":"Serghei","non-dropping-particle":"","parse-names":false,"suffix":""},{"dropping-particle":"","family":"Hoon","given":"Dave","non-dropping-particle":"","parse-names":false,"suffix":""},{"dropping-particle":"","family":"Ahn","given":"Keunsoo","non-dropping-particle":"","parse-names":false,"suffix":""},{"dropping-particle":"","family":"Kang","given":"Koo Jeong","non-dropping-particle":"","parse-names":false,"suffix":""},{"dropping-particle":"","family":"Beuschlein","given":"Felix","non-dropping-particle":"","parse-names":false,"suffix":""},{"dropping-particle":"","family":"Breggia","given":"Anne","non-dropping-particle":"","parse-names":false,"suffix":""},{"dropping-particle":"","family":"Birrer","given":"Michael","non-dropping-particle":"","parse-names":false,"suffix":""},{"dropping-particle":"","family":"Bell","given":"Debra","non-dropping-particle":"","parse-names":false,"suffix":""},{"dropping-particle":"","family":"Borad","given":"Mitesh","non-dropping-particle":"","parse-names":false,"suffix":""},{"dropping-particle":"","family":"Bryce","given":"Alan H.","non-dropping-particle":"","parse-names":false,"suffix":""},{"dropping-particle":"","family":"Castle","given":"Erik","non-dropping-particle":"","parse-names":false,"suffix":""},{"dropping-particle":"","family":"Chandan","given":"Vishal","non-dropping-particle":"","parse-names":false,"suffix":""},{"dropping-particle":"","family":"Cheville","given":"John","non-dropping-particle":"","parse-names":false,"suffix":""},{"dropping-particle":"","family":"Copland","given":"John A.","non-dropping-particle":"","parse-names":false,"suffix":""},{"dropping-particle":"","family":"Farnell","given":"Michael","non-dropping-particle":"","parse-names":false,"suffix":""},{"dropping-particle":"","family":"Flotte","given":"Thomas","non-dropping-particle":"","parse-names":false,"suffix":""},{"dropping-particle":"","family":"Giama","given":"Nasra","non-dropping-particle":"","parse-names":false,"suffix":""},{"dropping-particle":"","family":"Ho","given":"Thai","non-dropping-particle":"","parse-names":false,"suffix":""},{"dropping-particle":"","family":"Kendrick","given":"Michael","non-dropping-particle":"","parse-names":false,"suffix":""},{"dropping-particle":"","family":"Kocher","given":"Jean Pierre","non-dropping-particle":"","parse-names":false,"suffix":""},{"dropping-particle":"","family":"Kopp","given":"Karla","non-dropping-particle":"","parse-names":false,"suffix":""},{"dropping-particle":"","family":"Moser","given":"Catherine","non-dropping-particle":"","parse-names":false,"suffix":""},{"dropping-particle":"","family":"Nagorney","given":"David","non-dropping-particle":"","parse-names":false,"suffix":""},{"dropping-particle":"","family":"O'Brien","given":"Daniel","non-dropping-particle":"","parse-names":false,"suffix":""},{"dropping-particle":"","family":"O'Neill","given":"Brian Patrick","non-dropping-particle":"","parse-names":false,"suffix":""},{"dropping-particle":"","family":"Patel","given":"Tushar","non-dropping-particle":"","parse-names":false,"suffix":""},{"dropping-particle":"","family":"Petersen","given":"Gloria","non-dropping-particle":"","parse-names":false,"suffix":""},{"dropping-particle":"","family":"Que","given":"Florencia","non-dropping-particle":"","parse-names":false,"suffix":""},{"dropping-particle":"","family":"Rivera","given":"Michael","non-dropping-particle":"","parse-names":false,"suffix":""},{"dropping-particle":"","family":"Roberts","given":"Lewis","non-dropping-particle":"","parse-names":false,"suffix":""},{"dropping-particle":"","family":"Smallridge","given":"Robert","non-dropping-particle":"","parse-names":false,"suffix":""},{"dropping-particle":"","family":"Smyrk","given":"Thomas","non-dropping-particle":"","parse-names":false,"suffix":""},{"dropping-particle":"","family":"Stanton","given":"Melissa","non-dropping-particle":"","parse-names":false,"suffix":""},{"dropping-particle":"","family":"Thompson","given":"R. Houston","non-dropping-particle":"","parse-names":false,"suffix":""},{"dropping-particle":"","family":"Torbenson","given":"Michael","non-dropping-particle":"","parse-names":false,"suffix":""},{"dropping-particle":"","family":"Yang","given":"Ju Dong","non-dropping-particle":"","parse-names":false,"suffix":""},{"dropping-particle":"","family":"Zhang","given":"Lizhi","non-dropping-particle":"","parse-names":false,"suffix":""},{"dropping-particle":"","family":"Brimo","given":"Fadi","non-dropping-particle":"","parse-names":false,"suffix":""},{"dropping-particle":"","family":"Ajani","given":"Jaffer A.","non-dropping-particle":"","parse-names":false,"suffix":""},{"dropping-particle":"","family":"Angulo Gonzalez","given":"Ana Maria","non-dropping-particle":"","parse-names":false,"suffix":""},{"dropping-particle":"","family":"Behrens","given":"Carmen","non-dropping-particle":"","parse-names":false,"suffix":""},{"dropping-particle":"","family":"Bondaruk","given":"Jolanta","non-dropping-particle":"","parse-names":false,"suffix":""},{"dropping-particle":"","family":"Broaddus","given":"Russell","non-dropping-particle":"","parse-names":false,"suffix":""},{"dropping-particle":"","family":"Czerniak","given":"Bogdan","non-dropping-particle":"","parse-names":false,"suffix":""},{"dropping-particle":"","family":"Esmaeli","given":"Bita","non-dropping-particle":"","parse-names":false,"suffix":""},{"dropping-particle":"","family":"Fujimoto","given":"Junya","non-dropping-particle":"","parse-names":false,"suffix":""},{"dropping-particle":"","family":"Gershenwald","given":"Jeffrey","non-dropping-particle":"","parse-names":false,"suffix":""},{"dropping-particle":"","family":"Guo","given":"Charles","non-dropping-particle":"","parse-names":false,"suffix":""},{"dropping-particle":"","family":"Logothetis","given":"Christopher","non-dropping-particle":"","parse-names":false,"suffix":""},{"dropping-particle":"","family":"Meric-Bernstam","given":"Funda","non-dropping-particle":"","parse-names":false,"suffix":""},{"dropping-particle":"","family":"Moran","given":"Cesar","non-dropping-particle":"","parse-names":false,"suffix":""},{"dropping-particle":"","family":"Ramondetta","given":"Lois","non-dropping-particle":"","parse-names":false,"suffix":""},{"dropping-particle":"","family":"Rice","given":"David","non-dropping-particle":"","parse-names":false,"suffix":""},{"dropping-particle":"","family":"Sood","given":"Anil","non-dropping-particle":"","parse-names":false,"suffix":""},{"dropping-particle":"","family":"Tamboli","given":"Pheroze","non-dropping-particle":"","parse-names":false,"suffix":""},{"dropping-particle":"","family":"Thompson","given":"Timothy","non-dropping-particle":"","parse-names":false,"suffix":""},{"dropping-particle":"","family":"Troncoso","given":"Patricia","non-dropping-particle":"","parse-names":false,"suffix":""},{"dropping-particle":"","family":"Tsao","given":"Anne","non-dropping-particle":"","parse-names":false,"suffix":""},{"dropping-particle":"","family":"Wistuba","given":"Ignacio","non-dropping-particle":"","parse-names":false,"suffix":""},{"dropping-particle":"","family":"Carter","given":"Candace","non-dropping-particle":"","parse-names":false,"suffix":""},{"dropping-particle":"","family":"Haydu","given":"Lauren","non-dropping-particle":"","parse-names":false,"suffix":""},{"dropping-particle":"","family":"Hersey","given":"Peter","non-dropping-particle":"","parse-names":false,"suffix":""},{"dropping-particle":"","family":"Jakrot","given":"Valerie","non-dropping-particle":"","parse-names":false,"suffix":""},{"dropping-particle":"","family":"Kakavand","given":"Hojabr","non-dropping-particle":"","parse-names":false,"suffix":""},{"dropping-particle":"","family":"Kefford","given":"Richard","non-dropping-particle":"","parse-names":false,"suffix":""},{"dropping-particle":"","family":"Lee","given":"Kenneth","non-dropping-particle":"","parse-names":false,"suffix":""},{"dropping-particle":"","family":"Long","given":"Georgina","non-dropping-particle":"","parse-names":false,"suffix":""},{"dropping-particle":"","family":"Mann","given":"Graham","non-dropping-particle":"","parse-names":false,"suffix":""},{"dropping-particle":"","family":"Quinn","given":"Michael","non-dropping-particle":"","parse-names":false,"suffix":""},{"dropping-particle":"","family":"Saw","given":"Robyn","non-dropping-particle":"","parse-names":false,"suffix":""},{"dropping-particle":"","family":"Scolyer","given":"Richard","non-dropping-particle":"","parse-names":false,"suffix":""},{"dropping-particle":"","family":"Shannon","given":"Kerwin","non-dropping-particle":"","parse-names":false,"suffix":""},{"dropping-particle":"","family":"Spillane","given":"Andrew","non-dropping-particle":"","parse-names":false,"suffix":""},{"dropping-particle":"","family":"Stretch","given":"Jonathan","non-dropping-particle":"","parse-names":false,"suffix":""},{"dropping-particle":"","family":"Synott","given":"Maria","non-dropping-particle":"","parse-names":false,"suffix":""},{"dropping-particle":"","family":"Thompson","given":"John","non-dropping-particle":"","parse-names":false,"suffix":""},{"dropping-particle":"","family":"Wilmott","given":"James","non-dropping-particle":"","parse-names":false,"suffix":""},{"dropping-particle":"","family":"Al-Ahmadie","given":"Hikmat","non-dropping-particle":"","parse-names":false,"suffix":""},{"dropping-particle":"","family":"Chan","given":"Timothy A.","non-dropping-particle":"","parse-names":false,"suffix":""},{"dropping-particle":"","family":"Ghossein","given":"Ronald","non-dropping-particle":"","parse-names":false,"suffix":""},{"dropping-particle":"","family":"Gopalan","given":"Anuradha","non-dropping-particle":"","parse-names":false,"suffix":""},{"dropping-particle":"","family":"Levine","given":"Douglas A.","non-dropping-particle":"","parse-names":false,"suffix":""},{"dropping-particle":"","family":"Reuter","given":"Victor","non-dropping-particle":"","parse-names":false,"suffix":""},{"dropping-particle":"","family":"Singer","given":"Samuel","non-dropping-particle":"","parse-names":false,"suffix":""},{"dropping-particle":"","family":"Singh","given":"Bhuvanesh","non-dropping-particle":"","parse-names":false,"suffix":""},{"dropping-particle":"","family":"Tien","given":"Nguyen Viet","non-dropping-particle":"","parse-names":false,"suffix":""},{"dropping-particle":"","family":"Broudy","given":"Thomas","non-dropping-particle":"","parse-names":false,"suffix":""},{"dropping-particle":"","family":"Mirsaidi","given":"Cyrus","non-dropping-particle":"","parse-names":false,"suffix":""},{"dropping-particle":"","family":"Nair","given":"Praveen","non-dropping-particle":"","parse-names":false,"suffix":""},{"dropping-particle":"","family":"Drwiega","given":"Paul","non-dropping-particle":"","parse-names":false,"suffix":""},{"dropping-particle":"","family":"Miller","given":"Judy","non-dropping-particle":"","parse-names":false,"suffix":""},{"dropping-particle":"","family":"Smith","given":"Jennifer","non-dropping-particle":"","parse-names":false,"suffix":""},{"dropping-particle":"","family":"Zaren","given":"Howard","non-dropping-particle":"","parse-names":false,"suffix":""},{"dropping-particle":"","family":"Park","given":"Joong Won","non-dropping-particle":"","parse-names":false,"suffix":""},{"dropping-particle":"","family":"Hung","given":"Nguyen Phi","non-dropping-particle":"","parse-names":false,"suffix":""},{"dropping-particle":"","family":"Kebebew","given":"Electron","non-dropping-particle":"","parse-names":false,"suffix":""},{"dropping-particle":"","family":"Linehan","given":"W. Marston","non-dropping-particle":"","parse-names":false,"suffix":""},{"dropping-particle":"","family":"Metwalli","given":"Adam R.","non-dropping-particle":"","parse-names":false,"suffix":""},{"dropping-particle":"","family":"Pacak","given":"Karel","non-dropping-particle":"","parse-names":false,"suffix":""},{"dropping-particle":"","family":"Pinto","given":"Peter A.","non-dropping-particle":"","parse-names":false,"suffix":""},{"dropping-particle":"","family":"Schiffman","given":"Mark","non-dropping-particle":"","parse-names":false,"suffix":""},{"dropping-particle":"","family":"Schmidt","given":"Laura S.","non-dropping-particle":"","parse-names":false,"suffix":""},{"dropping-particle":"","family":"Vocke","given":"Cathy D.","non-dropping-particle":"","parse-names":false,"suffix":""},{"dropping-particle":"","family":"Wentzensen","given":"Nicolas","non-dropping-particle":"","parse-names":false,"suffix":""},{"dropping-particle":"","family":"Worrell","given":"Robert","non-dropping-particle":"","parse-names":false,"suffix":""},{"dropping-particle":"","family":"Yang","given":"Hannah","non-dropping-particle":"","parse-names":false,"suffix":""},{"dropping-particle":"","family":"Moncrieff","given":"Marc","non-dropping-particle":"","parse-names":false,"suffix":""},{"dropping-particle":"","family":"Goparaju","given":"Chandra","non-dropping-particle":"","parse-names":false,"suffix":""},{"dropping-particle":"","family":"Melamed","given":"Jonathan","non-dropping-particle":"","parse-names":false,"suffix":""},{"dropping-particle":"","family":"Pass","given":"Harvey","non-dropping-particle":"","parse-names":false,"suffix":""},{"dropping-particle":"","family":"Botnariuc","given":"Natalia","non-dropping-particle":"","parse-names":false,"suffix":""},{"dropping-particle":"","family":"Caraman","given":"Irina","non-dropping-particle":"","parse-names":false,"suffix":""},{"dropping-particle":"","family":"Cernat","given":"Mircea","non-dropping-particle":"","parse-names":false,"suffix":""},{"dropping-particle":"","family":"Chemencedji","given":"Inga","non-dropping-particle":"","parse-names":false,"suffix":""},{"dropping-particle":"","family":"Clipca","given":"Adrian","non-dropping-particle":"","parse-names":false,"suffix":""},{"dropping-particle":"","family":"Doruc","given":"Serghei","non-dropping-particle":"","parse-names":false,"suffix":""},{"dropping-particle":"","family":"Gorincioi","given":"Ghenadie","non-dropping-particle":"","parse-names":false,"suffix":""},{"dropping-particle":"","family":"Mura","given":"Sergiu","non-dropping-particle":"","parse-names":false,"suffix":""},{"dropping-particle":"","family":"Pirtac","given":"Maria","non-dropping-particle":"","parse-names":false,"suffix":""},{"dropping-particle":"","family":"Stancul","given":"Irina","non-dropping-particle":"","parse-names":false,"suffix":""},{"dropping-particle":"","family":"Tcaciuc","given":"Diana","non-dropping-particle":"","parse-names":false,"suffix":""},{"dropping-particle":"","family":"Albert","given":"Monique","non-dropping-particle":"","parse-names":false,"suffix":""},{"dropping-particle":"","family":"Alexopoulou","given":"Iakovina","non-dropping-particle":"","parse-names":false,"suffix":""},{"dropping-particle":"","family":"Arnaout","given":"Angel","non-dropping-particle":"","parse-names":false,"suffix":""},{"dropping-particle":"","family":"Bartlett","given":"John","non-dropping-particle":"","parse-names":false,"suffix":""},{"dropping-particle":"","family":"Engel","given":"Jay","non-dropping-particle":"","parse-names":false,"suffix":""},{"dropping-particle":"","family":"Gilbert","given":"Sebastien","non-dropping-particle":"","parse-names":false,"suffix":""},{"dropping-particle":"","family":"Parfitt","given":"Jeremy","non-dropping-particle":"","parse-names":false,"suffix":""},{"dropping-particle":"","family":"Sekhon","given":"Harman","non-dropping-particle":"","parse-names":false,"suffix":""},{"dropping-particle":"","family":"Thomas","given":"George","non-dropping-particle":"","parse-names":false,"suffix":""},{"dropping-particle":"","family":"Rassl","given":"Doris M.","non-dropping-particle":"","parse-names":false,"suffix":""},{"dropping-particle":"","family":"Rintoul","given":"Robert C.","non-dropping-particle":"","parse-names":false,"suffix":""},{"dropping-particle":"","family":"Bifulco","given":"Carlo","non-dropping-particle":"","parse-names":false,"suffix":""},{"dropping-particle":"","family":"Tamakawa","given":"Raina","non-dropping-particle":"","parse-names":false,"suffix":""},{"dropping-particle":"","family":"Urba","given":"Walter","non-dropping-particle":"","parse-names":false,"suffix":""},{"dropping-particle":"","family":"Hayward","given":"Nicholas","non-dropping-particle":"","parse-names":false,"suffix":""},{"dropping-particle":"","family":"Timmers","given":"Henri","non-dropping-particle":"","parse-names":false,"suffix":""},{"dropping-particle":"","family":"Antenucci","given":"Anna","non-dropping-particle":"","parse-names":false,"suffix":""},{"dropping-particle":"","family":"Facciolo","given":"Francesco","non-dropping-particle":"","parse-names":false,"suffix":""},{"dropping-particle":"","family":"Grazi","given":"Gianluca","non-dropping-particle":"","parse-names":false,"suffix":""},{"dropping-particle":"","family":"Marino","given":"Mirella","non-dropping-particle":"","parse-names":false,"suffix":""},{"dropping-particle":"","family":"Merola","given":"Roberta","non-dropping-particle":"","parse-names":false,"suffix":""},{"dropping-particle":"","family":"Krijger","given":"Ronald","non-dropping-particle":"de","parse-names":false,"suffix":""},{"dropping-particle":"","family":"Gimenez-Roqueplo","given":"Anne Paule","non-dropping-particle":"","parse-names":false,"suffix":""},{"dropping-particle":"","family":"Piché","given":"Alain","non-dropping-particle":"","parse-names":false,"suffix":""},{"dropping-particle":"","family":"Chevalier","given":"Simone","non-dropping-particle":"","parse-names":false,"suffix":""},{"dropping-particle":"","family":"McKercher","given":"Ginette","non-dropping-particle":"","parse-names":false,"suffix":""},{"dropping-particle":"","family":"Birsoy","given":"Kivanc","non-dropping-particle":"","parse-names":false,"suffix":""},{"dropping-particle":"","family":"Barnett","given":"Gene","non-dropping-particle":"","parse-names":false,"suffix":""},{"dropping-particle":"","family":"Brewer","given":"Cathy","non-dropping-particle":"","parse-names":false,"suffix":""},{"dropping-particle":"","family":"Farver","given":"Carol","non-dropping-particle":"","parse-names":false,"suffix":""},{"dropping-particle":"","family":"Naska","given":"Theresa","non-dropping-particle":"","parse-names":false,"suffix":""},{"dropping-particle":"","family":"Pennell","given":"Nathan A.","non-dropping-particle":"","parse-names":false,"suffix":""},{"dropping-particle":"","family":"Raymond","given":"Daniel","non-dropping-particle":"","parse-names":false,"suffix":""},{"dropping-particle":"","family":"Schilero","given":"Cathy","non-dropping-particle":"","parse-names":false,"suffix":""},{"dropping-particle":"","family":"Smolenski","given":"Kathy","non-dropping-particle":"","parse-names":false,"suffix":""},{"dropping-particle":"","family":"Williams","given":"Felicia","non-dropping-particle":"","parse-names":false,"suffix":""},{"dropping-particle":"","family":"Morrison","given":"Carl","non-dropping-particle":"","parse-names":false,"suffix":""},{"dropping-particle":"","family":"Borgia","given":"Jeffrey A.","non-dropping-particle":"","parse-names":false,"suffix":""},{"dropping-particle":"","family":"Liptay","given":"Michael J.","non-dropping-particle":"","parse-names":false,"suffix":""},{"dropping-particle":"","family":"Pool","given":"Mark","non-dropping-particle":"","parse-names":false,"suffix":""},{"dropping-particle":"","family":"Seder","given":"Christopher W.","non-dropping-particle":"","parse-names":false,"suffix":""},{"dropping-particle":"","family":"Junker","given":"Kerstin","non-dropping-particle":"","parse-names":false,"suffix":""},{"dropping-particle":"","family":"Omberg","given":"Larsson","non-dropping-particle":"","parse-names":false,"suffix":""},{"dropping-particle":"","family":"Dinkin","given":"Mikhail","non-dropping-particle":"","parse-names":false,"suffix":""},{"dropping-particle":"","family":"Manikhas","given":"George","non-dropping-particle":"","parse-names":false,"suffix":""},{"dropping-particle":"","family":"Alvaro","given":"Domenico","non-dropping-particle":"","parse-names":false,"suffix":""},{"dropping-particle":"","family":"Bragazzi","given":"Maria Consiglia","non-dropping-particle":"","parse-names":false,"suffix":""},{"dropping-particle":"","family":"Cardinale","given":"Vincenzo","non-dropping-particle":"","parse-names":false,"suffix":""},{"dropping-particle":"","family":"Carpino","given":"Guido","non-dropping-particle":"","parse-names":false,"suffix":""},{"dropping-particle":"","family":"Gaudio","given":"Eugenio","non-dropping-particle":"","parse-names":false,"suffix":""},{"dropping-particle":"","family":"Chesla","given":"David","non-dropping-particle":"","parse-names":false,"suffix":""},{"dropping-particle":"","family":"Cottingham","given":"Sandra","non-dropping-particle":"","parse-names":false,"suffix":""},{"dropping-particle":"","family":"Dubina","given":"Michael","non-dropping-particle":"","parse-names":false,"suffix":""},{"dropping-particle":"","family":"Moiseenko","given":"Fedor","non-dropping-particle":"","parse-names":false,"suffix":""},{"dropping-particle":"","family":"Dhanasekaran","given":"Renumathy","non-dropping-particle":"","parse-names":false,"suffix":""},{"dropping-particle":"","family":"Becker","given":"Karl Friedrich","non-dropping-particle":"","parse-names":false,"suffix":""},{"dropping-particle":"","family":"Janssen","given":"Klaus Peter","non-dropping-particle":"","parse-names":false,"suffix":""},{"dropping-particle":"","family":"Slotta-Huspenina","given":"Julia","non-dropping-particle":"","parse-names":false,"suffix":""},{"dropping-particle":"","family":"Abdel-Rahman","given":"Mohamed H.","non-dropping-particle":"","parse-names":false,"suffix":""},{"dropping-particle":"","family":"Aziz","given":"Dina","non-dropping-particle":"","parse-names":false,"suffix":""},{"dropping-particle":"","family":"Bell","given":"Sue","non-dropping-particle":"","parse-names":false,"suffix":""},{"dropping-particle":"","family":"Cebulla","given":"Colleen M.","non-dropping-particle":"","parse-names":false,"suffix":""},{"dropping-particle":"","family":"Davis","given":"Amy","non-dropping-particle":"","parse-names":false,"suffix":""},{"dropping-particle":"","family":"Duell","given":"Rebecca","non-dropping-particle":"","parse-names":false,"suffix":""},{"dropping-particle":"","family":"Elder","given":"J. Bradley","non-dropping-particle":"","parse-names":false,"suffix":""},{"dropping-particle":"","family":"Hilty","given":"Joe","non-dropping-particle":"","parse-names":false,"suffix":""},{"dropping-particle":"","family":"Kumar","given":"Bahavna","non-dropping-particle":"","parse-names":false,"suffix":""},{"dropping-particle":"","family":"Lang","given":"James","non-dropping-particle":"","parse-names":false,"suffix":""},{"dropping-particle":"","family":"Lehman","given":"Norman L.","non-dropping-particle":"","parse-names":false,"suffix":""},{"dropping-particle":"","family":"Mandt","given":"Randy","non-dropping-particle":"","parse-names":false,"suffix":""},{"dropping-particle":"","family":"Nguyen","given":"Phuong","non-dropping-particle":"","parse-names":false,"suffix":""},{"dropping-particle":"","family":"Pilarski","given":"Robert","non-dropping-particle":"","parse-names":false,"suffix":""},{"dropping-particle":"","family":"Rai","given":"Karan","non-dropping-particle":"","parse-names":false,"suffix":""},{"dropping-particle":"","family":"Schoenfield","given":"Lynn","non-dropping-particle":"","parse-names":false,"suffix":""},{"dropping-particle":"","family":"Senecal","given":"Kelly","non-dropping-particle":"","parse-names":false,"suffix":""},{"dropping-particle":"","family":"Wakely","given":"Paul","non-dropping-particle":"","parse-names":false,"suffix":""},{"dropping-particle":"","family":"Hansen","given":"Paul","non-dropping-particle":"","parse-names":false,"suffix":""},{"dropping-particle":"","family":"Lechan","given":"Ronald","non-dropping-particle":"","parse-names":false,"suffix":""},{"dropping-particle":"","family":"Powers","given":"James","non-dropping-particle":"","parse-names":false,"suffix":""},{"dropping-particle":"","family":"Tischler","given":"Arthur","non-dropping-particle":"","parse-names":false,"suffix":""},{"dropping-particle":"","family":"Grizzle","given":"William E.","non-dropping-particle":"","parse-names":false,"suffix":""},{"dropping-particle":"","family":"Sexton","given":"Katherine C.","non-dropping-particle":"","parse-names":false,"suffix":""},{"dropping-particle":"","family":"Kastl","given":"Alison","non-dropping-particle":"","parse-names":false,"suffix":""},{"dropping-particle":"","family":"Henderson","given":"Joel","non-dropping-particle":"","parse-names":false,"suffix":""},{"dropping-particle":"","family":"Porten","given":"Sima","non-dropping-particle":"","parse-names":false,"suffix":""},{"dropping-particle":"","family":"Waldmann","given":"Jens","non-dropping-particle":"","parse-names":false,"suffix":""},{"dropping-particle":"","family":"Fassnacht","given":"Martin","non-dropping-particle":"","parse-names":false,"suffix":""},{"dropping-particle":"","family":"Asa","given":"Sylvia L.","non-dropping-particle":"","parse-names":false,"suffix":""},{"dropping-particle":"","family":"Schadendorf","given":"Dirk","non-dropping-particle":"","parse-names":false,"suffix":""},{"dropping-particle":"","family":"Couce","given":"Marta","non-dropping-particle":"","parse-names":false,"suffix":""},{"dropping-particle":"","family":"Graefen","given":"Markus","non-dropping-particle":"","parse-names":false,"suffix":""},{"dropping-particle":"","family":"Huland","given":"Hartwig","non-dropping-particle":"","parse-names":false,"suffix":""},{"dropping-particle":"","family":"Sauter","given":"Guido","non-dropping-particle":"","parse-names":false,"suffix":""},{"dropping-particle":"","family":"Schlomm","given":"Thorsten","non-dropping-particle":"","parse-names":false,"suffix":""},{"dropping-particle":"","family":"Simon","given":"Ronald","non-dropping-particle":"","parse-names":false,"suffix":""},{"dropping-particle":"","family":"Tennstedt","given":"Pierre","non-dropping-particle":"","parse-names":false,"suffix":""},{"dropping-particle":"","family":"Olabode","given":"Oluwole","non-dropping-particle":"","parse-names":false,"suffix":""},{"dropping-particle":"","family":"Nelson","given":"Mark","non-dropping-particle":"","parse-names":false,"suffix":""},{"dropping-particle":"","family":"Bathe","given":"Oliver","non-dropping-particle":"","parse-names":false,"suffix":""},{"dropping-particle":"","family":"Carroll","given":"Peter R.","non-dropping-particle":"","parse-names":false,"suffix":""},{"dropping-particle":"","family":"Chan","given":"June M.","non-dropping-particle":"","parse-names":false,"suffix":""},{"dropping-particle":"","family":"Disaia","given":"Philip","non-dropping-particle":"","parse-names":false,"suffix":""},{"dropping-particle":"","family":"Glenn","given":"Pat","non-dropping-particle":"","parse-names":false,"suffix":""},{"dropping-particle":"","family":"Kelley","given":"Robin K.","non-dropping-particle":"","parse-names":false,"suffix":""},{"dropping-particle":"","family":"Landen","given":"Charles N.","non-dropping-particle":"","parse-names":false,"suffix":""},{"dropping-particle":"","family":"Phillips","given":"Joanna","non-dropping-particle":"","parse-names":false,"suffix":""},{"dropping-particle":"","family":"Prados","given":"Michael","non-dropping-particle":"","parse-names":false,"suffix":""},{"dropping-particle":"","family":"Simko","given":"Jeffry","non-dropping-particle":"","parse-names":false,"suffix":""},{"dropping-particle":"","family":"Smith-McCune","given":"Karen","non-dropping-particle":"","parse-names":false,"suffix":""},{"dropping-particle":"","family":"VandenBerg","given":"Scott","non-dropping-particle":"","parse-names":false,"suffix":""},{"dropping-particle":"","family":"Roggin","given":"Kevin","non-dropping-particle":"","parse-names":false,"suffix":""},{"dropping-particle":"","family":"Fehrenbach","given":"Ashley","non-dropping-particle":"","parse-names":false,"suffix":""},{"dropping-particle":"","family":"Kendler","given":"Ady","non-dropping-particle":"","parse-names":false,"suffix":""},{"dropping-particle":"","family":"Sifri","given":"Suzanne","non-dropping-particle":"","parse-names":false,"suffix":""},{"dropping-particle":"","family":"Steele","given":"Ruth","non-dropping-particle":"","parse-names":false,"suffix":""},{"dropping-particle":"","family":"Jimeno","given":"Antonio","non-dropping-particle":"","parse-names":false,"suffix":""},{"dropping-particle":"","family":"Carey","given":"Francis","non-dropping-particle":"","parse-names":false,"suffix":""},{"dropping-particle":"","family":"Forgie","given":"Ian","non-dropping-particle":"","parse-names":false,"suffix":""},{"dropping-particle":"","family":"Mannelli","given":"Massimo","non-dropping-particle":"","parse-names":false,"suffix":""},{"dropping-particle":"","family":"Carney","given":"Michael","non-dropping-particle":"","parse-names":false,"suffix":""},{"dropping-particle":"","family":"Hernandez","given":"Brenda","non-dropping-particle":"","parse-names":false,"suffix":""},{"dropping-particle":"","family":"Campos","given":"Benito","non-dropping-particle":"","parse-names":false,"suffix":""},{"dropping-particle":"","family":"Herold-Mende","given":"Christel","non-dropping-particle":"","parse-names":false,"suffix":""},{"dropping-particle":"","family":"Jungk","given":"Christin","non-dropping-particle":"","parse-names":false,"suffix":""},{"dropping-particle":"","family":"Unterberg","given":"Andreas","non-dropping-particle":"","parse-names":false,"suffix":""},{"dropping-particle":"","family":"Deimling","given":"Andreas","non-dropping-particle":"von","parse-names":false,"suffix":""},{"dropping-particle":"","family":"Bossler","given":"Aaron","non-dropping-particle":"","parse-names":false,"suffix":""},{"dropping-particle":"","family":"Galbraith","given":"Joseph","non-dropping-particle":"","parse-names":false,"suffix":""},{"dropping-particle":"","family":"Jacobus","given":"Laura","non-dropping-particle":"","parse-names":false,"suffix":""},{"dropping-particle":"","family":"Knudson","given":"Michael","non-dropping-particle":"","parse-names":false,"suffix":""},{"dropping-particle":"","family":"Knutson","given":"Tina","non-dropping-particle":"","parse-names":false,"suffix":""},{"dropping-particle":"","family":"Ma","given":"Deqin","non-dropping-particle":"","parse-names":false,"suffix":""},{"dropping-particle":"","family":"Milhem","given":"Mohammed","non-dropping-particle":"","parse-names":false,"suffix":""},{"dropping-particle":"","family":"Sigmund","given":"Rita","non-dropping-particle":"","parse-names":false,"suffix":""},{"dropping-particle":"","family":"Godwin","given":"Andrew K.","non-dropping-particle":"","parse-names":false,"suffix":""},{"dropping-particle":"","family":"Madan","given":"Rashna","non-dropping-particle":"","parse-names":false,"suffix":""},{"dropping-particle":"","family":"Rosenthal","given":"Howard G.","non-dropping-particle":"","parse-names":false,"suffix":""},{"dropping-particle":"","family":"Adebamowo","given":"Clement","non-dropping-particle":"","parse-names":false,"suffix":""},{"dropping-particle":"","family":"Adebamowo","given":"Sally N.","non-dropping-particle":"","parse-names":false,"suffix":""},{"dropping-particle":"","family":"Boussioutas","given":"Alex","non-dropping-particle":"","parse-names":false,"suffix":""},{"dropping-particle":"","family":"Beer","given":"David","non-dropping-particle":"","parse-names":false,"suffix":""},{"dropping-particle":"","family":"Giordano","given":"Thomas","non-dropping-particle":"","parse-names":false,"suffix":""},{"dropping-particle":"","family":"Mes-Masson","given":"Anne Marie","non-dropping-particle":"","parse-names":false,"suffix":""},{"dropping-particle":"","family":"Saad","given":"Fred","non-dropping-particle":"","parse-names":false,"suffix":""},{"dropping-particle":"","family":"Bocklage","given":"Therese","non-dropping-particle":"","parse-names":false,"suffix":""},{"dropping-particle":"","family":"Landrum","given":"Lisa","non-dropping-particle":"","parse-names":false,"suffix":""},{"dropping-particle":"","family":"Mannel","given":"Robert","non-dropping-particle":"","parse-names":false,"suffix":""},{"dropping-particle":"","family":"Moore","given":"Kathleen","non-dropping-particle":"","parse-names":false,"suffix":""},{"dropping-particle":"","family":"Moxley","given":"Katherine","non-dropping-particle":"","parse-names":false,"suffix":""},{"dropping-particle":"","family":"Postier","given":"Russel","non-dropping-particle":"","parse-names":false,"suffix":""},{"dropping-particle":"","family":"Walker","given":"Joan","non-dropping-particle":"","parse-names":false,"suffix":""},{"dropping-particle":"","family":"Zuna","given":"Rosemary","non-dropping-particle":"","parse-names":false,"suffix":""},{"dropping-particle":"","family":"Feldman","given":"Michael","non-dropping-particle":"","parse-names":false,"suffix":""},{"dropping-particle":"","family":"Valdivieso","given":"Federico","non-dropping-particle":"","parse-names":false,"suffix":""},{"dropping-particle":"","family":"Dhir","given":"Rajiv","non-dropping-particle":"","parse-names":false,"suffix":""},{"dropping-particle":"","family":"Luketich","given":"James","non-dropping-particle":"","parse-names":false,"suffix":""},{"dropping-particle":"","family":"Mora Pinero","given":"Edna M.","non-dropping-particle":"","parse-names":false,"suffix":""},{"dropping-particle":"","family":"Quintero-Aguilo","given":"Mario","non-dropping-particle":"","parse-names":false,"suffix":""},{"dropping-particle":"","family":"Carlotti","given":"Carlos Gilberto","non-dropping-particle":"","parse-names":false,"suffix":""},{"dropping-particle":"","family":"Santos","given":"Jose Sebastião","non-dropping-particle":"Dos","parse-names":false,"suffix":""},{"dropping-particle":"","family":"Kemp","given":"Rafael","non-dropping-particle":"","parse-names":false,"suffix":""},{"dropping-particle":"","family":"Sankarankuty","given":"Ajith","non-dropping-particle":"","parse-names":false,"suffix":""},{"dropping-particle":"","family":"Tirapelli","given":"Daniela","non-dropping-particle":"","parse-names":false,"suffix":""},{"dropping-particle":"","family":"Catto","given":"James","non-dropping-particle":"","parse-names":false,"suffix":""},{"dropping-particle":"","family":"Agnew","given":"Kathy","non-dropping-particle":"","parse-names":false,"suffix":""},{"dropping-particle":"","family":"Swisher","given":"Elizabeth","non-dropping-particle":"","parse-names":false,"suffix":""},{"dropping-particle":"","family":"Creaney","given":"Jenette","non-dropping-particle":"","parse-names":false,"suffix":""},{"dropping-particle":"","family":"Robinson","given":"Bruce","non-dropping-particle":"","parse-names":false,"suffix":""},{"dropping-particle":"","family":"Shelley","given":"Carl Simon","non-dropping-particle":"","parse-names":false,"suffix":""},{"dropping-particle":"","family":"Godwin","given":"Eryn M.","non-dropping-particle":"","parse-names":false,"suffix":""},{"dropping-particle":"","family":"Kendall","given":"Sara","non-dropping-particle":"","parse-names":false,"suffix":""},{"dropping-particle":"","family":"Shipman","given":"Cassaundra","non-dropping-particle":"","parse-names":false,"suffix":""},{"dropping-particle":"","family":"Bradford","given":"Carol","non-dropping-particle":"","parse-names":false,"suffix":""},{"dropping-particle":"","family":"Carey","given":"Thomas","non-dropping-particle":"","parse-names":false,"suffix":""},{"dropping-particle":"","family":"Haddad","given":"Andrea","non-dropping-particle":"","parse-names":false,"suffix":""},{"dropping-particle":"","family":"Moyer","given":"Jeffey","non-dropping-particle":"","parse-names":false,"suffix":""},{"dropping-particle":"","family":"Peterson","given":"Lisa","non-dropping-particle":"","parse-names":false,"suffix":""},{"dropping-particle":"","family":"Prince","given":"Mark","non-dropping-particle":"","parse-names":false,"suffix":""},{"dropping-particle":"","family":"Rozek","given":"Laura","non-dropping-particle":"","parse-names":false,"suffix":""},{"dropping-particle":"","family":"Wolf","given":"Gregory","non-dropping-particle":"","parse-names":false,"suffix":""},{"dropping-particle":"","family":"Bowman","given":"Rayleen","non-dropping-particle":"","parse-names":false,"suffix":""},{"dropping-particle":"","family":"Fong","given":"Kwun M.","non-dropping-particle":"","parse-names":false,"suffix":""},{"dropping-particle":"","family":"Yang","given":"Ian","non-dropping-particle":"","parse-names":false,"suffix":""},{"dropping-particle":"","family":"Korst","given":"Robert","non-dropping-particle":"","parse-names":false,"suffix":""},{"dropping-particle":"","family":"Rathmell","given":"W. Kimryn","non-dropping-particle":"","parse-names":false,"suffix":""},{"dropping-particle":"","family":"Fantacone-Campbell","given":"J. Leigh","non-dropping-particle":"","parse-names":false,"suffix":""},{"dropping-particle":"","family":"Hooke","given":"Jeffrey A.","non-dropping-particle":"","parse-names":false,"suffix":""},{"dropping-particle":"","family":"Kovatich","given":"Albert J.","non-dropping-particle":"","parse-names":false,"suffix":""},{"dropping-particle":"","family":"Shriver","given":"Craig D.","non-dropping-particle":"","parse-names":false,"suffix":""},{"dropping-particle":"","family":"DiPersio","given":"John","non-dropping-particle":"","parse-names":false,"suffix":""},{"dropping-particle":"","family":"Drake","given":"Bettina","non-dropping-particle":"","parse-names":false,"suffix":""},{"dropping-particle":"","family":"Govindan","given":"Ramaswamy","non-dropping-particle":"","parse-names":false,"suffix":""},{"dropping-particle":"","family":"Heath","given":"Sharon","non-dropping-particle":"","parse-names":false,"suffix":""},{"dropping-particle":"","family":"Ley","given":"Timothy","non-dropping-particle":"","parse-names":false,"suffix":""},{"dropping-particle":"","family":"Tine","given":"Brian","non-dropping-particle":"Van","parse-names":false,"suffix":""},{"dropping-particle":"","family":"Westervelt","given":"Peter","non-dropping-particle":"","parse-names":false,"suffix":""},{"dropping-particle":"","family":"Rubin","given":"Mark A.","non-dropping-particle":"","parse-names":false,"suffix":""},{"dropping-particle":"Il","family":"Lee","given":"Jung","non-dropping-particle":"","parse-names":false,"suffix":""},{"dropping-particle":"","family":"Aredes","given":"Natália D.","non-dropping-particle":"","parse-names":false,"suffix":""},{"dropping-particle":"","family":"Mariamidze","given":"Armaz","non-dropping-particle":"","parse-names":false,"suffix":""},{"dropping-particle":"","family":"Hu","given":"Hai","non-dropping-particle":"","parse-names":false,"suffix":""}],"container-title":"Cell","id":"ITEM-1","issue":"2","issued":{"date-parts":[["2018"]]},"page":"400-416","title":"An Integrated TCGA Pan-Cancer Clinical Data Resource to Drive High-Quality Survival Outcome Analytics","type":"article-journal","volume":"173"},"uris":["http://www.mendeley.com/documents/?uuid=2a0ff4e6-081e-4f35-bbfa-19818b8ccbe1"]}],"mendeley":{"formattedCitation":"&lt;sup&gt;40&lt;/sup&gt;","plainTextFormattedCitation":"40","previouslyFormattedCitation":"&lt;sup&gt;40&lt;/sup&gt;"},"properties":{"noteIndex":0},"schema":"https://github.com/citation-style-language/schema/raw/master/csl-citation.json"}</w:instrText>
      </w:r>
      <w:r w:rsidRPr="005268C8">
        <w:rPr>
          <w:rFonts w:ascii="Arial" w:hAnsi="Arial" w:cs="Arial"/>
          <w:sz w:val="22"/>
          <w:szCs w:val="22"/>
        </w:rPr>
        <w:fldChar w:fldCharType="separate"/>
      </w:r>
      <w:r w:rsidR="003E01D3" w:rsidRPr="003E01D3">
        <w:rPr>
          <w:rFonts w:ascii="Arial" w:hAnsi="Arial" w:cs="Arial"/>
          <w:noProof/>
          <w:sz w:val="22"/>
          <w:szCs w:val="22"/>
          <w:vertAlign w:val="superscript"/>
        </w:rPr>
        <w:t>40</w:t>
      </w:r>
      <w:r w:rsidRPr="005268C8">
        <w:rPr>
          <w:rFonts w:ascii="Arial" w:hAnsi="Arial" w:cs="Arial"/>
          <w:sz w:val="22"/>
          <w:szCs w:val="22"/>
        </w:rPr>
        <w:fldChar w:fldCharType="end"/>
      </w:r>
      <w:del w:id="79" w:author="Borcherding, Nicholas (CCOM Student)" w:date="2020-11-02T13:22:00Z">
        <w:r w:rsidRPr="005268C8" w:rsidDel="003E01D3">
          <w:rPr>
            <w:rFonts w:ascii="Arial" w:hAnsi="Arial" w:cs="Arial"/>
            <w:sz w:val="22"/>
            <w:szCs w:val="22"/>
          </w:rPr>
          <w:delText>.</w:delText>
        </w:r>
      </w:del>
      <w:r w:rsidRPr="005268C8">
        <w:rPr>
          <w:rFonts w:ascii="Arial" w:hAnsi="Arial" w:cs="Arial"/>
          <w:sz w:val="22"/>
          <w:szCs w:val="22"/>
        </w:rPr>
        <w:t xml:space="preserve"> Gene signatures from subcluster analysis were generated by</w:t>
      </w:r>
      <w:r w:rsidR="005268C8" w:rsidRPr="005268C8">
        <w:rPr>
          <w:rFonts w:ascii="Arial" w:hAnsi="Arial" w:cs="Arial"/>
          <w:sz w:val="22"/>
          <w:szCs w:val="22"/>
        </w:rPr>
        <w:t xml:space="preserve"> comparing gene expression between clusters and</w:t>
      </w:r>
      <w:r w:rsidRPr="005268C8">
        <w:rPr>
          <w:rFonts w:ascii="Arial" w:hAnsi="Arial" w:cs="Arial"/>
          <w:sz w:val="22"/>
          <w:szCs w:val="22"/>
        </w:rPr>
        <w:t xml:space="preserve"> filtering differential gene expression results for genes with &gt; 0.5 log-fold change and 15% difference in cell expression. Training and testing sample cohorts were divided using the </w:t>
      </w:r>
      <w:r w:rsidRPr="005268C8">
        <w:rPr>
          <w:rFonts w:ascii="Arial" w:hAnsi="Arial" w:cs="Arial"/>
          <w:i/>
          <w:iCs/>
          <w:sz w:val="22"/>
          <w:szCs w:val="22"/>
        </w:rPr>
        <w:t>sample</w:t>
      </w:r>
      <w:r w:rsidRPr="005268C8">
        <w:rPr>
          <w:rFonts w:ascii="Arial" w:hAnsi="Arial" w:cs="Arial"/>
          <w:sz w:val="22"/>
          <w:szCs w:val="22"/>
        </w:rPr>
        <w:t xml:space="preserve"> function with </w:t>
      </w:r>
      <w:r w:rsidRPr="005268C8">
        <w:rPr>
          <w:rFonts w:ascii="Arial" w:hAnsi="Arial" w:cs="Arial"/>
          <w:i/>
          <w:iCs/>
          <w:sz w:val="22"/>
          <w:szCs w:val="22"/>
        </w:rPr>
        <w:t>set.seed</w:t>
      </w:r>
      <w:r w:rsidRPr="005268C8">
        <w:rPr>
          <w:rFonts w:ascii="Arial" w:hAnsi="Arial" w:cs="Arial"/>
          <w:sz w:val="22"/>
          <w:szCs w:val="22"/>
        </w:rPr>
        <w:t xml:space="preserve"> set to 10, splitting the data into</w:t>
      </w:r>
      <w:r w:rsidR="00C72343">
        <w:rPr>
          <w:rFonts w:ascii="Arial" w:hAnsi="Arial" w:cs="Arial"/>
          <w:sz w:val="22"/>
          <w:szCs w:val="22"/>
        </w:rPr>
        <w:t xml:space="preserve"> a</w:t>
      </w:r>
      <w:r w:rsidRPr="005268C8">
        <w:rPr>
          <w:rFonts w:ascii="Arial" w:hAnsi="Arial" w:cs="Arial"/>
          <w:sz w:val="22"/>
          <w:szCs w:val="22"/>
        </w:rPr>
        <w:t xml:space="preserve"> 1:1 ratio</w:t>
      </w:r>
      <w:r w:rsidRPr="0002326A">
        <w:rPr>
          <w:rFonts w:ascii="Arial" w:hAnsi="Arial" w:cs="Arial"/>
          <w:sz w:val="22"/>
          <w:szCs w:val="22"/>
        </w:rPr>
        <w:t xml:space="preserve">. </w:t>
      </w:r>
      <w:r>
        <w:rPr>
          <w:rFonts w:ascii="Arial" w:hAnsi="Arial" w:cs="Arial"/>
          <w:sz w:val="22"/>
          <w:szCs w:val="22"/>
        </w:rPr>
        <w:t>Feature selection was performed using</w:t>
      </w:r>
      <w:r w:rsidRPr="0002326A">
        <w:rPr>
          <w:rFonts w:ascii="Arial" w:hAnsi="Arial" w:cs="Arial"/>
          <w:sz w:val="22"/>
          <w:szCs w:val="22"/>
        </w:rPr>
        <w:t xml:space="preserve"> recursive feature selection</w:t>
      </w:r>
      <w:r>
        <w:rPr>
          <w:rFonts w:ascii="Arial" w:hAnsi="Arial" w:cs="Arial"/>
          <w:sz w:val="22"/>
          <w:szCs w:val="22"/>
        </w:rPr>
        <w:t xml:space="preserve"> using the cross-validation method</w:t>
      </w:r>
      <w:r w:rsidRPr="0002326A">
        <w:rPr>
          <w:rFonts w:ascii="Arial" w:hAnsi="Arial" w:cs="Arial"/>
          <w:sz w:val="22"/>
          <w:szCs w:val="22"/>
        </w:rPr>
        <w:t xml:space="preserve"> to optimize feature selection for 5, 10, 15, and 20 features</w:t>
      </w:r>
      <w:r>
        <w:rPr>
          <w:rFonts w:ascii="Arial" w:hAnsi="Arial" w:cs="Arial"/>
          <w:sz w:val="22"/>
          <w:szCs w:val="22"/>
        </w:rPr>
        <w:t xml:space="preserve"> in the caret (v6.0-86) R package. For each gene set, several models were trained, including support vector machines, bagged trees, and k-nearest neighbors. Authors selected the final models based on the performance of the trained results</w:t>
      </w:r>
      <w:r w:rsidR="00C72343">
        <w:rPr>
          <w:rFonts w:ascii="Arial" w:hAnsi="Arial" w:cs="Arial"/>
          <w:sz w:val="22"/>
          <w:szCs w:val="22"/>
        </w:rPr>
        <w:t xml:space="preserve">, k-nearest neighbor models had similar performance to the support vector machines, with the added benefit of classifying samples based on the nearest point to the training set in the selected feature space or classifying data points based on similarity. </w:t>
      </w:r>
      <w:r>
        <w:rPr>
          <w:rFonts w:ascii="Arial" w:hAnsi="Arial" w:cs="Arial"/>
          <w:sz w:val="22"/>
          <w:szCs w:val="22"/>
        </w:rPr>
        <w:t>Selected</w:t>
      </w:r>
      <w:r w:rsidRPr="0002326A">
        <w:rPr>
          <w:rFonts w:ascii="Arial" w:hAnsi="Arial" w:cs="Arial"/>
          <w:sz w:val="22"/>
          <w:szCs w:val="22"/>
        </w:rPr>
        <w:t xml:space="preserve"> models were then used to predict survival in the testing cohort and testing parameters were then calculated. Survival analyses utilized the survival (3.1-12) and survMiner (v0.4.7) R packages. </w:t>
      </w:r>
    </w:p>
    <w:p w14:paraId="29801E10" w14:textId="77777777" w:rsidR="004B43AC" w:rsidRPr="0002326A" w:rsidRDefault="004B43AC" w:rsidP="004B43AC">
      <w:pPr>
        <w:spacing w:line="480" w:lineRule="auto"/>
        <w:jc w:val="both"/>
        <w:rPr>
          <w:rFonts w:ascii="Arial" w:hAnsi="Arial" w:cs="Arial"/>
          <w:sz w:val="22"/>
          <w:szCs w:val="22"/>
        </w:rPr>
      </w:pPr>
    </w:p>
    <w:p w14:paraId="330E1159" w14:textId="77777777" w:rsidR="004B43AC" w:rsidRPr="0002326A" w:rsidRDefault="004B43AC" w:rsidP="004B43AC">
      <w:pPr>
        <w:spacing w:line="480" w:lineRule="auto"/>
        <w:rPr>
          <w:rFonts w:ascii="Arial" w:hAnsi="Arial" w:cs="Arial"/>
          <w:i/>
          <w:color w:val="000000"/>
          <w:sz w:val="22"/>
          <w:szCs w:val="22"/>
        </w:rPr>
      </w:pPr>
      <w:r w:rsidRPr="0002326A">
        <w:rPr>
          <w:rFonts w:ascii="Arial" w:hAnsi="Arial" w:cs="Arial"/>
          <w:i/>
          <w:color w:val="000000"/>
          <w:sz w:val="22"/>
          <w:szCs w:val="22"/>
        </w:rPr>
        <w:t>Statistical Analysis</w:t>
      </w:r>
    </w:p>
    <w:p w14:paraId="3DBC4C63" w14:textId="0138EF90"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Statistical Analyses were performed in R (v4.0.1). Two-sample significance testing utilized Welch’s T test, with significance testing for more than three samples utilizing one-way analysis of variance (ANOVA)</w:t>
      </w:r>
      <w:r w:rsidR="00CB37C5">
        <w:rPr>
          <w:rFonts w:ascii="Arial" w:hAnsi="Arial" w:cs="Arial"/>
          <w:color w:val="000000"/>
          <w:sz w:val="22"/>
          <w:szCs w:val="22"/>
        </w:rPr>
        <w:t>.</w:t>
      </w:r>
      <w:r w:rsidR="00060D2B">
        <w:rPr>
          <w:rFonts w:ascii="Arial" w:hAnsi="Arial" w:cs="Arial"/>
          <w:color w:val="000000"/>
          <w:sz w:val="22"/>
          <w:szCs w:val="22"/>
        </w:rPr>
        <w:t xml:space="preserve"> </w:t>
      </w:r>
    </w:p>
    <w:p w14:paraId="4E9E0659" w14:textId="77777777" w:rsidR="00741BCA" w:rsidRPr="0002326A" w:rsidRDefault="00741BCA" w:rsidP="00F72CA7">
      <w:pPr>
        <w:pStyle w:val="Paragraph"/>
        <w:snapToGrid w:val="0"/>
        <w:ind w:firstLine="0"/>
        <w:rPr>
          <w:rFonts w:ascii="Arial" w:hAnsi="Arial" w:cs="Arial"/>
          <w:b/>
          <w:bCs/>
          <w:color w:val="000000"/>
          <w:sz w:val="22"/>
          <w:szCs w:val="22"/>
        </w:rPr>
      </w:pPr>
    </w:p>
    <w:p w14:paraId="326811EC" w14:textId="32B05BD1" w:rsidR="00F72CA7" w:rsidRDefault="00F72CA7" w:rsidP="00F72CA7">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t>Results</w:t>
      </w:r>
    </w:p>
    <w:p w14:paraId="32BF1F31" w14:textId="77777777" w:rsidR="00305FDD" w:rsidRPr="0002326A" w:rsidRDefault="00305FDD" w:rsidP="00F72CA7">
      <w:pPr>
        <w:pStyle w:val="Paragraph"/>
        <w:snapToGrid w:val="0"/>
        <w:ind w:firstLine="0"/>
        <w:rPr>
          <w:rFonts w:ascii="Arial" w:hAnsi="Arial" w:cs="Arial"/>
          <w:b/>
          <w:bCs/>
          <w:color w:val="000000"/>
          <w:sz w:val="22"/>
          <w:szCs w:val="22"/>
        </w:rPr>
      </w:pPr>
    </w:p>
    <w:p w14:paraId="3CBEEF61" w14:textId="36991120" w:rsidR="000C0095" w:rsidRPr="0002326A" w:rsidRDefault="000C0095" w:rsidP="000C0095">
      <w:pPr>
        <w:pStyle w:val="Paragraph"/>
        <w:snapToGrid w:val="0"/>
        <w:spacing w:line="480" w:lineRule="auto"/>
        <w:ind w:firstLine="0"/>
        <w:rPr>
          <w:rFonts w:ascii="Arial" w:hAnsi="Arial" w:cs="Arial"/>
          <w:i/>
          <w:iCs/>
          <w:color w:val="000000"/>
          <w:sz w:val="22"/>
          <w:szCs w:val="22"/>
        </w:rPr>
      </w:pPr>
      <w:r w:rsidRPr="0002326A">
        <w:rPr>
          <w:rFonts w:ascii="Arial" w:hAnsi="Arial" w:cs="Arial"/>
          <w:i/>
          <w:iCs/>
          <w:color w:val="000000"/>
          <w:sz w:val="22"/>
          <w:szCs w:val="22"/>
        </w:rPr>
        <w:t>Single-cell expression profiling of immune cells in ccRCC</w:t>
      </w:r>
    </w:p>
    <w:p w14:paraId="7376CAA5" w14:textId="4811FABD" w:rsidR="000C0095" w:rsidRDefault="00F72CA7" w:rsidP="00452042">
      <w:pPr>
        <w:spacing w:line="480" w:lineRule="auto"/>
        <w:rPr>
          <w:rFonts w:ascii="Arial" w:hAnsi="Arial" w:cs="Arial"/>
          <w:sz w:val="22"/>
          <w:szCs w:val="22"/>
        </w:rPr>
      </w:pPr>
      <w:r w:rsidRPr="0002326A">
        <w:rPr>
          <w:rFonts w:ascii="Arial" w:hAnsi="Arial" w:cs="Arial"/>
          <w:color w:val="000000"/>
          <w:sz w:val="22"/>
          <w:szCs w:val="22"/>
        </w:rPr>
        <w:t xml:space="preserve">In order to define the immune microenvironment of human ccRCC, we </w:t>
      </w:r>
      <w:r w:rsidR="00D0185E">
        <w:rPr>
          <w:rFonts w:ascii="Arial" w:hAnsi="Arial" w:cs="Arial"/>
          <w:color w:val="000000"/>
          <w:sz w:val="22"/>
          <w:szCs w:val="22"/>
        </w:rPr>
        <w:t xml:space="preserve">performed SCRS on </w:t>
      </w:r>
      <w:r w:rsidR="00D0185E" w:rsidRPr="0002326A">
        <w:rPr>
          <w:rFonts w:ascii="Arial" w:hAnsi="Arial" w:cs="Arial"/>
          <w:color w:val="000000"/>
          <w:sz w:val="22"/>
          <w:szCs w:val="22"/>
        </w:rPr>
        <w:t xml:space="preserve">flow-sorted lymphoid and myeloid cells </w:t>
      </w:r>
      <w:r w:rsidR="00D0185E">
        <w:rPr>
          <w:rFonts w:ascii="Arial" w:hAnsi="Arial" w:cs="Arial"/>
          <w:color w:val="000000"/>
          <w:sz w:val="22"/>
          <w:szCs w:val="22"/>
        </w:rPr>
        <w:t xml:space="preserve">from </w:t>
      </w:r>
      <w:r w:rsidRPr="0002326A">
        <w:rPr>
          <w:rFonts w:ascii="Arial" w:hAnsi="Arial" w:cs="Arial"/>
          <w:color w:val="000000"/>
          <w:sz w:val="22"/>
          <w:szCs w:val="22"/>
        </w:rPr>
        <w:t>tumor</w:t>
      </w:r>
      <w:r w:rsidR="00305FDD">
        <w:rPr>
          <w:rFonts w:ascii="Arial" w:hAnsi="Arial" w:cs="Arial"/>
          <w:color w:val="000000"/>
          <w:sz w:val="22"/>
          <w:szCs w:val="22"/>
        </w:rPr>
        <w:t>s</w:t>
      </w:r>
      <w:r w:rsidRPr="0002326A">
        <w:rPr>
          <w:rFonts w:ascii="Arial" w:hAnsi="Arial" w:cs="Arial"/>
          <w:color w:val="000000"/>
          <w:sz w:val="22"/>
          <w:szCs w:val="22"/>
        </w:rPr>
        <w:t xml:space="preserve"> and </w:t>
      </w:r>
      <w:r w:rsidR="00D0185E">
        <w:rPr>
          <w:rFonts w:ascii="Arial" w:hAnsi="Arial" w:cs="Arial"/>
          <w:color w:val="000000"/>
          <w:sz w:val="22"/>
          <w:szCs w:val="22"/>
        </w:rPr>
        <w:t xml:space="preserve">matched </w:t>
      </w:r>
      <w:r w:rsidRPr="0002326A">
        <w:rPr>
          <w:rFonts w:ascii="Arial" w:hAnsi="Arial" w:cs="Arial"/>
          <w:color w:val="000000"/>
          <w:sz w:val="22"/>
          <w:szCs w:val="22"/>
        </w:rPr>
        <w:t>peripheral blood</w:t>
      </w:r>
      <w:r w:rsidR="00305FDD">
        <w:rPr>
          <w:rFonts w:ascii="Arial" w:hAnsi="Arial" w:cs="Arial"/>
          <w:color w:val="000000"/>
          <w:sz w:val="22"/>
          <w:szCs w:val="22"/>
        </w:rPr>
        <w:t xml:space="preserve"> from</w:t>
      </w:r>
      <w:r w:rsidRPr="0002326A">
        <w:rPr>
          <w:rFonts w:ascii="Arial" w:hAnsi="Arial" w:cs="Arial"/>
          <w:color w:val="000000"/>
          <w:sz w:val="22"/>
          <w:szCs w:val="22"/>
        </w:rPr>
        <w:t xml:space="preserve"> three treatment-naïve ccRCC patients.</w:t>
      </w:r>
      <w:r w:rsidR="00741BCA" w:rsidRPr="0002326A">
        <w:rPr>
          <w:rFonts w:ascii="Arial" w:hAnsi="Arial" w:cs="Arial"/>
          <w:color w:val="000000"/>
          <w:sz w:val="22"/>
          <w:szCs w:val="22"/>
        </w:rPr>
        <w:t xml:space="preserve"> The general workflow for isolation and sequencing is available in Supplemental Figure 1.</w:t>
      </w:r>
      <w:r w:rsidRPr="0002326A">
        <w:rPr>
          <w:rFonts w:ascii="Arial" w:hAnsi="Arial" w:cs="Arial"/>
          <w:color w:val="000000"/>
          <w:sz w:val="22"/>
          <w:szCs w:val="22"/>
        </w:rPr>
        <w:t xml:space="preserve"> To these samples, we added immune cells from peripheral blood and normal renal parenchyma</w:t>
      </w:r>
      <w:del w:id="80" w:author="Borcherding, Nicholas (CCOM Student)" w:date="2020-11-02T13:22:00Z">
        <w:r w:rsidRPr="0002326A" w:rsidDel="003E01D3">
          <w:rPr>
            <w:rFonts w:ascii="Arial" w:hAnsi="Arial" w:cs="Arial"/>
            <w:color w:val="000000"/>
            <w:sz w:val="22"/>
            <w:szCs w:val="22"/>
          </w:rPr>
          <w:delText xml:space="preserve"> </w:delText>
        </w:r>
      </w:del>
      <w:r w:rsidR="00E87B44">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lt;sup&gt;30&lt;/sup&gt;","plainTextFormattedCitation":"30","previouslyFormattedCitation":"&lt;sup&gt;30&lt;/sup&gt;"},"properties":{"noteIndex":0},"schema":"https://github.com/citation-style-language/schema/raw/master/csl-citation.json"}</w:instrText>
      </w:r>
      <w:r w:rsidR="00E87B44">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30</w:t>
      </w:r>
      <w:r w:rsidR="00E87B44">
        <w:rPr>
          <w:rFonts w:ascii="Arial" w:hAnsi="Arial" w:cs="Arial"/>
          <w:color w:val="000000"/>
          <w:sz w:val="22"/>
          <w:szCs w:val="22"/>
        </w:rPr>
        <w:fldChar w:fldCharType="end"/>
      </w:r>
      <w:r w:rsidR="00E87B44">
        <w:rPr>
          <w:rFonts w:ascii="Arial" w:hAnsi="Arial" w:cs="Arial"/>
          <w:color w:val="000000"/>
          <w:sz w:val="22"/>
          <w:szCs w:val="22"/>
        </w:rPr>
        <w:t xml:space="preserve"> </w:t>
      </w:r>
      <w:r w:rsidRPr="0002326A">
        <w:rPr>
          <w:rFonts w:ascii="Arial" w:hAnsi="Arial" w:cs="Arial"/>
          <w:color w:val="000000"/>
          <w:sz w:val="22"/>
          <w:szCs w:val="22"/>
        </w:rPr>
        <w:t>to obtain an integrated UMAP projection</w:t>
      </w:r>
      <w:r w:rsidR="00741BCA" w:rsidRPr="0002326A">
        <w:rPr>
          <w:rFonts w:ascii="Arial" w:hAnsi="Arial" w:cs="Arial"/>
          <w:color w:val="000000"/>
          <w:sz w:val="22"/>
          <w:szCs w:val="22"/>
        </w:rPr>
        <w:t xml:space="preserve"> of 22 clusters across 37,055 primary immune cells (Figure 1A). Across the three tissues, peripheral blood (n=21,160), tumor (n=12,239) and normal kidney (n=3,556), we</w:t>
      </w:r>
      <w:r w:rsidR="00D710B8">
        <w:rPr>
          <w:rFonts w:ascii="Arial" w:hAnsi="Arial" w:cs="Arial"/>
          <w:color w:val="000000"/>
          <w:sz w:val="22"/>
          <w:szCs w:val="22"/>
        </w:rPr>
        <w:t xml:space="preserve"> found</w:t>
      </w:r>
      <w:r w:rsidR="00741BCA" w:rsidRPr="0002326A">
        <w:rPr>
          <w:rFonts w:ascii="Arial" w:hAnsi="Arial" w:cs="Arial"/>
          <w:color w:val="000000"/>
          <w:sz w:val="22"/>
          <w:szCs w:val="22"/>
        </w:rPr>
        <w:t xml:space="preserve"> a number of clusters</w:t>
      </w:r>
      <w:r w:rsidR="00254447">
        <w:rPr>
          <w:rFonts w:ascii="Arial" w:hAnsi="Arial" w:cs="Arial"/>
          <w:color w:val="000000"/>
          <w:sz w:val="22"/>
          <w:szCs w:val="22"/>
        </w:rPr>
        <w:t xml:space="preserve"> – notably</w:t>
      </w:r>
      <w:r w:rsidR="00254447" w:rsidRPr="00254447">
        <w:rPr>
          <w:rFonts w:ascii="Arial" w:hAnsi="Arial" w:cs="Arial"/>
          <w:color w:val="000000"/>
          <w:sz w:val="22"/>
          <w:szCs w:val="22"/>
        </w:rPr>
        <w:t xml:space="preserve"> </w:t>
      </w:r>
      <w:r w:rsidR="00254447">
        <w:rPr>
          <w:rFonts w:ascii="Arial" w:hAnsi="Arial" w:cs="Arial"/>
          <w:color w:val="000000"/>
          <w:sz w:val="22"/>
          <w:szCs w:val="22"/>
        </w:rPr>
        <w:t>c</w:t>
      </w:r>
      <w:r w:rsidR="00254447" w:rsidRPr="0002326A">
        <w:rPr>
          <w:rFonts w:ascii="Arial" w:hAnsi="Arial" w:cs="Arial"/>
          <w:color w:val="000000"/>
          <w:sz w:val="22"/>
          <w:szCs w:val="22"/>
        </w:rPr>
        <w:t xml:space="preserve">lusters 0, 1, 3 and 7 </w:t>
      </w:r>
      <w:r w:rsidR="00254447">
        <w:rPr>
          <w:rFonts w:ascii="Arial" w:hAnsi="Arial" w:cs="Arial"/>
          <w:color w:val="000000"/>
          <w:sz w:val="22"/>
          <w:szCs w:val="22"/>
        </w:rPr>
        <w:t xml:space="preserve">– sharing </w:t>
      </w:r>
      <w:r w:rsidR="00741BCA" w:rsidRPr="0002326A">
        <w:rPr>
          <w:rFonts w:ascii="Arial" w:hAnsi="Arial" w:cs="Arial"/>
          <w:color w:val="000000"/>
          <w:sz w:val="22"/>
          <w:szCs w:val="22"/>
        </w:rPr>
        <w:t xml:space="preserve">similar gene expression (Figure 1B). </w:t>
      </w:r>
      <w:r w:rsidR="00E677C1" w:rsidRPr="0002326A">
        <w:rPr>
          <w:rFonts w:ascii="Arial" w:hAnsi="Arial" w:cs="Arial"/>
          <w:color w:val="000000"/>
          <w:sz w:val="22"/>
          <w:szCs w:val="22"/>
        </w:rPr>
        <w:t>Despite the integration of sequencing runs to reduce tissue-type divergence</w:t>
      </w:r>
      <w:r w:rsidR="00741BCA" w:rsidRPr="0002326A">
        <w:rPr>
          <w:rFonts w:ascii="Arial" w:hAnsi="Arial" w:cs="Arial"/>
          <w:color w:val="000000"/>
          <w:sz w:val="22"/>
          <w:szCs w:val="22"/>
        </w:rPr>
        <w:t>, each tissue type had</w:t>
      </w:r>
      <w:r w:rsidR="00CF5BEC" w:rsidRPr="0002326A">
        <w:rPr>
          <w:rFonts w:ascii="Arial" w:hAnsi="Arial" w:cs="Arial"/>
          <w:color w:val="000000"/>
          <w:sz w:val="22"/>
          <w:szCs w:val="22"/>
        </w:rPr>
        <w:t xml:space="preserve"> enrichment for </w:t>
      </w:r>
      <w:r w:rsidR="00254447">
        <w:rPr>
          <w:rFonts w:ascii="Arial" w:hAnsi="Arial" w:cs="Arial"/>
          <w:color w:val="000000"/>
          <w:sz w:val="22"/>
          <w:szCs w:val="22"/>
        </w:rPr>
        <w:t xml:space="preserve">distinct </w:t>
      </w:r>
      <w:r w:rsidR="00CF5BEC" w:rsidRPr="0002326A">
        <w:rPr>
          <w:rFonts w:ascii="Arial" w:hAnsi="Arial" w:cs="Arial"/>
          <w:color w:val="000000"/>
          <w:sz w:val="22"/>
          <w:szCs w:val="22"/>
        </w:rPr>
        <w:t xml:space="preserve">clusters: peripheral blood formed the majority of Cluster 2, tumor tissues were enriched </w:t>
      </w:r>
      <w:r w:rsidR="00254447">
        <w:rPr>
          <w:rFonts w:ascii="Arial" w:hAnsi="Arial" w:cs="Arial"/>
          <w:color w:val="000000"/>
          <w:sz w:val="22"/>
          <w:szCs w:val="22"/>
        </w:rPr>
        <w:t>within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 xml:space="preserve">Clusters 14, 17, 18, and 19, and normal kidney was enriched </w:t>
      </w:r>
      <w:r w:rsidR="00254447">
        <w:rPr>
          <w:rFonts w:ascii="Arial" w:hAnsi="Arial" w:cs="Arial"/>
          <w:color w:val="000000"/>
          <w:sz w:val="22"/>
          <w:szCs w:val="22"/>
        </w:rPr>
        <w:t>within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 xml:space="preserve">Cluster 11. </w:t>
      </w:r>
      <w:r w:rsidR="00254447">
        <w:rPr>
          <w:rFonts w:ascii="Arial" w:hAnsi="Arial" w:cs="Arial"/>
          <w:color w:val="000000"/>
          <w:sz w:val="22"/>
          <w:szCs w:val="22"/>
        </w:rPr>
        <w:t>Based on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gene expression, we assigned cell lineages to each cluster using a three</w:t>
      </w:r>
      <w:r w:rsidR="00111C6D">
        <w:rPr>
          <w:rFonts w:ascii="Arial" w:hAnsi="Arial" w:cs="Arial"/>
          <w:color w:val="000000"/>
          <w:sz w:val="22"/>
          <w:szCs w:val="22"/>
        </w:rPr>
        <w:t>-</w:t>
      </w:r>
      <w:r w:rsidR="00CF5BEC" w:rsidRPr="0002326A">
        <w:rPr>
          <w:rFonts w:ascii="Arial" w:hAnsi="Arial" w:cs="Arial"/>
          <w:color w:val="000000"/>
          <w:sz w:val="22"/>
          <w:szCs w:val="22"/>
        </w:rPr>
        <w:t>method approach: 1) expressions of canonical markers for T cells (</w:t>
      </w:r>
      <w:r w:rsidR="00CF5BEC" w:rsidRPr="0002326A">
        <w:rPr>
          <w:rFonts w:ascii="Arial" w:hAnsi="Arial" w:cs="Arial"/>
          <w:i/>
          <w:iCs/>
          <w:color w:val="000000"/>
          <w:sz w:val="22"/>
          <w:szCs w:val="22"/>
        </w:rPr>
        <w:t>CD3E</w:t>
      </w:r>
      <w:r w:rsidR="00CF5BEC" w:rsidRPr="0002326A">
        <w:rPr>
          <w:rFonts w:ascii="Arial" w:hAnsi="Arial" w:cs="Arial"/>
          <w:color w:val="000000"/>
          <w:sz w:val="22"/>
          <w:szCs w:val="22"/>
        </w:rPr>
        <w:t xml:space="preserve">, </w:t>
      </w:r>
      <w:r w:rsidR="00CF5BEC" w:rsidRPr="0002326A">
        <w:rPr>
          <w:rFonts w:ascii="Arial" w:hAnsi="Arial" w:cs="Arial"/>
          <w:i/>
          <w:iCs/>
          <w:color w:val="000000"/>
          <w:sz w:val="22"/>
          <w:szCs w:val="22"/>
        </w:rPr>
        <w:t>CD8A</w:t>
      </w:r>
      <w:r w:rsidR="00CF5BEC" w:rsidRPr="0002326A">
        <w:rPr>
          <w:rFonts w:ascii="Arial" w:hAnsi="Arial" w:cs="Arial"/>
          <w:color w:val="000000"/>
          <w:sz w:val="22"/>
          <w:szCs w:val="22"/>
        </w:rPr>
        <w:t xml:space="preserve">, </w:t>
      </w:r>
      <w:r w:rsidR="00CF5BEC" w:rsidRPr="0002326A">
        <w:rPr>
          <w:rFonts w:ascii="Arial" w:hAnsi="Arial" w:cs="Arial"/>
          <w:i/>
          <w:iCs/>
          <w:color w:val="000000"/>
          <w:sz w:val="22"/>
          <w:szCs w:val="22"/>
        </w:rPr>
        <w:t>CD4</w:t>
      </w:r>
      <w:r w:rsidR="00CF5BEC" w:rsidRPr="0002326A">
        <w:rPr>
          <w:rFonts w:ascii="Arial" w:hAnsi="Arial" w:cs="Arial"/>
          <w:color w:val="000000"/>
          <w:sz w:val="22"/>
          <w:szCs w:val="22"/>
        </w:rPr>
        <w:t>, and</w:t>
      </w:r>
      <w:r w:rsidR="00E677C1" w:rsidRPr="0002326A">
        <w:rPr>
          <w:rFonts w:ascii="Arial" w:hAnsi="Arial" w:cs="Arial"/>
          <w:color w:val="000000"/>
          <w:sz w:val="22"/>
          <w:szCs w:val="22"/>
        </w:rPr>
        <w:t xml:space="preserve"> </w:t>
      </w:r>
      <w:r w:rsidR="00E677C1" w:rsidRPr="0002326A">
        <w:rPr>
          <w:rFonts w:ascii="Arial" w:hAnsi="Arial" w:cs="Arial"/>
          <w:i/>
          <w:iCs/>
          <w:color w:val="000000"/>
          <w:sz w:val="22"/>
          <w:szCs w:val="22"/>
        </w:rPr>
        <w:t>IL7R</w:t>
      </w:r>
      <w:r w:rsidR="00E677C1" w:rsidRPr="0002326A">
        <w:rPr>
          <w:rFonts w:ascii="Arial" w:hAnsi="Arial" w:cs="Arial"/>
          <w:color w:val="000000"/>
          <w:sz w:val="22"/>
          <w:szCs w:val="22"/>
        </w:rPr>
        <w:t xml:space="preserve"> or CD127</w:t>
      </w:r>
      <w:r w:rsidR="00CF5BEC" w:rsidRPr="0002326A">
        <w:rPr>
          <w:rFonts w:ascii="Arial" w:hAnsi="Arial" w:cs="Arial"/>
          <w:color w:val="000000"/>
          <w:sz w:val="22"/>
          <w:szCs w:val="22"/>
        </w:rPr>
        <w:t xml:space="preserve">), B </w:t>
      </w:r>
      <w:r w:rsidR="00E677C1" w:rsidRPr="0002326A">
        <w:rPr>
          <w:rFonts w:ascii="Arial" w:hAnsi="Arial" w:cs="Arial"/>
          <w:color w:val="000000"/>
          <w:sz w:val="22"/>
          <w:szCs w:val="22"/>
        </w:rPr>
        <w:t>c</w:t>
      </w:r>
      <w:r w:rsidR="00CF5BEC" w:rsidRPr="0002326A">
        <w:rPr>
          <w:rFonts w:ascii="Arial" w:hAnsi="Arial" w:cs="Arial"/>
          <w:color w:val="000000"/>
          <w:sz w:val="22"/>
          <w:szCs w:val="22"/>
        </w:rPr>
        <w:t>ells (</w:t>
      </w:r>
      <w:r w:rsidR="00CF5BEC" w:rsidRPr="0002326A">
        <w:rPr>
          <w:rFonts w:ascii="Arial" w:hAnsi="Arial" w:cs="Arial"/>
          <w:i/>
          <w:iCs/>
          <w:color w:val="000000"/>
          <w:sz w:val="22"/>
          <w:szCs w:val="22"/>
        </w:rPr>
        <w:t>CD19</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MS4A1</w:t>
      </w:r>
      <w:r w:rsidR="00CF5BEC" w:rsidRPr="0002326A">
        <w:rPr>
          <w:rFonts w:ascii="Arial" w:hAnsi="Arial" w:cs="Arial"/>
          <w:color w:val="000000"/>
          <w:sz w:val="22"/>
          <w:szCs w:val="22"/>
        </w:rPr>
        <w:t xml:space="preserve">), </w:t>
      </w:r>
      <w:r w:rsidR="00E677C1" w:rsidRPr="0002326A">
        <w:rPr>
          <w:rFonts w:ascii="Arial" w:hAnsi="Arial" w:cs="Arial"/>
          <w:color w:val="000000"/>
          <w:sz w:val="22"/>
          <w:szCs w:val="22"/>
        </w:rPr>
        <w:t>m</w:t>
      </w:r>
      <w:r w:rsidR="00CF5BEC" w:rsidRPr="0002326A">
        <w:rPr>
          <w:rFonts w:ascii="Arial" w:hAnsi="Arial" w:cs="Arial"/>
          <w:color w:val="000000"/>
          <w:sz w:val="22"/>
          <w:szCs w:val="22"/>
        </w:rPr>
        <w:t xml:space="preserve">yeloid </w:t>
      </w:r>
      <w:r w:rsidR="00E677C1" w:rsidRPr="0002326A">
        <w:rPr>
          <w:rFonts w:ascii="Arial" w:hAnsi="Arial" w:cs="Arial"/>
          <w:color w:val="000000"/>
          <w:sz w:val="22"/>
          <w:szCs w:val="22"/>
        </w:rPr>
        <w:t>c</w:t>
      </w:r>
      <w:r w:rsidR="00CF5BEC" w:rsidRPr="0002326A">
        <w:rPr>
          <w:rFonts w:ascii="Arial" w:hAnsi="Arial" w:cs="Arial"/>
          <w:color w:val="000000"/>
          <w:sz w:val="22"/>
          <w:szCs w:val="22"/>
        </w:rPr>
        <w:t>ells (</w:t>
      </w:r>
      <w:r w:rsidR="00CF5BEC" w:rsidRPr="0002326A">
        <w:rPr>
          <w:rFonts w:ascii="Arial" w:hAnsi="Arial" w:cs="Arial"/>
          <w:i/>
          <w:iCs/>
          <w:color w:val="000000"/>
          <w:sz w:val="22"/>
          <w:szCs w:val="22"/>
        </w:rPr>
        <w:t>CD14</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FCGR3A</w:t>
      </w:r>
      <w:r w:rsidR="00CF5BEC" w:rsidRPr="0002326A">
        <w:rPr>
          <w:rFonts w:ascii="Arial" w:hAnsi="Arial" w:cs="Arial"/>
          <w:color w:val="000000"/>
          <w:sz w:val="22"/>
          <w:szCs w:val="22"/>
        </w:rPr>
        <w:t xml:space="preserve"> or CD16) and </w:t>
      </w:r>
      <w:r w:rsidR="00E677C1" w:rsidRPr="0002326A">
        <w:rPr>
          <w:rFonts w:ascii="Arial" w:hAnsi="Arial" w:cs="Arial"/>
          <w:color w:val="000000"/>
          <w:sz w:val="22"/>
          <w:szCs w:val="22"/>
        </w:rPr>
        <w:t>natural killer (NK)</w:t>
      </w:r>
      <w:r w:rsidR="00CF5BEC" w:rsidRPr="0002326A">
        <w:rPr>
          <w:rFonts w:ascii="Arial" w:hAnsi="Arial" w:cs="Arial"/>
          <w:color w:val="000000"/>
          <w:sz w:val="22"/>
          <w:szCs w:val="22"/>
        </w:rPr>
        <w:t xml:space="preserve"> cells (</w:t>
      </w:r>
      <w:r w:rsidR="00CF5BEC" w:rsidRPr="0002326A">
        <w:rPr>
          <w:rFonts w:ascii="Arial" w:hAnsi="Arial" w:cs="Arial"/>
          <w:i/>
          <w:iCs/>
          <w:color w:val="000000"/>
          <w:sz w:val="22"/>
          <w:szCs w:val="22"/>
        </w:rPr>
        <w:t>KLRD1</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NKG7</w:t>
      </w:r>
      <w:r w:rsidR="00CF5BEC" w:rsidRPr="0002326A">
        <w:rPr>
          <w:rFonts w:ascii="Arial" w:hAnsi="Arial" w:cs="Arial"/>
          <w:color w:val="000000"/>
          <w:sz w:val="22"/>
          <w:szCs w:val="22"/>
        </w:rPr>
        <w:t>) (Figure 1C), 2) correlations with gene signatures derived from</w:t>
      </w:r>
      <w:r w:rsidR="00254447">
        <w:rPr>
          <w:rFonts w:ascii="Arial" w:hAnsi="Arial" w:cs="Arial"/>
          <w:color w:val="000000"/>
          <w:sz w:val="22"/>
          <w:szCs w:val="22"/>
        </w:rPr>
        <w:t xml:space="preserve"> purified cell populations deposited by</w:t>
      </w:r>
      <w:r w:rsidR="00CF5BEC" w:rsidRPr="0002326A">
        <w:rPr>
          <w:rFonts w:ascii="Arial" w:hAnsi="Arial" w:cs="Arial"/>
          <w:color w:val="000000"/>
          <w:sz w:val="22"/>
          <w:szCs w:val="22"/>
        </w:rPr>
        <w:t xml:space="preserve"> ENCODE</w:t>
      </w:r>
      <w:del w:id="81" w:author="Borcherding, Nicholas (CCOM Student)" w:date="2020-11-02T13:22:00Z">
        <w:r w:rsidR="00CF5BEC" w:rsidRPr="0002326A" w:rsidDel="003E01D3">
          <w:rPr>
            <w:rFonts w:ascii="Arial" w:hAnsi="Arial" w:cs="Arial"/>
            <w:color w:val="000000"/>
            <w:sz w:val="22"/>
            <w:szCs w:val="22"/>
          </w:rPr>
          <w:delText xml:space="preserve"> </w:delText>
        </w:r>
      </w:del>
      <w:r w:rsidR="00CF5BEC"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{"citationItems":[{"id":"ITEM-1","itemData":{"DOI":"10.1038/nature11247","ISSN":"14764687","PMID":"22955616","abstract":"The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 © 2012 Macmillan Publishers Limited. All rights reserved.","author":[{"dropping-particle":"","family":"Dunham","given":"Ian","non-dropping-particle":"","parse-names":false,"suffix":""},{"dropping-particle":"","family":"Kundaje","given":"Anshul","non-dropping-particle":"","parse-names":false,"suffix":""},{"dropping-particle":"","family":"Aldred","given":"Shelley F.","non-dropping-particle":"","parse-names":false,"suffix":""},{"dropping-particle":"","family":"Collins","given":"Patrick J.","non-dropping-particle":"","parse-names":false,"suffix":""},{"dropping-particle":"","family":"Davis","given":"Carrie A.","non-dropping-particle":"","parse-names":false,"suffix":""},{"dropping-particle":"","family":"Doyle","given":"Francis","non-dropping-particle":"","parse-names":false,"suffix":""},{"dropping-particle":"","family":"Epstein","given":"Charles B.","non-dropping-particle":"","parse-names":false,"suffix":""},{"dropping-particle":"","family":"Frietze","given":"Seth","non-dropping-particle":"","parse-names":false,"suffix":""},{"dropping-particle":"","family":"Harrow","given":"Jennifer","non-dropping-particle":"","parse-names":false,"suffix":""},{"dropping-particle":"","family":"Kaul","given":"Rajinder","non-dropping-particle":"","parse-names":false,"suffix":""},{"dropping-particle":"","family":"Khatun","given":"Jainab","non-dropping-particle":"","parse-names":false,"suffix":""},{"dropping-particle":"","family":"Lajoie","given":"Bryan R.","non-dropping-particle":"","parse-names":false,"suffix":""},{"dropping-particle":"","family":"Landt","given":"Stephen G.","non-dropping-particle":"","parse-names":false,"suffix":""},{"dropping-particle":"","family":"Lee","given":"Bum Kyu","non-dropping-particle":"","parse-names":false,"suffix":""},{"dropping-particle":"","family":"Pauli","given":"Florencia","non-dropping-particle":"","parse-names":false,"suffix":""},{"dropping-particle":"","family":"Rosenbloom","given":"Kate R.","non-dropping-particle":"","parse-names":false,"suffix":""},{"dropping-particle":"","family":"Sabo","given":"Peter","non-dropping-particle":"","parse-names":false,"suffix":""},{"dropping-particle":"","family":"Safi","given":"Alexias","non-dropping-particle":"","parse-names":false,"suffix":""},{"dropping-particle":"","family":"Sanyal","given":"Amartya","non-dropping-particle":"","parse-names":false,"suffix":""},{"dropping-particle":"","family":"Shoresh","given":"Noam","non-dropping-particle":"","parse-names":false,"suffix":""},{"dropping-particle":"","family":"Simon","given":"Jeremy M.","non-dropping-particle":"","parse-names":false,"suffix":""},{"dropping-particle":"","family":"Song","given":"Lingyun","non-dropping-particle":"","parse-names":false,"suffix":""},{"dropping-particle":"","family":"Trinklein","given":"Nathan D.","non-dropping-particle":"","parse-names":false,"suffix":""},{"dropping-particle":"","family":"Altshuler","given":"Robert C.","non-dropping-particle":"","parse-names":false,"suffix":""},{"dropping-particle":"","family":"Birney","given":"Ewan","non-dropping-particle":"","parse-names":false,"suffix":""},{"dropping-particle":"","family":"Brown","given":"James B.","non-dropping-particle":"","parse-names":false,"suffix":""},{"dropping-particle":"","family":"Cheng","given":"Chao","non-dropping-particle":"","parse-names":false,"suffix":""},{"dropping-particle":"","family":"Djebali","given":"Sarah","non-dropping-particle":"","parse-names":false,"suffix":""},{"dropping-particle":"","family":"Dong","given":"Xianjun","non-dropping-particle":"","parse-names":false,"suffix":""},{"dropping-particle":"","family":"Ernst","given":"Jason","non-dropping-particle":"","parse-names":false,"suffix":""},{"dropping-particle":"","family":"Furey","given":"Terrence S.","non-dropping-particle":"","parse-names":false,"suffix":""},{"dropping-particle":"","family":"Gerstein","given":"Mark","non-dropping-particle":"","parse-names":false,"suffix":""},{"dropping-particle":"","family":"Giardine","given":"Belinda","non-dropping-particle":"","parse-names":false,"suffix":""},{"dropping-particle":"","family":"Greven","given":"Melissa","non-dropping-particle":"","parse-names":false,"suffix":""},{"dropping-particle":"","family":"Hardison","given":"Ross C.","non-dropping-particle":"","parse-names":false,"suffix":""},{"dropping-particle":"","family":"Harris","given":"Robert S.","non-dropping-particle":"","parse-names":false,"suffix":""},{"dropping-particle":"","family":"Herrero","given":"Javier","non-dropping-particle":"","parse-names":false,"suffix":""},{"dropping-particle":"","family":"Hoffman","given":"Michael M.","non-dropping-particle":"","parse-names":false,"suffix":""},{"dropping-particle":"","family":"Iyer","given":"Sowmya","non-dropping-particle":"","parse-names":false,"suffix":""},{"dropping-particle":"","family":"Kellis","given":"Manolis","non-dropping-particle":"","parse-names":false,"suffix":""},{"dropping-particle":"","family":"Kheradpour","given":"Pouya","non-dropping-particle":"","parse-names":false,"suffix":""},{"dropping-particle":"","family":"Lassmann","given":"Timo","non-dropping-particle":"","parse-names":false,"suffix":""},{"dropping-particle":"","family":"Li","given":"Qunhua","non-dropping-particle":"","parse-names":false,"suffix":""},{"dropping-particle":"","family":"Lin","given":"Xinying","non-dropping-particle":"","parse-names":false,"suffix":""},{"dropping-particle":"","family":"Marinov","given":"Georgi K.","non-dropping-particle":"","parse-names":false,"suffix":""},{"dropping-particle":"","family":"Merkel","given":"Angelika","non-dropping-particle":"","parse-names":false,"suffix":""},{"dropping-particle":"","family":"Mortazavi","given":"Ali","non-dropping-particle":"","parse-names":false,"suffix":""},{"dropping-particle":"","family":"Parker","given":"Stephen C.J.","non-dropping-particle":"","parse-names":false,"suffix":""},{"dropping-particle":"","family":"Reddy","given":"Timothy E.","non-dropping-particle":"","parse-names":false,"suffix":""},{"dropping-particle":"","family":"Rozowsky","given":"Joel","non-dropping-particle":"","parse-names":false,"suffix":""},{"dropping-particle":"","family":"Schlesinger","given":"Felix","non-dropping-particle":"","parse-names":false,"suffix":""},{"dropping-particle":"","family":"Thurman","given":"Robert E.","non-dropping-particle":"","parse-names":false,"suffix":""},{"dropping-particle":"","family":"Wang","given":"Jie","non-dropping-particle":"","parse-names":false,"suffix":""},{"dropping-particle":"","family":"Ward","given":"Lucas D.","non-dropping-particle":"","parse-names":false,"suffix":""},{"dropping-particle":"","family":"Whitfield","given":"Troy W.","non-dropping-particle":"","parse-names":false,"suffix":""},{"dropping-particle":"","family":"Wilder","given":"Steven P.","non-dropping-particle":"","parse-names":false,"suffix":""},{"dropping-particle":"","family":"Wu","given":"Weisheng","non-dropping-particle":"","parse-names":false,"suffix":""},{"dropping-particle":"","family":"Xi","given":"Hualin S.","non-dropping-particle":"","parse-names":false,"suffix":""},{"dropping-particle":"","family":"Yip","given":"Kevin Y.","non-dropping-particle":"","parse-names":false,"suffix":""},{"dropping-particle":"","family":"Zhuang","given":"Jiali","non-dropping-particle":"","parse-names":false,"suffix":""},{"dropping-particle":"","family":"Bernstein","given":"Bradley E.","non-dropping-particle":"","parse-names":false,"suffix":""},{"dropping-particle":"","family":"Green","given":"Eric D.","non-dropping-particle":"","parse-names":false,"suffix":""},{"dropping-particle":"","family":"Gunter","given":"Chris","non-dropping-particle":"","parse-names":false,"suffix":""},{"dropping-particle":"","family":"Snyder","given":"Michael","non-dropping-particle":"","parse-names":false,"suffix":""},{"dropping-particle":"","family":"Pazin","given":"Michael J.","non-dropping-particle":"","parse-names":false,"suffix":""},{"dropping-particle":"","family":"Lowdon","given":"Rebecca F.","non-dropping-particle":"","parse-names":false,"suffix":""},{"dropping-particle":"","family":"Dillon","given":"Laura A.L.","non-dropping-particle":"","parse-names":false,"suffix":""},{"dropping-particle":"","family":"Adams","given":"Leslie B.","non-dropping-particle":"","parse-names":false,"suffix":""},{"dropping-particle":"","family":"Kelly","given":"Caroline J.","non-dropping-particle":"","parse-names":false,"suffix":""},{"dropping-particle":"","family":"Zhang","given":"Julia","non-dropping-particle":"","parse-names":false,"suffix":""},{"dropping-particle":"","family":"Wexler","given":"Judith R.","non-dropping-particle":"","parse-names":false,"suffix":""},{"dropping-particle":"","family":"Good","given":"Peter J.","non-dropping-particle":"","parse-names":false,"suffix":""},{"dropping-particle":"","family":"Feingold","given":"Elise A.","non-dropping-particle":"","parse-names":false,"suffix":""},{"dropping-particle":"","family":"Crawford","given":"Gregory E.","non-dropping-particle":"","parse-names":false,"suffix":""},{"dropping-particle":"","family":"Dekker","given":"Job","non-dropping-particle":"","parse-names":false,"suffix":""},{"dropping-particle":"","family":"Elnitski","given":"Laura","non-dropping-particle":"","parse-names":false,"suffix":""},{"dropping-particle":"","family":"Farnham","given":"Peggy J.","non-dropping-particle":"","parse-names":false,"suffix":""},{"dropping-particle":"","family":"Giddings","given":"Morgan C.","non-dropping-particle":"","parse-names":false,"suffix":""},{"dropping-particle":"","family":"Gingeras","given":"Thomas R.","non-dropping-particle":"","parse-names":false,"suffix":""},{"dropping-particle":"","family":"Guigó","given":"Roderic","non-dropping-particle":"","parse-names":false,"suffix":""},{"dropping-particle":"","family":"Hubbard","given":"Timothy J.","non-dropping-particle":"","parse-names":false,"suffix":""},{"dropping-particle":"","family":"Kent","given":"W. James","non-dropping-particle":"","parse-names":false,"suffix":""},{"dropping-particle":"","family":"Lieb","given":"Jason D.","non-dropping-particle":"","parse-names":false,"suffix":""},{"dropping-particle":"","family":"Margulies","given":"Elliott H.","non-dropping-particle":"","parse-names":false,"suffix":""},{"dropping-particle":"","family":"Myers","given":"Richard M.","non-dropping-particle":"","parse-names":false,"suffix":""},{"dropping-particle":"","family":"Stamatoyannopoulos","given":"John A.","non-dropping-particle":"","parse-names":false,"suffix":""},{"dropping-particle":"","family":"Tenenbaum","given":"Scott A.","non-dropping-particle":"","parse-names":false,"suffix":""},{"dropping-particle":"","family":"Weng","given":"Zhiping","non-dropping-particle":"","parse-names":false,"suffix":""},{"dropping-particle":"","family":"White","given":"Kevin P.","non-dropping-particle":"","parse-names":false,"suffix":""},{"dropping-particle":"","family":"Wold","given":"Barbara","non-dropping-particle":"","parse-names":false,"suffix":""},{"dropping-particle":"","family":"Yu","given":"Yanbao","non-dropping-particle":"","parse-names":false,"suffix":""},{"dropping-particle":"","family":"Wrobel","given":"John","non-dropping-particle":"","parse-names":false,"suffix":""},{"dropping-particle":"","family":"Risk","given":"Brian A.","non-dropping-particle":"","parse-names":false,"suffix":""},{"dropping-particle":"","family":"Gunawardena","given":"Harsha P.","non-dropping-particle":"","parse-names":false,"suffix":""},{"dropping-particle":"","family":"Kuiper","given":"Heather C.","non-dropping-particle":"","parse-names":false,"suffix":""},{"dropping-particle":"","family":"Maier","given":"Christopher W.","non-dropping-particle":"","parse-names":false,"suffix":""},{"dropping-particle":"","family":"Xie","given":"Ling","non-dropping-particle":"","parse-names":false,"suffix":""},{"dropping-particle":"","family":"Chen","given":"Xian","non-dropping-particle":"","parse-names":false,"suffix":""},{"dropping-particle":"","family":"Mikkelsen","given":"Tarjei S.","non-dropping-particle":"","parse-names":false,"suffix":""},{"dropping-particle":"","family":"Gillespie","given":"Shawn","non-dropping-particle":"","parse-names":false,"suffix":""},{"dropping-particle":"","family":"Goren","given":"Alon","non-dropping-particle":"","parse-names":false,"suffix":""},{"dropping-particle":"","family":"Ram","given":"Oren","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Eaton","given":"Matthew L.","non-dropping-particle":"","parse-names":false,"suffix":""},{"dropping-particle":"","family":"Dobin","given":"Alex","non-dropping-particle":"","parse-names":false,"suffix":""},{"dropping-particle":"","family":"Tanzer","given":"Andrea","non-dropping-particle":"","parse-names":false,"suffix":""},{"dropping-particle":"","family":"Lagarde","given":"Julien","non-dropping-particle":"","parse-names":false,"suffix":""},{"dropping-particle":"","family":"Lin","given":"Wei","non-dropping-particle":"","parse-names":false,"suffix":""},{"dropping-particle":"","family":"Xue","given":"Chenghai","non-dropping-particle":"","parse-names":false,"suffix":""},{"dropping-particle":"","family":"Williams","given":"Brian A.","non-dropping-particle":"","parse-names":false,"suffix":""},{"dropping-particle":"","family":"Zaleski","given":"Chris","non-dropping-particle":"","parse-names":false,"suffix":""},{"dropping-particle":"","family":"Röder","given":"Maik","non-dropping-particle":"","parse-names":false,"suffix":""},{"dropping-particle":"","family":"Kokocinski","given":"Felix","non-dropping-particle":"","parse-names":false,"suffix":""},{"dropping-particle":"","family":"Abdelhamid","given":"Rehab F.","non-dropping-particle":"","parse-names":false,"suffix":""},{"dropping-particle":"","family":"Alioto","given":"Tyler","non-dropping-particle":"","parse-names":false,"suffix":""},{"dropping-particle":"","family":"Antoshechkin","given":"Igor","non-dropping-particle":"","parse-names":false,"suffix":""},{"dropping-particle":"","family":"Baer","given":"Michael T.","non-dropping-particle":"","parse-names":false,"suffix":""},{"dropping-particle":"","family":"Batut","given":"Philippe","non-dropping-particle":"","parse-names":false,"suffix":""},{"dropping-particle":"","family":"Bell","given":"Ian","non-dropping-particle":"","parse-names":false,"suffix":""},{"dropping-particle":"","family":"Bell","given":"Kimberly","non-dropping-particle":"","parse-names":false,"suffix":""},{"dropping-particle":"","family":"Chakrabortty","given":"Sudipto","non-dropping-particle":"","parse-names":false,"suffix":""},{"dropping-particle":"","family":"Chrast","given":"Jacqueline","non-dropping-particle":"","parse-names":false,"suffix":""},{"dropping-particle":"","family":"Curado","given":"Joao","non-dropping-particle":"","parse-names":false,"suffix":""},{"dropping-particle":"","family":"Derrien","given":"Thomas","non-dropping-particle":"","parse-names":false,"suffix":""},{"dropping-particle":"","family":"Drenkow","given":"Jorg","non-dropping-particle":"","parse-names":false,"suffix":""},{"dropping-particle":"","family":"Dumais","given":"Erica","non-dropping-particle":"","parse-names":false,"suffix":""},{"dropping-particle":"","family":"Dumais","given":"Jackie","non-dropping-particle":"","parse-names":false,"suffix":""},{"dropping-particle":"","family":"Duttagupta","given":"Radha","non-dropping-particle":"","parse-names":false,"suffix":""},{"dropping-particle":"","family":"Fastuca","given":"Megan","non-dropping-particle":"","parse-names":false,"suffix":""},{"dropping-particle":"","family":"Fejes-Toth","given":"Kata","non-dropping-particle":"","parse-names":false,"suffix":""},{"dropping-particle":"","family":"Ferreira","given":"Pedro","non-dropping-particle":"","parse-names":false,"suffix":""},{"dropping-particle":"","family":"Foissac","given":"Sylvain","non-dropping-particle":"","parse-names":false,"suffix":""},{"dropping-particle":"","family":"Fullwood","given":"Melissa J.","non-dropping-particle":"","parse-names":false,"suffix":""},{"dropping-particle":"","family":"Gao","given":"Hui","non-dropping-particle":"","parse-names":false,"suffix":""},{"dropping-particle":"","family":"Gonzalez","given":"David","non-dropping-particle":"","parse-names":false,"suffix":""},{"dropping-particle":"","family":"Gordon","given":"Assaf","non-dropping-particle":"","parse-names":false,"suffix":""},{"dropping-particle":"","family":"Howald","given":"Cédric","non-dropping-particle":"","parse-names":false,"suffix":""},{"dropping-particle":"","family":"Jha","given":"Sonali","non-dropping-particle":"","parse-names":false,"suffix":""},{"dropping-particle":"","family":"Johnson","given":"Rory","non-dropping-particle":"","parse-names":false,"suffix":""},{"dropping-particle":"","family":"Kapranov","given":"Philipp","non-dropping-particle":"","parse-names":false,"suffix":""},{"dropping-particle":"","family":"King","given":"Brandon","non-dropping-particle":"","parse-names":false,"suffix":""},{"dropping-particle":"","family":"Kingswood","given":"Colin","non-dropping-particle":"","parse-names":false,"suffix":""},{"dropping-particle":"","family":"Li","given":"Guoliang","non-dropping-particle":"","parse-names":false,"suffix":""},{"dropping-particle":"","family":"Luo","given":"Oscar J.","non-dropping-particle":"","parse-names":false,"suffix":""},{"dropping-particle":"","family":"Park","given":"Eddie","non-dropping-particle":"","parse-names":false,"suffix":""},{"dropping-particle":"","family":"Preall","given":"Jonathan B.","non-dropping-particle":"","parse-names":false,"suffix":""},{"dropping-particle":"","family":"Presaud","given":"Kimberly","non-dropping-particle":"","parse-names":false,"suffix":""},{"dropping-particle":"","family":"Ribeca","given":"Paolo","non-dropping-particle":"","parse-names":false,"suffix":""},{"dropping-particle":"","family":"Robyr","given":"Daniel","non-dropping-particle":"","parse-names":false,"suffix":""},{"dropping-particle":"","family":"Ruan","given":"Xiaoan","non-dropping-particle":"","parse-names":false,"suffix":""},{"dropping-particle":"","family":"Sammeth","given":"Michael","non-dropping-particle":"","parse-names":false,"suffix":""},{"dropping-particle":"","family":"Sandhu","given":"Kuljeet Singh","non-dropping-particle":"","parse-names":false,"suffix":""},{"dropping-particle":"","family":"Schaeffer","given":"Lorain","non-dropping-particle":"","parse-names":false,"suffix":""},{"dropping-particle":"","family":"See","given":"Lei Hoon","non-dropping-particle":"","parse-names":false,"suffix":""},{"dropping-particle":"","family":"Shahab","given":"Atif","non-dropping-particle":"","parse-names":false,"suffix":""},{"dropping-particle":"","family":"Skancke","given":"Jorgen","non-dropping-particle":"","parse-names":false,"suffix":""},{"dropping-particle":"","family":"Suzuki","given":"Ana Maria","non-dropping-particle":"","parse-names":false,"suffix":""},{"dropping-particle":"","family":"Takahashi","given":"Hazuki","non-dropping-particle":"","parse-names":false,"suffix":""},{"dropping-particle":"","family":"Tilgner","given":"Hagen","non-dropping-particle":"","parse-names":false,"suffix":""},{"dropping-particle":"","family":"Trout","given":"Diane","non-dropping-particle":"","parse-names":false,"suffix":""},{"dropping-particle":"","family":"Walters","given":"Nathalie","non-dropping-particle":"","parse-names":false,"suffix":""},{"dropping-particle":"","family":"Wang","given":"Huaien","non-dropping-particle":"","parse-names":false,"suffix":""},{"dropping-particle":"","family":"Hayashizaki","given":"Yoshihide","non-dropping-particle":"","parse-names":false,"suffix":""},{"dropping-particle":"","family":"Reymond","given":"Alexandre","non-dropping-particle":"","parse-names":false,"suffix":""},{"dropping-particle":"","family":"Antonarakis","given":"Stylianos E.","non-dropping-particle":"","parse-names":false,"suffix":""},{"dropping-particle":"","family":"Hannon","given":"Gregory J.","non-dropping-particle":"","parse-names":false,"suffix":""},{"dropping-particle":"","family":"Ruan","given":"Yijun","non-dropping-particle":"","parse-names":false,"suffix":""},{"dropping-particle":"","family":"Carninci","given":"Piero","non-dropping-particle":"","parse-names":false,"suffix":""},{"dropping-particle":"","family":"Sloan","given":"Cricket A.","non-dropping-particle":"","parse-names":false,"suffix":""},{"dropping-particle":"","family":"Learned","given":"Katrina","non-dropping-particle":"","parse-names":false,"suffix":""},{"dropping-particle":"","family":"Malladi","given":"Venkat S.","non-dropping-particle":"","parse-names":false,"suffix":""},{"dropping-particle":"","family":"Wong","given":"Matthew C.","non-dropping-particle":"","parse-names":false,"suffix":""},{"dropping-particle":"","family":"Barber","given":"Galt P.","non-dropping-particle":"","parse-names":false,"suffix":""},{"dropping-particle":"","family":"Cline","given":"Melissa S.","non-dropping-particle":"","parse-names":false,"suffix":""},{"dropping-particle":"","family":"Dreszer","given":"Timothy R.","non-dropping-particle":"","parse-names":false,"suffix":""},{"dropping-particle":"","family":"Heitner","given":"Steven G.","non-dropping-particle":"","parse-names":false,"suffix":""},{"dropping-particle":"","family":"Karolchik","given":"Donna","non-dropping-particle":"","parse-names":false,"suffix":""},{"dropping-particle":"","family":"Kirkup","given":"Vanessa M.","non-dropping-particle":"","parse-names":false,"suffix":""},{"dropping-particle":"","family":"Meyer","given":"Laurence R.","non-dropping-particle":"","parse-names":false,"suffix":""},{"dropping-particle":"","family":"Long","given":"Jeffrey C.","non-dropping-particle":"","parse-names":false,"suffix":""},{"dropping-particle":"","family":"Maddren","given":"Morgan","non-dropping-particle":"","parse-names":false,"suffix":""},{"dropping-particle":"","family":"Raney","given":"Brian J.","non-dropping-particle":"","parse-names":false,"suffix":""},{"dropping-particle":"","family":"Grasfeder","given":"Linda L.","non-dropping-particle":"","parse-names":false,"suffix":""},{"dropping-particle":"","family":"Giresi","given":"Paul G.","non-dropping-particle":"","parse-names":false,"suffix":""},{"dropping-particle":"","family":"Battenhouse","given":"Anna","non-dropping-particle":"","parse-names":false,"suffix":""},{"dropping-particle":"","family":"Sheffield","given":"Nathan C.","non-dropping-particle":"","parse-names":false,"suffix":""},{"dropping-particle":"","family":"Showers","given":"Kimberly A.","non-dropping-particle":"","parse-names":false,"suffix":""},{"dropping-particle":"","family":"London","given":"Darin","non-dropping-particle":"","parse-names":false,"suffix":""},{"dropping-particle":"","family":"Bhinge","given":"Akshay A.","non-dropping-particle":"","parse-names":false,"suffix":""},{"dropping-particle":"","family":"Shestak","given":"Christopher","non-dropping-particle":"","parse-names":false,"suffix":""},{"dropping-particle":"","family":"Schaner","given":"Matthew R.","non-dropping-particle":"","parse-names":false,"suffix":""},{"dropping-particle":"","family":"Kim","given":"Seul Ki","non-dropping-particle":"","parse-names":false,"suffix":""},{"dropping-particle":"","family":"Zhang","given":"Zhuzhu Z.","non-dropping-particle":"","parse-names":false,"suffix":""},{"dropping-particle":"","family":"Mieczkowski","given":"Piotr A.","non-dropping-particle":"","parse-names":false,"suffix":""},{"dropping-particle":"","family":"Mieczkowska","given":"Joanna O.","non-dropping-particle":"","parse-names":false,"suffix":""},{"dropping-particle":"","family":"Liu","given":"Zheng","non-dropping-particle":"","parse-names":false,"suffix":""},{"dropping-particle":"","family":"McDaniell","given":"Ryan M.","non-dropping-particle":"","parse-names":false,"suffix":""},{"dropping-particle":"","family":"Ni","given":"Yunyun","non-dropping-particle":"","parse-names":false,"suffix":""},{"dropping-particle":"","family":"Rashid","given":"Naim U.","non-dropping-particle":"","parse-names":false,"suffix":""},{"dropping-particle":"","family":"Kim","given":"Min Jae","non-dropping-particle":"","parse-names":false,"suffix":""},{"dropping-particle":"","family":"Adar","given":"Sheera","non-dropping-particle":"","parse-names":false,"suffix":""},{"dropping-particle":"","family":"Zhang","given":"Zhancheng","non-dropping-particle":"","parse-names":false,"suffix":""},{"dropping-particle":"","family":"Wang","given":"Tianyuan","non-dropping-particle":"","parse-names":false,"suffix":""},{"dropping-particle":"","family":"Winter","given":"Deborah","non-dropping-particle":"","parse-names":false,"suffix":""},{"dropping-particle":"","family":"Keefe","given":"Damian","non-dropping-particle":"","parse-names":false,"suffix":""},{"dropping-particle":"","family":"Iyer","given":"Vishwanath R.","non-dropping-particle":"","parse-names":false,"suffix":""},{"dropping-particle":"","family":"Zheng","given":"Meizhen","non-dropping-particle":"","parse-names":false,"suffix":""},{"dropping-particle":"","family":"Wang","given":"Ping","non-dropping-particle":"","parse-names":false,"suffix":""},{"dropping-particle":"","family":"Gertz","given":"Jason","non-dropping-particle":"","parse-names":false,"suffix":""},{"dropping-particle":"","family":"Vielmetter","given":"Jost","non-dropping-particle":"","parse-names":false,"suffix":""},{"dropping-particle":"","family":"Partridge","given":"E. Christopher","non-dropping-particle":"","parse-names":false,"suffix":""},{"dropping-particle":"","family":"Varley","given":"Katherine E.","non-dropping-particle":"","parse-names":false,"suffix":""},{"dropping-particle":"","family":"Gasper","given":"Clarke","non-dropping-particle":"","parse-names":false,"suffix":""},{"dropping-particle":"","family":"Bansal","given":"Anita","non-dropping-particle":"","parse-names":false,"suffix":""},{"dropping-particle":"","family":"Pepke","given":"Shirley","non-dropping-particle":"","parse-names":false,"suffix":""},{"dropping-particle":"","family":"Jain","given":"Preti","non-dropping-particle":"","parse-names":false,"suffix":""},{"dropping-particle":"","family":"Amrhein","given":"Henry","non-dropping-particle":"","parse-names":false,"suffix":""},{"dropping-particle":"","family":"Bowling","given":"Kevin M.","non-dropping-particle":"","parse-names":false,"suffix":""},{"dropping-particle":"","family":"Anaya","given":"Michael","non-dropping-particle":"","parse-names":false,"suffix":""},{"dropping-particle":"","family":"Cross","given":"Marie K.","non-dropping-particle":"","parse-names":false,"suffix":""},{"dropping-particle":"","family":"Muratet","given":"Michael A.","non-dropping-particle":"","parse-names":false,"suffix":""},{"dropping-particle":"","family":"Newberry","given":"Kimberly M.","non-dropping-particle":"","parse-names":false,"suffix":""},{"dropping-particle":"","family":"McCue","given":"Kenneth","non-dropping-particle":"","parse-names":false,"suffix":""},{"dropping-particle":"","family":"Nesmith","given":"Amy S.","non-dropping-particle":"","parse-names":false,"suffix":""},{"dropping-particle":"","family":"Fisher-Aylor","given":"Katherine I.","non-dropping-particle":"","parse-names":false,"suffix":""},{"dropping-particle":"","family":"Pusey","given":"Barbara","non-dropping-particle":"","parse-names":false,"suffix":""},{"dropping-particle":"","family":"DeSalvo","given":"Gilberto","non-dropping-particle":"","parse-names":false,"suffix":""},{"dropping-particle":"","family":"Parker","given":"Stephanie L.","non-dropping-particle":"","parse-names":false,"suffix":""},{"dropping-particle":"","family":"Balasubramanian","given":"Sreeram","non-dropping-particle":"","parse-names":false,"suffix":""},{"dropping-particle":"","family":"Davis","given":"Nicholas S.","non-dropping-particle":"","parse-names":false,"suffix":""},{"dropping-particle":"","family":"Meadows","given":"Sarah K.","non-dropping-particle":"","parse-names":false,"suffix":""},{"dropping-particle":"","family":"Eggleston","given":"Tracy","non-dropping-particle":"","parse-names":false,"suffix":""},{"dropping-particle":"","family":"Newberry","given":"J. Scott","non-dropping-particle":"","parse-names":false,"suffix":""},{"dropping-particle":"","family":"Levy","given":"Shawn E.","non-dropping-particle":"","parse-names":false,"suffix":""},{"dropping-particle":"","family":"Absher","given":"Devin M.","non-dropping-particle":"","parse-names":false,"suffix":""},{"dropping-particle":"","family":"Wong","given":"Wing H.","non-dropping-particle":"","parse-names":false,"suffix":""},{"dropping-particle":"","family":"Blow","given":"Matthew J.","non-dropping-particle":"","parse-names":false,"suffix":""},{"dropping-particle":"","family":"Visel","given":"Axel","non-dropping-particle":"","parse-names":false,"suffix":""},{"dropping-particle":"","family":"Pennachio","given":"Len A.","non-dropping-particle":"","parse-names":false,"suffix":""},{"dropping-particle":"","family":"Petrykowska","given":"Hanna M.","non-dropping-particle":"","parse-names":false,"suffix":""},{"dropping-particle":"","family":"Abyzov","given":"Alexej","non-dropping-particle":"","parse-names":false,"suffix":""},{"dropping-particle":"","family":"Aken","given":"Bronwen","non-dropping-particle":"","parse-names":false,"suffix":""},{"dropping-particle":"","family":"Barrell","given":"Daniel","non-dropping-particle":"","parse-names":false,"suffix":""},{"dropping-particle":"","family":"Barson","given":"Gemma","non-dropping-particle":"","parse-names":false,"suffix":""},{"dropping-particle":"","family":"Berry","given":"Andrew","non-dropping-particle":"","parse-names":false,"suffix":""},{"dropping-particle":"","family":"Bignell","given":"Alexandra","non-dropping-particle":"","parse-names":false,"suffix":""},{"dropping-particle":"","family":"Boychenko","given":"Veronika","non-dropping-particle":"","parse-names":false,"suffix":""},{"dropping-particle":"","family":"Bussotti","given":"Giovanni","non-dropping-particle":"","parse-names":false,"suffix":""},{"dropping-particle":"","family":"Davidson","given":"Claire","non-dropping-particle":"","parse-names":false,"suffix":""},{"dropping-particle":"","family":"Despacio-Reyes","given":"Gloria","non-dropping-particle":"","parse-names":false,"suffix":""},{"dropping-particle":"","family":"Diekhans","given":"Mark","non-dropping-particle":"","parse-names":false,"suffix":""},{"dropping-particle":"","family":"Ezkurdia","given":"Iakes","non-dropping-particle":"","parse-names":false,"suffix":""},{"dropping-particle":"","family":"Frankish","given":"Adam","non-dropping-particle":"","parse-names":false,"suffix":""},{"dropping-particle":"","family":"Gilbert","given":"James","non-dropping-particle":"","parse-names":false,"suffix":""},{"dropping-particle":"","family":"Gonzalez","given":"Jose Manuel","non-dropping-particle":"","parse-names":false,"suffix":""},{"dropping-particle":"","family":"Griffiths","given":"Ed","non-dropping-particle":"","parse-names":false,"suffix":""},{"dropping-particle":"","family":"Harte","given":"Rachel","non-dropping-particle":"","parse-names":false,"suffix":""},{"dropping-particle":"","family":"Hendrix","given":"David A.","non-dropping-particle":"","parse-names":false,"suffix":""},{"dropping-particle":"","family":"Hunt","given":"Toby","non-dropping-particle":"","parse-names":false,"suffix":""},{"dropping-particle":"","family":"Jungreis","given":"Irwin","non-dropping-particle":"","parse-names":false,"suffix":""},{"dropping-particle":"","family":"Kay","given":"Mike","non-dropping-particle":"","parse-names":false,"suffix":""},{"dropping-particle":"","family":"Khurana","given":"Ekta","non-dropping-particle":"","parse-names":false,"suffix":""},{"dropping-particle":"","family":"Leng","given":"Jing","non-dropping-particle":"","parse-names":false,"suffix":""},{"dropping-particle":"","family":"Lin","given":"Michael F.","non-dropping-particle":"","parse-names":false,"suffix":""},{"dropping-particle":"","family":"Loveland","given":"Jane","non-dropping-particle":"","parse-names":false,"suffix":""},{"dropping-particle":"","family":"Lu","given":"Zhi","non-dropping-particle":"","parse-names":false,"suffix":""},{"dropping-particle":"","family":"Manthravadi","given":"Deepa","non-dropping-particle":"","parse-names":false,"suffix":""},{"dropping-particle":"","family":"Mariotti","given":"Marco","non-dropping-particle":"","parse-names":false,"suffix":""},{"dropping-particle":"","family":"Mudge","given":"Jonathan","non-dropping-particle":"","parse-names":false,"suffix":""},{"dropping-particle":"","family":"Mukherjee","given":"Gaurab","non-dropping-particle":"","parse-names":false,"suffix":""},{"dropping-particle":"","family":"Notredame","given":"Cedric","non-dropping-particle":"","parse-names":false,"suffix":""},{"dropping-particle":"","family":"Pei","given":"Baikang","non-dropping-particle":"","parse-names":false,"suffix":""},{"dropping-particle":"","family":"Rodriguez","given":"Jose Manuel","non-dropping-particle":"","parse-names":false,"suffix":""},{"dropping-particle":"","family":"Saunders","given":"Gary","non-dropping-particle":"","parse-names":false,"suffix":""},{"dropping-particle":"","family":"Sboner","given":"Andrea","non-dropping-particle":"","parse-names":false,"suffix":""},{"dropping-particle":"","family":"Searle","given":"Stephen","non-dropping-particle":"","parse-names":false,"suffix":""},{"dropping-particle":"","family":"Sisu","given":"Cristina","non-dropping-particle":"","parse-names":false,"suffix":""},{"dropping-particle":"","family":"Snow","given":"Catherine","non-dropping-particle":"","parse-names":false,"suffix":""},{"dropping-particle":"","family":"Steward","given":"Charlie","non-dropping-particle":"","parse-names":false,"suffix":""},{"dropping-particle":"","family":"Tapanari","given":"Electra","non-dropping-particle":"","parse-names":false,"suffix":""},{"dropping-particle":"","family":"Tress","given":"Michael L.","non-dropping-particle":"","parse-names":false,"suffix":""},{"dropping-particle":"","family":"Baren","given":"Marijke J.","non-dropping-particle":"Van","parse-names":false,"suffix":""},{"dropping-particle":"","family":"Washietl","given":"Stefan","non-dropping-particle":"","parse-names":false,"suffix":""},{"dropping-particle":"","family":"Wilming","given":"Laurens","non-dropping-particle":"","parse-names":false,"suffix":""},{"dropping-particle":"","family":"Zadissa","given":"Amonida","non-dropping-particle":"","parse-names":false,"suffix":""},{"dropping-particle":"","family":"Zhang","given":"Zhengdong","non-dropping-particle":"","parse-names":false,"suffix":""},{"dropping-particle":"","family":"Brent","given":"Michael","non-dropping-particle":"","parse-names":false,"suffix":""},{"dropping-particle":"","family":"Haussler","given":"David","non-dropping-particle":"","parse-names":false,"suffix":""},{"dropping-particle":"","family":"Valencia","given":"Alfonso","non-dropping-particle":"","parse-names":false,"suffix":""},{"dropping-particle":"","family":"Addleman","given":"Nick","non-dropping-particle":"","parse-names":false,"suffix":""},{"dropping-particle":"","family":"Alexander","given":"Roger P.","non-dropping-particle":"","parse-names":false,"suffix":""},{"dropping-particle":"","family":"Auerbach","given":"Raymond K.","non-dropping-particle":"","parse-names":false,"suffix":""},{"dropping-particle":"","family":"Balasubramanian","given":"Suganthi","non-dropping-particle":"","parse-names":false,"suffix":""},{"dropping-particle":"","family":"Bettinger","given":"Keith","non-dropping-particle":"","parse-names":false,"suffix":""},{"dropping-particle":"","family":"Bhardwaj","given":"Nitin","non-dropping-particle":"","parse-names":false,"suffix":""},{"dropping-particle":"","family":"Boyle","given":"Alan P.","non-dropping-particle":"","parse-names":false,"suffix":""},{"dropping-particle":"","family":"Cao","given":"Alina R.","non-dropping-particle":"","parse-names":false,"suffix":""},{"dropping-particle":"","family":"Cayting","given":"Philip","non-dropping-particle":"","parse-names":false,"suffix":""},{"dropping-particle":"","family":"Charos","given":"Alexandra","non-dropping-particle":"","parse-names":false,"suffix":""},{"dropping-particle":"","family":"Cheng","given":"Yong","non-dropping-particle":"","parse-names":false,"suffix":""},{"dropping-particle":"","family":"Eastman","given":"Catharine","non-dropping-particle":"","parse-names":false,"suffix":""},{"dropping-particle":"","family":"Euskirchen","given":"Ghia","non-dropping-particle":"","parse-names":false,"suffix":""},{"dropping-particle":"","family":"Fleming","given":"Joseph D.","non-dropping-particle":"","parse-names":false,"suffix":""},{"dropping-particle":"","family":"Grubert","given":"Fabian","non-dropping-particle":"","parse-names":false,"suffix":""},{"dropping-particle":"","family":"Habegger","given":"Lukas","non-dropping-particle":"","parse-names":false,"suffix":""},{"dropping-particle":"","family":"Hariharan","given":"Manoj","non-dropping-particle":"","parse-names":false,"suffix":""},{"dropping-particle":"","family":"Harmanci","given":"Arif","non-dropping-particle":"","parse-names":false,"suffix":""},{"dropping-particle":"","family":"Iyengar","given":"Sushma","non-dropping-particle":"","parse-names":false,"suffix":""},{"dropping-particle":"","family":"Jin","given":"Victor X.","non-dropping-particle":"","parse-names":false,"suffix":""},{"dropping-particle":"","family":"Karczewski","given":"Konrad J.","non-dropping-particle":"","parse-names":false,"suffix":""},{"dropping-particle":"","family":"Kasowski","given":"Maya","non-dropping-particle":"","parse-names":false,"suffix":""},{"dropping-particle":"","family":"Lacroute","given":"Phil","non-dropping-particle":"","parse-names":false,"suffix":""},{"dropping-particle":"","family":"Lam","given":"Hugo","non-dropping-particle":"","parse-names":false,"suffix":""},{"dropping-particle":"","family":"Lamarre-Vincent","given":"Nathan","non-dropping-particle":"","parse-names":false,"suffix":""},{"dropping-particle":"","family":"Lian","given":"Jin","non-dropping-particle":"","parse-names":false,"suffix":""},{"dropping-particle":"","family":"Lindahl-Allen","given":"Marianne","non-dropping-particle":"","parse-names":false,"suffix":""},{"dropping-particle":"","family":"Min","given":"Renqiang","non-dropping-particle":"","parse-names":false,"suffix":""},{"dropping-particle":"","family":"Miotto","given":"Benoit","non-dropping-particle":"","parse-names":false,"suffix":""},{"dropping-particle":"","family":"Monahan","given":"Hannah","non-dropping-particle":"","parse-names":false,"suffix":""},{"dropping-particle":"","family":"Moqtaderi","given":"Zarmik","non-dropping-particle":"","parse-names":false,"suffix":""},{"dropping-particle":"","family":"Mu","given":"Xinmeng J.","non-dropping-particle":"","parse-names":false,"suffix":""},{"dropping-particle":"","family":"O'Geen","given":"Henriette","non-dropping-particle":"","parse-names":false,"suffix":""},{"dropping-particle":"","family":"Ouyang","given":"Zhengqing","non-dropping-particle":"","parse-names":false,"suffix":""},{"dropping-particle":"","family":"Patacsil","given":"Dorrelyn","non-dropping-particle":"","parse-names":false,"suffix":""},{"dropping-particle":"","family":"Raha","given":"Debasish","non-dropping-particle":"","parse-names":false,"suffix":""},{"dropping-particle":"","family":"Ramirez","given":"Lucia","non-dropping-particle":"","parse-names":false,"suffix":""},{"dropping-particle":"","family":"Reed","given":"Brian","non-dropping-particle":"","parse-names":false,"suffix":""},{"dropping-particle":"","family":"Shi","given":"Minyi","non-dropping-particle":"","parse-names":false,"suffix":""},{"dropping-particle":"","family":"Slifer","given":"Teri","non-dropping-particle":"","parse-names":false,"suffix":""},{"dropping-particle":"","family":"Witt","given":"Heather","non-dropping-particle":"","parse-names":false,"suffix":""},{"dropping-particle":"","family":"Wu","given":"Linfeng","non-dropping-particle":"","parse-names":false,"suffix":""},{"dropping-particle":"","family":"Xu","given":"Xiaoqin","non-dropping-particle":"","parse-names":false,"suffix":""},{"dropping-particle":"","family":"Yan","given":"Koon Kiu","non-dropping-particle":"","parse-names":false,"suffix":""},{"dropping-particle":"","family":"Yang","given":"Xinqiong","non-dropping-particle":"","parse-names":false,"suffix":""},{"dropping-particle":"","family":"Struhl","given":"Kevin","non-dropping-particle":"","parse-names":false,"suffix":""},{"dropping-particle":"","family":"Weissman","given":"Sherman M.","non-dropping-particle":"","parse-names":false,"suffix":""},{"dropping-particle":"","family":"Penalva","given":"Luiz O.","non-dropping-particle":"","parse-names":false,"suffix":""},{"dropping-particle":"","family":"Karmakar","given":"Subhradip","non-dropping-particle":"","parse-names":false,"suffix":""},{"dropping-particle":"","family":"Bhanvadia","given":"Raj R.","non-dropping-particle":"","parse-names":false,"suffix":""},{"dropping-particle":"","family":"Choudhury","given":"Alina","non-dropping-particle":"","parse-names":false,"suffix":""},{"dropping-particle":"","family":"Domanus","given":"Marc","non-dropping-particle":"","parse-names":false,"suffix":""},{"dropping-particle":"","family":"Ma","given":"Lijia","non-dropping-particle":"","parse-names":false,"suffix":""},{"dropping-particle":"","family":"Moran","given":"Jennifer","non-dropping-particle":"","parse-names":false,"suffix":""},{"dropping-particle":"","family":"Victorsen","given":"Alec","non-dropping-particle":"","parse-names":false,"suffix":""},{"dropping-particle":"","family":"Auer","given":"Thomas","non-dropping-particle":"","parse-names":false,"suffix":""},{"dropping-particle":"","family":"Centanin","given":"Lazaro","non-dropping-particle":"","parse-names":false,"suffix":""},{"dropping-particle":"","family":"Eichenlaub","given":"Michael","non-dropping-particle":"","parse-names":false,"suffix":""},{"dropping-particle":"","family":"Gruhl","given":"Franziska","non-dropping-particle":"","parse-names":false,"suffix":""},{"dropping-particle":"","family":"Heermann","given":"Stephan","non-dropping-particle":"","parse-names":false,"suffix":""},{"dropping-particle":"","family":"Hoeckendorf","given":"Burkhard","non-dropping-particle":"","parse-names":false,"suffix":""},{"dropping-particle":"","family":"Inoue","given":"Daigo","non-dropping-particle":"","parse-names":false,"suffix":""},{"dropping-particle":"","family":"Kellner","given":"Tanja","non-dropping-particle":"","parse-names":false,"suffix":""},{"dropping-particle":"","family":"Kirchmaier","given":"Stephan","non-dropping-particle":"","parse-names":false,"suffix":""},{"dropping-particle":"","family":"Mueller","given":"Claudia","non-dropping-particle":"","parse-names":false,"suffix":""},{"dropping-particle":"","family":"Reinhardt","given":"Robert","non-dropping-particle":"","parse-names":false,"suffix":""},{"dropping-particle":"","family":"Schertel","given":"Lea","non-dropping-particle":"","parse-names":false,"suffix":""},{"dropping-particle":"","family":"Schneider","given":"Stephanie","non-dropping-particle":"","parse-names":false,"suffix":""},{"dropping-particle":"","family":"Sinn","given":"Rebecca","non-dropping-particle":"","parse-names":false,"suffix":""},{"dropping-particle":"","family":"Wittbrodt","given":"Beate","non-dropping-particle":"","parse-names":false,"suffix":""},{"dropping-particle":"","family":"Wittbrodt","given":"Jochen","non-dropping-particle":"","parse-names":false,"suffix":""},{"dropping-particle":"","family":"Jain","given":"Gaurav","non-dropping-particle":"","parse-names":false,"suffix":""},{"dropping-particle":"","family":"Balasundaram","given":"Gayathri","non-dropping-particle":"","parse-names":false,"suffix":""},{"dropping-particle":"","family":"Bates","given":"Daniel L.","non-dropping-particle":"","parse-names":false,"suffix":""},{"dropping-particle":"","family":"Byron","given":"Rachel","non-dropping-particle":"","parse-names":false,"suffix":""},{"dropping-particle":"","family":"Canfield","given":"Theresa K.","non-dropping-particle":"","parse-names":false,"suffix":""},{"dropping-particle":"","family":"Diegel","given":"Morgan J.","non-dropping-particle":"","parse-names":false,"suffix":""},{"dropping-particle":"","family":"Dunn","given":"Douglas","non-dropping-particle":"","parse-names":false,"suffix":""},{"dropping-particle":"","family":"Ebersol","given":"Abigail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arg","given":"Kavita","non-dropping-particle":"","parse-names":false,"suffix":""},{"dropping-particle":"","family":"Gist","given":"Erica","non-dropping-particle":"","parse-names":false,"suffix":""},{"dropping-particle":"","family":"Hansen","given":"R. Scott","non-dropping-particle":"","parse-names":false,"suffix":""},{"dropping-particle":"","family":"Boatman","given":"Lisa","non-dropping-particle":"","parse-names":false,"suffix":""},{"dropping-particle":"","family":"Haugen","given":"Eric","non-dropping-particle":"","parse-names":false,"suffix":""},{"dropping-particle":"","family":"Humbert","given":"Richard","non-dropping-particle":"","parse-names":false,"suffix":""},{"dropping-particle":"","family":"Johnson","given":"Audra K.","non-dropping-particle":"","parse-names":false,"suffix":""},{"dropping-particle":"","family":"Johnson","given":"Ericka M.","non-dropping-particle":"","parse-names":false,"suffix":""},{"dropping-particle":"V.","family":"Kutyavin","given":"Tattyana","non-dropping-particle":"","parse-names":false,"suffix":""},{"dropping-particle":"","family":"Lee","given":"Kristen","non-dropping-particle":"","parse-names":false,"suffix":""},{"dropping-particle":"","family":"Lotakis","given":"Dimitra","non-dropping-particle":"","parse-names":false,"suffix":""},{"dropping-particle":"","family":"Maurano","given":"Matthew T.","non-dropping-particle":"","parse-names":false,"suffix":""},{"dropping-particle":"","family":"Neph","given":"Shane J.","non-dropping-particle":"","parse-names":false,"suffix":""},{"dropping-particle":"V.","family":"Neri","given":"Fiedencio","non-dropping-particle":"","parse-names":false,"suffix":""},{"dropping-particle":"","family":"Nguyen","given":"Eric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Rynes","given":"Eric","non-dropping-particle":"","parse-names":false,"suffix":""},{"dropping-particle":"","family":"Sanchez","given":"Minerva E.","non-dropping-particle":"","parse-names":false,"suffix":""},{"dropping-particle":"","family":"Sandstrom","given":"Richard S.","non-dropping-particle":"","parse-names":false,"suffix":""},{"dropping-particle":"","family":"Shafer","given":"Anthony O.","non-dropping-particle":"","parse-names":false,"suffix":""},{"dropping-particle":"","family":"Stergachis","given":"Andrew B.","non-dropping-particle":"","parse-names":false,"suffix":""},{"dropping-particle":"","family":"Thomas","given":"Sean","non-dropping-particle":"","parse-names":false,"suffix":""},{"dropping-particle":"","family":"Vernot","given":"Benjamin","non-dropping-particle":"","parse-names":false,"suffix":""},{"dropping-particle":"","family":"Vierstra","given":"Jeff","non-dropping-particle":"","parse-names":false,"suffix":""},{"dropping-particle":"","family":"Vong","given":"Shinny","non-dropping-particle":"","parse-names":false,"suffix":""},{"dropping-particle":"","family":"Wang","given":"Hao","non-dropping-particle":"","parse-names":false,"suffix":""},{"dropping-particle":"","family":"Weaver","given":"Molly A.","non-dropping-particle":"","parse-names":false,"suffix":""},{"dropping-particle":"","family":"Yan","given":"Yongqi","non-dropping-particle":"","parse-names":false,"suffix":""},{"dropping-particle":"","family":"Zhang","given":"Miaohua","non-dropping-particle":"","parse-names":false,"suffix":""},{"dropping-particle":"","family":"Akey","given":"Joshua M.","non-dropping-particle":"","parse-names":false,"suffix":""},{"dropping-particle":"","family":"Bender","given":"Michael","non-dropping-particle":"","parse-names":false,"suffix":""},{"dropping-particle":"","family":"Dorschner","given":"Michael O.","non-dropping-particle":"","parse-names":false,"suffix":""},{"dropping-particle":"","family":"Groudine","given":"Mark","non-dropping-particle":"","parse-names":false,"suffix":""},{"dropping-particle":"","family":"MacCoss","given":"Michael J.","non-dropping-particle":"","parse-names":false,"suffix":""},{"dropping-particle":"","family":"Navas","given":"Patrick","non-dropping-particle":"","parse-names":false,"suffix":""},{"dropping-particle":"","family":"Stamatoyannopoulos","given":"George","non-dropping-particle":"","parse-names":false,"suffix":""},{"dropping-particle":"","family":"Beal","given":"Kathryn","non-dropping-particle":"","parse-names":false,"suffix":""},{"dropping-particle":"","family":"Brazma","given":"Alvis","non-dropping-particle":"","parse-names":false,"suffix":""},{"dropping-particle":"","family":"Flicek","given":"Paul","non-dropping-particle":"","parse-names":false,"suffix":""},{"dropping-particle":"","family":"Johnson","given":"Nathan","non-dropping-particle":"","parse-names":false,"suffix":""},{"dropping-particle":"","family":"Lukk","given":"Margus","non-dropping-particle":"","parse-names":false,"suffix":""},{"dropping-particle":"","family":"Luscombe","given":"Nicholas M.","non-dropping-particle":"","parse-names":false,"suffix":""},{"dropping-particle":"","family":"Sobral","given":"Daniel","non-dropping-particle":"","parse-names":false,"suffix":""},{"dropping-particle":"","family":"Vaquerizas","given":"Juan M.","non-dropping-particle":"","parse-names":false,"suffix":""},{"dropping-particle":"","family":"Batzoglou","given":"Serafim","non-dropping-particle":"","parse-names":false,"suffix":""},{"dropping-particle":"","family":"Sidow","given":"Arend","non-dropping-particle":"","parse-names":false,"suffix":""},{"dropping-particle":"","family":"Hussami","given":"Nadine","non-dropping-particle":"","parse-names":false,"suffix":""},{"dropping-particle":"","family":"Kyriazopoulou-Panagiotopoulou","given":"Sofia","non-dropping-particle":"","parse-names":false,"suffix":""},{"dropping-particle":"","family":"Libbrecht","given":"Max W.","non-dropping-particle":"","parse-names":false,"suffix":""},{"dropping-particle":"","family":"Schaub","given":"Marc A.","non-dropping-particle":"","parse-names":false,"suffix":""},{"dropping-particle":"","family":"Miller","given":"Webb","non-dropping-particle":"","parse-names":false,"suffix":""},{"dropping-particle":"","family":"Bickel","given":"Peter J.","non-dropping-particle":"","parse-names":false,"suffix":""},{"dropping-particle":"","family":"Banfai","given":"Balazs","non-dropping-particle":"","parse-names":false,"suffix":""},{"dropping-particle":"","family":"Boley","given":"Nathan P.","non-dropping-particle":"","parse-names":false,"suffix":""},{"dropping-particle":"","family":"Huang","given":"Haiyan","non-dropping-particle":"","parse-names":false,"suffix":""},{"dropping-particle":"","family":"Li","given":"Jingyi Jessica","non-dropping-particle":"","parse-names":false,"suffix":""},{"dropping-particle":"","family":"Noble","given":"William Stafford","non-dropping-particle":"","parse-names":false,"suffix":""},{"dropping-particle":"","family":"Bilmes","given":"Jeffrey A.","non-dropping-particle":"","parse-names":false,"suffix":""},{"dropping-particle":"","family":"Buske","given":"Orion J.","non-dropping-particle":"","parse-names":false,"suffix":""},{"dropping-particle":"","family":"Sahu","given":"Avinash D.","non-dropping-particle":"","parse-names":false,"suffix":""},{"dropping-particle":"V.","family":"Kharchenko","given":"Peter","non-dropping-particle":"","parse-names":false,"suffix":""},{"dropping-particle":"","family":"Park","given":"Peter J.","non-dropping-particle":"","parse-names":false,"suffix":""},{"dropping-particle":"","family":"Baker","given":"Dannon","non-dropping-particle":"","parse-names":false,"suffix":""},{"dropping-particle":"","family":"Taylor","given":"James","non-dropping-particle":"","parse-names":false,"suffix":""},{"dropping-particle":"","family":"Lochovsky","given":"Lucas","non-dropping-particle":"","parse-names":false,"suffix":""}],"container-title":"Nature","id":"ITEM-1","issue":"7414","issued":{"date-parts":[["2012"]]},"page":"57-74","title":"An integrated encyclopedia of DNA elements in the human genome","type":"article-journal","volume":"489"},"uris":["http://www.mendeley.com/documents/?uuid=8f2ef698-e22c-4cd7-bb5d-4d042edca2a1"]}],"mendeley":{"formattedCitation":"&lt;sup&gt;37&lt;/sup&gt;","plainTextFormattedCitation":"37","previouslyFormattedCitation":"&lt;sup&gt;37&lt;/sup&gt;"},"properties":{"noteIndex":0},"schema":"https://github.com/citation-style-language/schema/raw/master/csl-citation.json"}</w:instrText>
      </w:r>
      <w:r w:rsidR="00CF5BEC"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37</w:t>
      </w:r>
      <w:r w:rsidR="00CF5BEC" w:rsidRPr="0002326A">
        <w:rPr>
          <w:rFonts w:ascii="Arial" w:hAnsi="Arial" w:cs="Arial"/>
          <w:color w:val="000000"/>
          <w:sz w:val="22"/>
          <w:szCs w:val="22"/>
        </w:rPr>
        <w:fldChar w:fldCharType="end"/>
      </w:r>
      <w:r w:rsidR="00CF5BEC" w:rsidRPr="0002326A">
        <w:rPr>
          <w:rFonts w:ascii="Arial" w:hAnsi="Arial" w:cs="Arial"/>
          <w:color w:val="000000"/>
          <w:sz w:val="22"/>
          <w:szCs w:val="22"/>
        </w:rPr>
        <w:t xml:space="preserve"> (Figure </w:t>
      </w:r>
      <w:r w:rsidR="00E677C1" w:rsidRPr="0002326A">
        <w:rPr>
          <w:rFonts w:ascii="Arial" w:hAnsi="Arial" w:cs="Arial"/>
          <w:color w:val="000000"/>
          <w:sz w:val="22"/>
          <w:szCs w:val="22"/>
        </w:rPr>
        <w:t>1</w:t>
      </w:r>
      <w:r w:rsidR="00CF5BEC" w:rsidRPr="0002326A">
        <w:rPr>
          <w:rFonts w:ascii="Arial" w:hAnsi="Arial" w:cs="Arial"/>
          <w:color w:val="000000"/>
          <w:sz w:val="22"/>
          <w:szCs w:val="22"/>
        </w:rPr>
        <w:t>D), and 3) assign</w:t>
      </w:r>
      <w:r w:rsidR="00254447">
        <w:rPr>
          <w:rFonts w:ascii="Arial" w:hAnsi="Arial" w:cs="Arial"/>
          <w:color w:val="000000"/>
          <w:sz w:val="22"/>
          <w:szCs w:val="22"/>
        </w:rPr>
        <w:t>ments of</w:t>
      </w:r>
      <w:r w:rsidR="00CF5BEC" w:rsidRPr="0002326A">
        <w:rPr>
          <w:rFonts w:ascii="Arial" w:hAnsi="Arial" w:cs="Arial"/>
          <w:color w:val="000000"/>
          <w:sz w:val="22"/>
          <w:szCs w:val="22"/>
        </w:rPr>
        <w:t xml:space="preserve"> </w:t>
      </w:r>
      <w:r w:rsidR="00254447">
        <w:rPr>
          <w:rFonts w:ascii="Arial" w:hAnsi="Arial" w:cs="Arial"/>
          <w:color w:val="000000"/>
          <w:sz w:val="22"/>
          <w:szCs w:val="22"/>
        </w:rPr>
        <w:t xml:space="preserve">T cell </w:t>
      </w:r>
      <w:r w:rsidR="00CF5BEC" w:rsidRPr="0002326A">
        <w:rPr>
          <w:rFonts w:ascii="Arial" w:hAnsi="Arial" w:cs="Arial"/>
          <w:color w:val="000000"/>
          <w:sz w:val="22"/>
          <w:szCs w:val="22"/>
        </w:rPr>
        <w:t xml:space="preserve">clonotypes based on the TCR sequencing. </w:t>
      </w:r>
      <w:r w:rsidR="00AE0107" w:rsidRPr="0002326A">
        <w:rPr>
          <w:rFonts w:ascii="Arial" w:hAnsi="Arial" w:cs="Arial"/>
          <w:color w:val="000000"/>
          <w:sz w:val="22"/>
          <w:szCs w:val="22"/>
        </w:rPr>
        <w:t>Based on these approaches we annotated clusters as monocytes (Cluster</w:t>
      </w:r>
      <w:r w:rsidR="000C0095" w:rsidRPr="0002326A">
        <w:rPr>
          <w:rFonts w:ascii="Arial" w:hAnsi="Arial" w:cs="Arial"/>
          <w:color w:val="000000"/>
          <w:sz w:val="22"/>
          <w:szCs w:val="22"/>
        </w:rPr>
        <w:t>s</w:t>
      </w:r>
      <w:r w:rsidR="00AE0107" w:rsidRPr="0002326A">
        <w:rPr>
          <w:rFonts w:ascii="Arial" w:hAnsi="Arial" w:cs="Arial"/>
          <w:color w:val="000000"/>
          <w:sz w:val="22"/>
          <w:szCs w:val="22"/>
        </w:rPr>
        <w:t xml:space="preserve"> 0, 5, 11, 12, </w:t>
      </w:r>
      <w:r w:rsidR="000C0095" w:rsidRPr="0002326A">
        <w:rPr>
          <w:rFonts w:ascii="Arial" w:hAnsi="Arial" w:cs="Arial"/>
          <w:color w:val="000000"/>
          <w:sz w:val="22"/>
          <w:szCs w:val="22"/>
        </w:rPr>
        <w:t xml:space="preserve">and </w:t>
      </w:r>
      <w:r w:rsidR="00AE0107" w:rsidRPr="0002326A">
        <w:rPr>
          <w:rFonts w:ascii="Arial" w:hAnsi="Arial" w:cs="Arial"/>
          <w:color w:val="000000"/>
          <w:sz w:val="22"/>
          <w:szCs w:val="22"/>
        </w:rPr>
        <w:t>16)</w:t>
      </w:r>
      <w:r w:rsidR="000C0095" w:rsidRPr="0002326A">
        <w:rPr>
          <w:rFonts w:ascii="Arial" w:hAnsi="Arial" w:cs="Arial"/>
          <w:color w:val="000000"/>
          <w:sz w:val="22"/>
          <w:szCs w:val="22"/>
        </w:rPr>
        <w:t>, CD4</w:t>
      </w:r>
      <w:r w:rsidR="000C0095" w:rsidRPr="0002326A">
        <w:rPr>
          <w:rFonts w:ascii="Arial" w:hAnsi="Arial" w:cs="Arial"/>
          <w:color w:val="000000"/>
          <w:sz w:val="22"/>
          <w:szCs w:val="22"/>
          <w:vertAlign w:val="superscript"/>
        </w:rPr>
        <w:t>+</w:t>
      </w:r>
      <w:r w:rsidR="000C0095" w:rsidRPr="0002326A">
        <w:rPr>
          <w:rFonts w:ascii="Arial" w:hAnsi="Arial" w:cs="Arial"/>
          <w:color w:val="000000"/>
          <w:sz w:val="22"/>
          <w:szCs w:val="22"/>
        </w:rPr>
        <w:t xml:space="preserve"> T Cells (Clusters 4, 6, 10, 13, 15, and 20), CD8</w:t>
      </w:r>
      <w:r w:rsidR="000C0095" w:rsidRPr="0002326A">
        <w:rPr>
          <w:rFonts w:ascii="Arial" w:hAnsi="Arial" w:cs="Arial"/>
          <w:color w:val="000000"/>
          <w:sz w:val="22"/>
          <w:szCs w:val="22"/>
          <w:vertAlign w:val="superscript"/>
        </w:rPr>
        <w:t>+</w:t>
      </w:r>
      <w:r w:rsidR="000C0095" w:rsidRPr="0002326A">
        <w:rPr>
          <w:rFonts w:ascii="Arial" w:hAnsi="Arial" w:cs="Arial"/>
          <w:color w:val="000000"/>
          <w:sz w:val="22"/>
          <w:szCs w:val="22"/>
        </w:rPr>
        <w:t xml:space="preserve"> T cells (Clusters 1, 8, 9 and 17), NK cells (Clusters 3 and 7), B cells (Cluster 2), macrophages (Cluster 14) and dendritic cells (DC, Clusters 18 and 19) (Figure 1E). </w:t>
      </w:r>
      <w:r w:rsidR="00111C6D">
        <w:rPr>
          <w:rFonts w:ascii="Arial" w:hAnsi="Arial" w:cs="Arial"/>
          <w:color w:val="000000"/>
          <w:sz w:val="22"/>
          <w:szCs w:val="22"/>
        </w:rPr>
        <w:t>W</w:t>
      </w:r>
      <w:r w:rsidR="000C0095" w:rsidRPr="0002326A">
        <w:rPr>
          <w:rFonts w:ascii="Arial" w:hAnsi="Arial" w:cs="Arial"/>
          <w:color w:val="000000"/>
          <w:sz w:val="22"/>
          <w:szCs w:val="22"/>
        </w:rPr>
        <w:t xml:space="preserve">e also examined the relative proportion of cell types comprising the sequencing runs by tissue type (Figure </w:t>
      </w:r>
      <w:r w:rsidR="00DB43DB">
        <w:rPr>
          <w:rFonts w:ascii="Arial" w:hAnsi="Arial" w:cs="Arial"/>
          <w:color w:val="000000"/>
          <w:sz w:val="22"/>
          <w:szCs w:val="22"/>
        </w:rPr>
        <w:t>1</w:t>
      </w:r>
      <w:r w:rsidR="000C0095" w:rsidRPr="0002326A">
        <w:rPr>
          <w:rFonts w:ascii="Arial" w:hAnsi="Arial" w:cs="Arial"/>
          <w:color w:val="000000"/>
          <w:sz w:val="22"/>
          <w:szCs w:val="22"/>
        </w:rPr>
        <w:t>E).</w:t>
      </w:r>
      <w:r w:rsidR="00452042" w:rsidRPr="0002326A">
        <w:rPr>
          <w:rFonts w:ascii="Arial" w:hAnsi="Arial" w:cs="Arial"/>
          <w:sz w:val="22"/>
          <w:szCs w:val="22"/>
          <w:shd w:val="clear" w:color="auto" w:fill="F8F9FA"/>
        </w:rPr>
        <w:t xml:space="preserve"> </w:t>
      </w:r>
      <w:r w:rsidR="00452042" w:rsidRPr="0002326A">
        <w:rPr>
          <w:rFonts w:ascii="Arial" w:hAnsi="Arial" w:cs="Arial"/>
          <w:sz w:val="22"/>
          <w:szCs w:val="22"/>
        </w:rPr>
        <w:t xml:space="preserve">We observed a decrease </w:t>
      </w:r>
      <w:r w:rsidR="00DB43DB">
        <w:rPr>
          <w:rFonts w:ascii="Arial" w:hAnsi="Arial" w:cs="Arial"/>
          <w:sz w:val="22"/>
          <w:szCs w:val="22"/>
        </w:rPr>
        <w:t>of</w:t>
      </w:r>
      <w:r w:rsidR="00DB43DB" w:rsidRPr="0002326A">
        <w:rPr>
          <w:rFonts w:ascii="Arial" w:hAnsi="Arial" w:cs="Arial"/>
          <w:sz w:val="22"/>
          <w:szCs w:val="22"/>
        </w:rPr>
        <w:t xml:space="preserve"> </w:t>
      </w:r>
      <w:r w:rsidR="00452042" w:rsidRPr="0002326A">
        <w:rPr>
          <w:rFonts w:ascii="Arial" w:hAnsi="Arial" w:cs="Arial"/>
          <w:sz w:val="22"/>
          <w:szCs w:val="22"/>
        </w:rPr>
        <w:t>CD4</w:t>
      </w:r>
      <w:r w:rsidR="00452042" w:rsidRPr="0002326A">
        <w:rPr>
          <w:rFonts w:ascii="Arial" w:hAnsi="Arial" w:cs="Arial"/>
          <w:sz w:val="22"/>
          <w:szCs w:val="22"/>
          <w:vertAlign w:val="superscript"/>
        </w:rPr>
        <w:t>+</w:t>
      </w:r>
      <w:r w:rsidR="00452042" w:rsidRPr="0002326A">
        <w:rPr>
          <w:rFonts w:ascii="Arial" w:hAnsi="Arial" w:cs="Arial"/>
          <w:sz w:val="22"/>
          <w:szCs w:val="22"/>
        </w:rPr>
        <w:t xml:space="preserve"> T cells and B cells </w:t>
      </w:r>
      <w:r w:rsidR="00DB43DB">
        <w:rPr>
          <w:rFonts w:ascii="Arial" w:hAnsi="Arial" w:cs="Arial"/>
          <w:sz w:val="22"/>
          <w:szCs w:val="22"/>
        </w:rPr>
        <w:t>within</w:t>
      </w:r>
      <w:r w:rsidR="00DB43DB" w:rsidRPr="0002326A">
        <w:rPr>
          <w:rFonts w:ascii="Arial" w:hAnsi="Arial" w:cs="Arial"/>
          <w:sz w:val="22"/>
          <w:szCs w:val="22"/>
        </w:rPr>
        <w:t xml:space="preserve"> normal kidney</w:t>
      </w:r>
      <w:r w:rsidR="00DB43DB">
        <w:rPr>
          <w:rFonts w:ascii="Arial" w:hAnsi="Arial" w:cs="Arial"/>
          <w:sz w:val="22"/>
          <w:szCs w:val="22"/>
        </w:rPr>
        <w:t>s</w:t>
      </w:r>
      <w:r w:rsidR="00DB43DB" w:rsidRPr="0002326A">
        <w:rPr>
          <w:rFonts w:ascii="Arial" w:hAnsi="Arial" w:cs="Arial"/>
          <w:sz w:val="22"/>
          <w:szCs w:val="22"/>
        </w:rPr>
        <w:t xml:space="preserve"> or </w:t>
      </w:r>
      <w:r w:rsidR="00DB43DB" w:rsidRPr="0002326A">
        <w:rPr>
          <w:rFonts w:ascii="Arial" w:hAnsi="Arial" w:cs="Arial"/>
          <w:sz w:val="22"/>
          <w:szCs w:val="22"/>
        </w:rPr>
        <w:lastRenderedPageBreak/>
        <w:t>tumor</w:t>
      </w:r>
      <w:r w:rsidR="00DB43DB">
        <w:rPr>
          <w:rFonts w:ascii="Arial" w:hAnsi="Arial" w:cs="Arial"/>
          <w:sz w:val="22"/>
          <w:szCs w:val="22"/>
        </w:rPr>
        <w:t>s</w:t>
      </w:r>
      <w:r w:rsidR="00DB43DB" w:rsidRPr="0002326A">
        <w:rPr>
          <w:rFonts w:ascii="Arial" w:hAnsi="Arial" w:cs="Arial"/>
          <w:sz w:val="22"/>
          <w:szCs w:val="22"/>
        </w:rPr>
        <w:t xml:space="preserve"> </w:t>
      </w:r>
      <w:r w:rsidR="00DB43DB">
        <w:rPr>
          <w:rFonts w:ascii="Arial" w:hAnsi="Arial" w:cs="Arial"/>
          <w:sz w:val="22"/>
          <w:szCs w:val="22"/>
        </w:rPr>
        <w:t xml:space="preserve">relative to </w:t>
      </w:r>
      <w:r w:rsidR="00452042" w:rsidRPr="0002326A">
        <w:rPr>
          <w:rFonts w:ascii="Arial" w:hAnsi="Arial" w:cs="Arial"/>
          <w:sz w:val="22"/>
          <w:szCs w:val="22"/>
        </w:rPr>
        <w:t xml:space="preserve">peripheral blood (Figure 1E). Conversely and as expected, we also found an </w:t>
      </w:r>
      <w:r w:rsidR="000C0095" w:rsidRPr="0002326A">
        <w:rPr>
          <w:rFonts w:ascii="Arial" w:hAnsi="Arial" w:cs="Arial"/>
          <w:sz w:val="22"/>
          <w:szCs w:val="22"/>
        </w:rPr>
        <w:t xml:space="preserve">increase </w:t>
      </w:r>
      <w:r w:rsidR="00DB43DB">
        <w:rPr>
          <w:rFonts w:ascii="Arial" w:hAnsi="Arial" w:cs="Arial"/>
          <w:sz w:val="22"/>
          <w:szCs w:val="22"/>
        </w:rPr>
        <w:t>of</w:t>
      </w:r>
      <w:r w:rsidR="00DB43DB" w:rsidRPr="0002326A">
        <w:rPr>
          <w:rFonts w:ascii="Arial" w:hAnsi="Arial" w:cs="Arial"/>
          <w:sz w:val="22"/>
          <w:szCs w:val="22"/>
        </w:rPr>
        <w:t xml:space="preserve"> </w:t>
      </w:r>
      <w:r w:rsidR="000C0095" w:rsidRPr="0002326A">
        <w:rPr>
          <w:rFonts w:ascii="Arial" w:hAnsi="Arial" w:cs="Arial"/>
          <w:sz w:val="22"/>
          <w:szCs w:val="22"/>
        </w:rPr>
        <w:t>CD8</w:t>
      </w:r>
      <w:r w:rsidR="000C0095" w:rsidRPr="0002326A">
        <w:rPr>
          <w:rFonts w:ascii="Arial" w:hAnsi="Arial" w:cs="Arial"/>
          <w:sz w:val="22"/>
          <w:szCs w:val="22"/>
          <w:vertAlign w:val="superscript"/>
        </w:rPr>
        <w:t>+</w:t>
      </w:r>
      <w:r w:rsidR="000C0095" w:rsidRPr="0002326A">
        <w:rPr>
          <w:rFonts w:ascii="Arial" w:hAnsi="Arial" w:cs="Arial"/>
          <w:sz w:val="22"/>
          <w:szCs w:val="22"/>
        </w:rPr>
        <w:t xml:space="preserve"> T cells and </w:t>
      </w:r>
      <w:r w:rsidR="00DB43DB">
        <w:rPr>
          <w:rFonts w:ascii="Arial" w:hAnsi="Arial" w:cs="Arial"/>
          <w:sz w:val="22"/>
          <w:szCs w:val="22"/>
        </w:rPr>
        <w:t>macrophages</w:t>
      </w:r>
      <w:r w:rsidR="000C0095" w:rsidRPr="0002326A">
        <w:rPr>
          <w:rFonts w:ascii="Arial" w:hAnsi="Arial" w:cs="Arial"/>
          <w:sz w:val="22"/>
          <w:szCs w:val="22"/>
        </w:rPr>
        <w:t xml:space="preserve"> in </w:t>
      </w:r>
      <w:r w:rsidR="00DB43DB">
        <w:rPr>
          <w:rFonts w:ascii="Arial" w:hAnsi="Arial" w:cs="Arial"/>
          <w:sz w:val="22"/>
          <w:szCs w:val="22"/>
        </w:rPr>
        <w:t>tumors</w:t>
      </w:r>
      <w:r w:rsidR="00DB43DB" w:rsidRPr="0002326A">
        <w:rPr>
          <w:rFonts w:ascii="Arial" w:hAnsi="Arial" w:cs="Arial"/>
          <w:sz w:val="22"/>
          <w:szCs w:val="22"/>
        </w:rPr>
        <w:t xml:space="preserve"> </w:t>
      </w:r>
      <w:r w:rsidR="00DB43DB">
        <w:rPr>
          <w:rFonts w:ascii="Arial" w:hAnsi="Arial" w:cs="Arial"/>
          <w:sz w:val="22"/>
          <w:szCs w:val="22"/>
        </w:rPr>
        <w:t>relative to</w:t>
      </w:r>
      <w:r w:rsidR="00DB43DB" w:rsidRPr="0002326A">
        <w:rPr>
          <w:rFonts w:ascii="Arial" w:hAnsi="Arial" w:cs="Arial"/>
          <w:sz w:val="22"/>
          <w:szCs w:val="22"/>
        </w:rPr>
        <w:t xml:space="preserve"> </w:t>
      </w:r>
      <w:r w:rsidR="00452042" w:rsidRPr="0002326A">
        <w:rPr>
          <w:rFonts w:ascii="Arial" w:hAnsi="Arial" w:cs="Arial"/>
          <w:sz w:val="22"/>
          <w:szCs w:val="22"/>
        </w:rPr>
        <w:t>peripheral blood</w:t>
      </w:r>
      <w:r w:rsidR="00DB43DB">
        <w:rPr>
          <w:rFonts w:ascii="Arial" w:hAnsi="Arial" w:cs="Arial"/>
          <w:sz w:val="22"/>
          <w:szCs w:val="22"/>
        </w:rPr>
        <w:t>s</w:t>
      </w:r>
      <w:r w:rsidR="00452042" w:rsidRPr="0002326A">
        <w:rPr>
          <w:rFonts w:ascii="Arial" w:hAnsi="Arial" w:cs="Arial"/>
          <w:sz w:val="22"/>
          <w:szCs w:val="22"/>
        </w:rPr>
        <w:t xml:space="preserve"> (Figure 1E). </w:t>
      </w:r>
      <w:r w:rsidR="001A73F2">
        <w:rPr>
          <w:rFonts w:ascii="Arial" w:hAnsi="Arial" w:cs="Arial"/>
          <w:sz w:val="22"/>
          <w:szCs w:val="22"/>
        </w:rPr>
        <w:t>Using highthroughput immunohistochemistry on paired normal and tumor tissue, we found similar trends of increased CD8</w:t>
      </w:r>
      <w:r w:rsidR="001A73F2" w:rsidRPr="001A73F2">
        <w:rPr>
          <w:rFonts w:ascii="Arial" w:hAnsi="Arial" w:cs="Arial"/>
          <w:sz w:val="22"/>
          <w:szCs w:val="22"/>
          <w:vertAlign w:val="superscript"/>
        </w:rPr>
        <w:t>+</w:t>
      </w:r>
      <w:r w:rsidR="001A73F2">
        <w:rPr>
          <w:rFonts w:ascii="Arial" w:hAnsi="Arial" w:cs="Arial"/>
          <w:sz w:val="22"/>
          <w:szCs w:val="22"/>
        </w:rPr>
        <w:t xml:space="preserve"> and decreased CD4</w:t>
      </w:r>
      <w:r w:rsidR="001A73F2" w:rsidRPr="001A73F2">
        <w:rPr>
          <w:rFonts w:ascii="Arial" w:hAnsi="Arial" w:cs="Arial"/>
          <w:sz w:val="22"/>
          <w:szCs w:val="22"/>
          <w:vertAlign w:val="superscript"/>
        </w:rPr>
        <w:t>+</w:t>
      </w:r>
      <w:r w:rsidR="001A73F2">
        <w:rPr>
          <w:rFonts w:ascii="Arial" w:hAnsi="Arial" w:cs="Arial"/>
          <w:sz w:val="22"/>
          <w:szCs w:val="22"/>
        </w:rPr>
        <w:t xml:space="preserve"> T cells from tumor versus normal renal tissue</w:t>
      </w:r>
      <w:r w:rsidR="001B2537">
        <w:rPr>
          <w:rFonts w:ascii="Arial" w:hAnsi="Arial" w:cs="Arial"/>
          <w:sz w:val="22"/>
          <w:szCs w:val="22"/>
        </w:rPr>
        <w:t xml:space="preserve"> derived from the ccRCC patient samples</w:t>
      </w:r>
      <w:r w:rsidR="001A73F2">
        <w:rPr>
          <w:rFonts w:ascii="Arial" w:hAnsi="Arial" w:cs="Arial"/>
          <w:sz w:val="22"/>
          <w:szCs w:val="22"/>
        </w:rPr>
        <w:t xml:space="preserve"> (Supplemental Figure </w:t>
      </w:r>
      <w:ins w:id="82" w:author="Borcherding, Nicholas (CCOM Student)" w:date="2020-11-02T15:36:00Z">
        <w:r w:rsidR="008D26F1">
          <w:rPr>
            <w:rFonts w:ascii="Arial" w:hAnsi="Arial" w:cs="Arial"/>
            <w:sz w:val="22"/>
            <w:szCs w:val="22"/>
          </w:rPr>
          <w:t>3</w:t>
        </w:r>
      </w:ins>
      <w:del w:id="83" w:author="Borcherding, Nicholas (CCOM Student)" w:date="2020-11-02T15:36:00Z">
        <w:r w:rsidR="001A73F2" w:rsidDel="008D26F1">
          <w:rPr>
            <w:rFonts w:ascii="Arial" w:hAnsi="Arial" w:cs="Arial"/>
            <w:sz w:val="22"/>
            <w:szCs w:val="22"/>
          </w:rPr>
          <w:delText>2</w:delText>
        </w:r>
      </w:del>
      <w:r w:rsidR="001A73F2">
        <w:rPr>
          <w:rFonts w:ascii="Arial" w:hAnsi="Arial" w:cs="Arial"/>
          <w:sz w:val="22"/>
          <w:szCs w:val="22"/>
        </w:rPr>
        <w:t>).</w:t>
      </w:r>
    </w:p>
    <w:p w14:paraId="2939438E" w14:textId="14E15882" w:rsidR="00CA1845" w:rsidRDefault="00CA1845" w:rsidP="00452042">
      <w:pPr>
        <w:spacing w:line="480" w:lineRule="auto"/>
        <w:rPr>
          <w:rFonts w:ascii="Arial" w:hAnsi="Arial" w:cs="Arial"/>
          <w:sz w:val="22"/>
          <w:szCs w:val="22"/>
        </w:rPr>
      </w:pPr>
    </w:p>
    <w:p w14:paraId="29EB5E09" w14:textId="7C590BA9" w:rsidR="00CA1845" w:rsidRDefault="00CA1845" w:rsidP="00CA1845">
      <w:pPr>
        <w:pStyle w:val="Paragraph"/>
        <w:snapToGrid w:val="0"/>
        <w:spacing w:line="480" w:lineRule="auto"/>
        <w:ind w:firstLine="0"/>
        <w:rPr>
          <w:rFonts w:ascii="Arial" w:hAnsi="Arial" w:cs="Arial"/>
          <w:sz w:val="22"/>
          <w:szCs w:val="22"/>
        </w:rPr>
      </w:pPr>
      <w:r>
        <w:rPr>
          <w:rFonts w:ascii="Arial" w:hAnsi="Arial" w:cs="Arial"/>
          <w:i/>
          <w:iCs/>
          <w:sz w:val="22"/>
          <w:szCs w:val="22"/>
        </w:rPr>
        <w:t xml:space="preserve">Preferential overlap between peripheral blood and tumor </w:t>
      </w:r>
      <w:r w:rsidR="00DB43DB">
        <w:rPr>
          <w:rFonts w:ascii="Arial" w:hAnsi="Arial" w:cs="Arial"/>
          <w:i/>
          <w:iCs/>
          <w:sz w:val="22"/>
          <w:szCs w:val="22"/>
        </w:rPr>
        <w:t>CD8</w:t>
      </w:r>
      <w:r w:rsidR="00DB43DB" w:rsidRPr="00CA1845">
        <w:rPr>
          <w:rFonts w:ascii="Arial" w:hAnsi="Arial" w:cs="Arial"/>
          <w:i/>
          <w:iCs/>
          <w:sz w:val="22"/>
          <w:szCs w:val="22"/>
          <w:vertAlign w:val="superscript"/>
        </w:rPr>
        <w:t>+</w:t>
      </w:r>
      <w:r w:rsidR="00DB43DB">
        <w:rPr>
          <w:rFonts w:ascii="Arial" w:hAnsi="Arial" w:cs="Arial"/>
          <w:i/>
          <w:iCs/>
          <w:sz w:val="22"/>
          <w:szCs w:val="22"/>
        </w:rPr>
        <w:t xml:space="preserve"> T</w:t>
      </w:r>
      <w:r>
        <w:rPr>
          <w:rFonts w:ascii="Arial" w:hAnsi="Arial" w:cs="Arial"/>
          <w:i/>
          <w:iCs/>
          <w:sz w:val="22"/>
          <w:szCs w:val="22"/>
        </w:rPr>
        <w:t xml:space="preserve"> lymphocytes </w:t>
      </w:r>
    </w:p>
    <w:p w14:paraId="4C866C75" w14:textId="412A0E89" w:rsidR="00DA5C3C" w:rsidRPr="0002326A" w:rsidRDefault="00CA6564" w:rsidP="00452042">
      <w:pPr>
        <w:spacing w:line="480" w:lineRule="auto"/>
        <w:rPr>
          <w:rFonts w:ascii="Arial" w:hAnsi="Arial" w:cs="Arial"/>
          <w:sz w:val="22"/>
          <w:szCs w:val="22"/>
        </w:rPr>
      </w:pPr>
      <w:r w:rsidRPr="00D12937">
        <w:rPr>
          <w:rStyle w:val="apple-converted-space"/>
          <w:rFonts w:ascii="Arial" w:hAnsi="Arial" w:cs="Arial"/>
          <w:sz w:val="22"/>
          <w:szCs w:val="22"/>
        </w:rPr>
        <w:t xml:space="preserve">With the extensive literature </w:t>
      </w:r>
      <w:r w:rsidR="00DB43DB">
        <w:rPr>
          <w:rStyle w:val="apple-converted-space"/>
          <w:rFonts w:ascii="Arial" w:hAnsi="Arial" w:cs="Arial"/>
          <w:sz w:val="22"/>
          <w:szCs w:val="22"/>
        </w:rPr>
        <w:t>demonstrating</w:t>
      </w:r>
      <w:r w:rsidRPr="00D12937">
        <w:rPr>
          <w:rStyle w:val="apple-converted-space"/>
          <w:rFonts w:ascii="Arial" w:hAnsi="Arial" w:cs="Arial"/>
          <w:sz w:val="22"/>
          <w:szCs w:val="22"/>
        </w:rPr>
        <w:t xml:space="preserve"> </w:t>
      </w:r>
      <w:r w:rsidR="00DB43DB">
        <w:rPr>
          <w:rStyle w:val="apple-converted-space"/>
          <w:rFonts w:ascii="Arial" w:hAnsi="Arial" w:cs="Arial"/>
          <w:sz w:val="22"/>
          <w:szCs w:val="22"/>
        </w:rPr>
        <w:t xml:space="preserve">the </w:t>
      </w:r>
      <w:r w:rsidR="00DB43DB" w:rsidRPr="00D12937">
        <w:rPr>
          <w:rStyle w:val="apple-converted-space"/>
          <w:rFonts w:ascii="Arial" w:hAnsi="Arial" w:cs="Arial"/>
          <w:sz w:val="22"/>
          <w:szCs w:val="22"/>
        </w:rPr>
        <w:t>role</w:t>
      </w:r>
      <w:r w:rsidR="00DB43DB">
        <w:rPr>
          <w:rStyle w:val="apple-converted-space"/>
          <w:rFonts w:ascii="Arial" w:hAnsi="Arial" w:cs="Arial"/>
          <w:sz w:val="22"/>
          <w:szCs w:val="22"/>
        </w:rPr>
        <w:t xml:space="preserve"> of</w:t>
      </w:r>
      <w:r w:rsidR="00DB43DB" w:rsidRPr="00D12937">
        <w:rPr>
          <w:rStyle w:val="apple-converted-space"/>
          <w:rFonts w:ascii="Arial" w:hAnsi="Arial" w:cs="Arial"/>
          <w:sz w:val="22"/>
          <w:szCs w:val="22"/>
        </w:rPr>
        <w:t xml:space="preserve"> </w:t>
      </w:r>
      <w:r w:rsidRPr="00D12937">
        <w:rPr>
          <w:rStyle w:val="apple-converted-space"/>
          <w:rFonts w:ascii="Arial" w:hAnsi="Arial" w:cs="Arial"/>
          <w:sz w:val="22"/>
          <w:szCs w:val="22"/>
        </w:rPr>
        <w:t>TCR expansion in anti-tumor immunity and immunotherapy</w:t>
      </w:r>
      <w:ins w:id="84" w:author="Borcherding, Nicholas (CCOM Student)" w:date="2020-11-02T13:22:00Z">
        <w:r w:rsidR="003E01D3">
          <w:rPr>
            <w:rStyle w:val="apple-converted-space"/>
            <w:rFonts w:ascii="Arial" w:hAnsi="Arial" w:cs="Arial"/>
            <w:sz w:val="22"/>
            <w:szCs w:val="22"/>
          </w:rPr>
          <w:t>,</w:t>
        </w:r>
      </w:ins>
      <w:del w:id="85" w:author="Borcherding, Nicholas (CCOM Student)" w:date="2020-11-02T13:22:00Z">
        <w:r w:rsidR="007E6E65" w:rsidDel="003E01D3">
          <w:rPr>
            <w:rStyle w:val="apple-converted-space"/>
            <w:rFonts w:ascii="Arial" w:hAnsi="Arial" w:cs="Arial"/>
            <w:sz w:val="22"/>
            <w:szCs w:val="22"/>
          </w:rPr>
          <w:delText xml:space="preserve"> </w:delText>
        </w:r>
      </w:del>
      <w:r w:rsidR="007E6E65">
        <w:rPr>
          <w:rStyle w:val="apple-converted-space"/>
          <w:rFonts w:ascii="Arial" w:hAnsi="Arial" w:cs="Arial"/>
          <w:sz w:val="22"/>
          <w:szCs w:val="22"/>
        </w:rPr>
        <w:fldChar w:fldCharType="begin" w:fldLock="1"/>
      </w:r>
      <w:r w:rsidR="003E01D3">
        <w:rPr>
          <w:rStyle w:val="apple-converted-space"/>
          <w:rFonts w:ascii="Arial" w:hAnsi="Arial" w:cs="Arial"/>
          <w:sz w:val="22"/>
          <w:szCs w:val="22"/>
        </w:rPr>
        <w:instrText>ADDIN CSL_CITATION {"citationItems":[{"id":"ITEM-1","itemData":{"DOI":"10.1016/j.jmb.2018.05.030","ISSN":"10898638","PMID":"29800567","abstract":"Immune checkpoints are a diverse set of inhibitory signals to the immune system that play a functional role in adaptive immune response and self-tolerance. Dysregulation of these pathways is a vital mechanism in the avoidance of immune destruction by tumor cells. Immune checkpoint blockade (ICB) refers to targeted strategies to disrupt the tumor co-opted immune suppression to enhance anti-tumor immunity. Cytotoxic T-lymphocyte-associated protein 4 (CTLA-4) and programmed cell death 1 (PD-1) are two immune checkpoints that have the widest range of antibody-based therapies. These therapies have gone from promising approaches to Food and Drug Administration-approved first- and second-line agents for a number of immunogenic cancers. The burgeoning investigations of ICB efficacy in blood and solid cancers have underscored the importance of identifying the predictors of response and resistance to ICB. Identification of response correlates is made complicated by the observations of mixed reactions, or different responses in multiple lesions from the same patient, and delayed responses that can occur over a year after the induction therapy. Factors that can influence response and resistance in ICB can illuminate underlying molecular mechanisms of immune activation and suppression. These same response predictors can guide the identification of patients who would benefit from ICB, reduce off-target immune-relate adverse events, and facilitate the use of combinatorial therapies to increase efficacy. Here we review the underlying principles of immune checkpoint therapy and results of single-agent ICB clinical trials, and summarize the predictors of response and resistance.","author":[{"dropping-particle":"","family":"Borcherding","given":"Nicholas","non-dropping-particle":"","parse-names":false,"suffix":""},{"dropping-particle":"","family":"Kolb","given":"Ryan","non-dropping-particle":"","parse-names":false,"suffix":""},{"dropping-particle":"","family":"Gullicksrud","given":"Jodi","non-dropping-particle":"","parse-names":false,"suffix":""},{"dropping-particle":"","family":"Vikas","given":"Praveen","non-dropping-particle":"","parse-names":false,"suffix":""},{"dropping-particle":"","family":"Zhu","given":"Yuwen","non-dropping-particle":"","parse-names":false,"suffix":""},{"dropping-particle":"","family":"Zhang","given":"Weizhou","non-dropping-particle":"","parse-names":false,"suffix":""}],"container-title":"Journal of Molecular Biology","id":"ITEM-1","issue":"14","issued":{"date-parts":[["2018"]]},"page":"2014-2029","title":"Keeping Tumors in Check: A Mechanistic Review of Clinical Response and Resistance to Immune Checkpoint Blockade in Cancer","type":"article-journal","volume":"430"},"uris":["http://www.mendeley.com/documents/?uuid=7b6eca1a-a639-41a0-9083-e940634f0114"]}],"mendeley":{"formattedCitation":"&lt;sup&gt;11&lt;/sup&gt;","plainTextFormattedCitation":"11","previouslyFormattedCitation":"&lt;sup&gt;11&lt;/sup&gt;"},"properties":{"noteIndex":0},"schema":"https://github.com/citation-style-language/schema/raw/master/csl-citation.json"}</w:instrText>
      </w:r>
      <w:r w:rsidR="007E6E65">
        <w:rPr>
          <w:rStyle w:val="apple-converted-space"/>
          <w:rFonts w:ascii="Arial" w:hAnsi="Arial" w:cs="Arial"/>
          <w:sz w:val="22"/>
          <w:szCs w:val="22"/>
        </w:rPr>
        <w:fldChar w:fldCharType="separate"/>
      </w:r>
      <w:r w:rsidR="003E01D3" w:rsidRPr="003E01D3">
        <w:rPr>
          <w:rStyle w:val="apple-converted-space"/>
          <w:rFonts w:ascii="Arial" w:hAnsi="Arial" w:cs="Arial"/>
          <w:noProof/>
          <w:sz w:val="22"/>
          <w:szCs w:val="22"/>
          <w:vertAlign w:val="superscript"/>
        </w:rPr>
        <w:t>11</w:t>
      </w:r>
      <w:r w:rsidR="007E6E65">
        <w:rPr>
          <w:rStyle w:val="apple-converted-space"/>
          <w:rFonts w:ascii="Arial" w:hAnsi="Arial" w:cs="Arial"/>
          <w:sz w:val="22"/>
          <w:szCs w:val="22"/>
        </w:rPr>
        <w:fldChar w:fldCharType="end"/>
      </w:r>
      <w:del w:id="86" w:author="Borcherding, Nicholas (CCOM Student)" w:date="2020-11-02T13:22:00Z">
        <w:r w:rsidRPr="00D12937" w:rsidDel="003E01D3">
          <w:rPr>
            <w:rStyle w:val="apple-converted-space"/>
            <w:rFonts w:ascii="Arial" w:hAnsi="Arial" w:cs="Arial"/>
            <w:sz w:val="22"/>
            <w:szCs w:val="22"/>
          </w:rPr>
          <w:delText>,</w:delText>
        </w:r>
      </w:del>
      <w:r w:rsidRPr="00D12937">
        <w:rPr>
          <w:rStyle w:val="apple-converted-space"/>
          <w:rFonts w:ascii="Arial" w:hAnsi="Arial" w:cs="Arial"/>
          <w:sz w:val="22"/>
          <w:szCs w:val="22"/>
        </w:rPr>
        <w:t xml:space="preserve"> we first wanted to investigate the dynamics of CD4</w:t>
      </w:r>
      <w:r w:rsidRPr="00D12937">
        <w:rPr>
          <w:rStyle w:val="apple-converted-space"/>
          <w:rFonts w:ascii="Arial" w:hAnsi="Arial" w:cs="Arial"/>
          <w:sz w:val="22"/>
          <w:szCs w:val="22"/>
          <w:vertAlign w:val="superscript"/>
        </w:rPr>
        <w:t>+</w:t>
      </w:r>
      <w:r w:rsidRPr="00D12937">
        <w:rPr>
          <w:rStyle w:val="apple-converted-space"/>
          <w:rFonts w:ascii="Arial" w:hAnsi="Arial" w:cs="Arial"/>
          <w:sz w:val="22"/>
          <w:szCs w:val="22"/>
        </w:rPr>
        <w:t xml:space="preserve"> and CD8</w:t>
      </w:r>
      <w:r w:rsidRPr="00D12937">
        <w:rPr>
          <w:rStyle w:val="apple-converted-space"/>
          <w:rFonts w:ascii="Arial" w:hAnsi="Arial" w:cs="Arial"/>
          <w:sz w:val="22"/>
          <w:szCs w:val="22"/>
          <w:vertAlign w:val="superscript"/>
        </w:rPr>
        <w:t>+</w:t>
      </w:r>
      <w:r w:rsidRPr="00D12937">
        <w:rPr>
          <w:rStyle w:val="apple-converted-space"/>
          <w:rFonts w:ascii="Arial" w:hAnsi="Arial" w:cs="Arial"/>
          <w:sz w:val="22"/>
          <w:szCs w:val="22"/>
        </w:rPr>
        <w:t xml:space="preserve"> T cell clonal sp</w:t>
      </w:r>
      <w:r w:rsidR="00DB43DB">
        <w:rPr>
          <w:rStyle w:val="apple-converted-space"/>
          <w:rFonts w:ascii="Arial" w:hAnsi="Arial" w:cs="Arial"/>
          <w:sz w:val="22"/>
          <w:szCs w:val="22"/>
        </w:rPr>
        <w:t>eci</w:t>
      </w:r>
      <w:r w:rsidRPr="00D12937">
        <w:rPr>
          <w:rStyle w:val="apple-converted-space"/>
          <w:rFonts w:ascii="Arial" w:hAnsi="Arial" w:cs="Arial"/>
          <w:sz w:val="22"/>
          <w:szCs w:val="22"/>
        </w:rPr>
        <w:t>es in ccRCC. Using our previously described scRepertoire software</w:t>
      </w:r>
      <w:ins w:id="87" w:author="Borcherding, Nicholas (CCOM Student)" w:date="2020-11-02T13:22:00Z">
        <w:r w:rsidR="003E01D3">
          <w:rPr>
            <w:rStyle w:val="apple-converted-space"/>
            <w:rFonts w:ascii="Arial" w:hAnsi="Arial" w:cs="Arial"/>
            <w:sz w:val="22"/>
            <w:szCs w:val="22"/>
          </w:rPr>
          <w:t>,</w:t>
        </w:r>
      </w:ins>
      <w:del w:id="88" w:author="Borcherding, Nicholas (CCOM Student)" w:date="2020-11-02T13:22:00Z">
        <w:r w:rsidRPr="00D12937" w:rsidDel="003E01D3">
          <w:rPr>
            <w:rStyle w:val="apple-converted-space"/>
            <w:rFonts w:ascii="Arial" w:hAnsi="Arial" w:cs="Arial"/>
            <w:sz w:val="22"/>
            <w:szCs w:val="22"/>
          </w:rPr>
          <w:delText xml:space="preserve"> </w:delText>
        </w:r>
      </w:del>
      <w:r w:rsidRPr="00D12937">
        <w:rPr>
          <w:rStyle w:val="apple-converted-space"/>
          <w:rFonts w:ascii="Arial" w:hAnsi="Arial" w:cs="Arial"/>
          <w:sz w:val="22"/>
          <w:szCs w:val="22"/>
        </w:rPr>
        <w:fldChar w:fldCharType="begin" w:fldLock="1"/>
      </w:r>
      <w:r w:rsidR="003E01D3">
        <w:rPr>
          <w:rStyle w:val="apple-converted-space"/>
          <w:rFonts w:ascii="Arial" w:hAnsi="Arial" w:cs="Arial"/>
          <w:sz w:val="22"/>
          <w:szCs w:val="22"/>
        </w:rPr>
        <w:instrText>ADDIN CSL_CITATION {"citationItems":[{"id":"ITEM-1","itemData":{"DOI":"10.12688/f1000research.22139.1","ISSN":"2046-1402","abstract":"Single-cell sequencing is an emerging technology in the field of immunology and oncology that allows researchers to couple RNA quantification and other modalities, like immune cell receptor profiling at the level of an individual cell. A number of workflows and software packages have been created to process and analyze single-cell transcriptomic data. These packages allow users to take the vast dimensionality of the data generated in single-cell-based experiments and distill the data into novel insights. Unlike the transcriptomic field, there is a lack of options for software that allow for single-cell immune receptor profiling. Enabling users to easily combine mRNA and immune profiling, scRepertoire was built to process data derived from 10x Genomics Chromium Immune Profiling for both T-cell receptor (TCR) and immunoglobulin (Ig) enrichment workflows and subsequently interacts with the popular Seurat R package. The scRepertoire R package and processed data are open source and available on GitHub and provides in-depth tutorials on the capability of the package.","author":[{"dropping-particle":"","family":"Borcherding","given":"Nicholas","non-dropping-particle":"","parse-names":false,"suffix":""},{"dropping-particle":"","family":"Bormann","given":"Nicholas L.","non-dropping-particle":"","parse-names":false,"suffix":""}],"container-title":"F1000Research","id":"ITEM-1","issue":"47","issued":{"date-parts":[["2020"]]},"page":"47","title":"scRepertoire: An R-based toolkit for single-cell immune receptor analysis","type":"article-journal","volume":"9"},"uris":["http://www.mendeley.com/documents/?uuid=664c1716-88eb-4e48-aa90-e7eb3e65288e"]}],"mendeley":{"formattedCitation":"&lt;sup&gt;38&lt;/sup&gt;","plainTextFormattedCitation":"38","previouslyFormattedCitation":"&lt;sup&gt;38&lt;/sup&gt;"},"properties":{"noteIndex":0},"schema":"https://github.com/citation-style-language/schema/raw/master/csl-citation.json"}</w:instrText>
      </w:r>
      <w:r w:rsidRPr="00D12937">
        <w:rPr>
          <w:rStyle w:val="apple-converted-space"/>
          <w:rFonts w:ascii="Arial" w:hAnsi="Arial" w:cs="Arial"/>
          <w:sz w:val="22"/>
          <w:szCs w:val="22"/>
        </w:rPr>
        <w:fldChar w:fldCharType="separate"/>
      </w:r>
      <w:r w:rsidR="003E01D3" w:rsidRPr="003E01D3">
        <w:rPr>
          <w:rStyle w:val="apple-converted-space"/>
          <w:rFonts w:ascii="Arial" w:hAnsi="Arial" w:cs="Arial"/>
          <w:noProof/>
          <w:sz w:val="22"/>
          <w:szCs w:val="22"/>
          <w:vertAlign w:val="superscript"/>
        </w:rPr>
        <w:t>38</w:t>
      </w:r>
      <w:r w:rsidRPr="00D12937">
        <w:rPr>
          <w:rStyle w:val="apple-converted-space"/>
          <w:rFonts w:ascii="Arial" w:hAnsi="Arial" w:cs="Arial"/>
          <w:sz w:val="22"/>
          <w:szCs w:val="22"/>
        </w:rPr>
        <w:fldChar w:fldCharType="end"/>
      </w:r>
      <w:del w:id="89" w:author="Borcherding, Nicholas (CCOM Student)" w:date="2020-11-02T13:22:00Z">
        <w:r w:rsidRPr="00D12937" w:rsidDel="003E01D3">
          <w:rPr>
            <w:rStyle w:val="apple-converted-space"/>
            <w:rFonts w:ascii="Arial" w:hAnsi="Arial" w:cs="Arial"/>
            <w:sz w:val="22"/>
            <w:szCs w:val="22"/>
          </w:rPr>
          <w:delText>,</w:delText>
        </w:r>
      </w:del>
      <w:r w:rsidRPr="00D12937">
        <w:rPr>
          <w:rStyle w:val="apple-converted-space"/>
          <w:rFonts w:ascii="Arial" w:hAnsi="Arial" w:cs="Arial"/>
          <w:sz w:val="22"/>
          <w:szCs w:val="22"/>
        </w:rPr>
        <w:t xml:space="preserve"> we assigned productive TCR sequences for TCRA and TCRB and defined clonotypes by the combination of both the genes and nucleotide sequences</w:t>
      </w:r>
      <w:r w:rsidR="00E87B44">
        <w:rPr>
          <w:rStyle w:val="apple-converted-space"/>
          <w:rFonts w:ascii="Arial" w:hAnsi="Arial" w:cs="Arial"/>
          <w:sz w:val="22"/>
          <w:szCs w:val="22"/>
        </w:rPr>
        <w:t xml:space="preserve">. </w:t>
      </w:r>
      <w:r w:rsidR="00D12937">
        <w:rPr>
          <w:rStyle w:val="apple-converted-space"/>
          <w:rFonts w:ascii="Arial" w:hAnsi="Arial" w:cs="Arial"/>
          <w:sz w:val="22"/>
          <w:szCs w:val="22"/>
        </w:rPr>
        <w:t xml:space="preserve">For the identified T cells in ccRCC patients, recovering of at least one TCR chain, ranged from </w:t>
      </w:r>
      <w:r w:rsidR="002D1CBB">
        <w:rPr>
          <w:rStyle w:val="apple-converted-space"/>
          <w:rFonts w:ascii="Arial" w:hAnsi="Arial" w:cs="Arial"/>
          <w:sz w:val="22"/>
          <w:szCs w:val="22"/>
        </w:rPr>
        <w:t>74.8% to 87.6% after filtering and clonotype reconstruction.</w:t>
      </w:r>
      <w:r w:rsidR="009F69B0">
        <w:rPr>
          <w:rStyle w:val="apple-converted-space"/>
          <w:rFonts w:ascii="Arial" w:hAnsi="Arial" w:cs="Arial"/>
          <w:sz w:val="22"/>
          <w:szCs w:val="22"/>
        </w:rPr>
        <w:t xml:space="preserve"> The complete table of clonotype information for the ccRCC samples is available </w:t>
      </w:r>
      <w:r w:rsidR="009F69B0" w:rsidRPr="004B43AC">
        <w:rPr>
          <w:rStyle w:val="apple-converted-space"/>
          <w:rFonts w:ascii="Arial" w:hAnsi="Arial" w:cs="Arial"/>
          <w:sz w:val="22"/>
          <w:szCs w:val="22"/>
        </w:rPr>
        <w:t xml:space="preserve">in Supplemental Table </w:t>
      </w:r>
      <w:r w:rsidR="004B43AC" w:rsidRPr="004B43AC">
        <w:rPr>
          <w:rStyle w:val="apple-converted-space"/>
          <w:rFonts w:ascii="Arial" w:hAnsi="Arial" w:cs="Arial"/>
          <w:sz w:val="22"/>
          <w:szCs w:val="22"/>
        </w:rPr>
        <w:t>4</w:t>
      </w:r>
      <w:r w:rsidR="009F69B0" w:rsidRPr="004B43AC">
        <w:rPr>
          <w:rStyle w:val="apple-converted-space"/>
          <w:rFonts w:ascii="Arial" w:hAnsi="Arial" w:cs="Arial"/>
          <w:sz w:val="22"/>
          <w:szCs w:val="22"/>
        </w:rPr>
        <w:t>.</w:t>
      </w:r>
      <w:r w:rsidR="002D1CBB" w:rsidRPr="004B43AC">
        <w:rPr>
          <w:rStyle w:val="apple-converted-space"/>
          <w:rFonts w:ascii="Arial" w:hAnsi="Arial" w:cs="Arial"/>
          <w:sz w:val="22"/>
          <w:szCs w:val="22"/>
        </w:rPr>
        <w:t xml:space="preserve"> </w:t>
      </w:r>
      <w:r w:rsidR="00DB43DB">
        <w:rPr>
          <w:rStyle w:val="apple-converted-space"/>
          <w:rFonts w:ascii="Arial" w:hAnsi="Arial" w:cs="Arial"/>
          <w:sz w:val="22"/>
          <w:szCs w:val="22"/>
        </w:rPr>
        <w:t>T cell c</w:t>
      </w:r>
      <w:r w:rsidR="002D1CBB" w:rsidRPr="004B43AC">
        <w:rPr>
          <w:rStyle w:val="apple-converted-space"/>
          <w:rFonts w:ascii="Arial" w:hAnsi="Arial" w:cs="Arial"/>
          <w:sz w:val="22"/>
          <w:szCs w:val="22"/>
        </w:rPr>
        <w:t xml:space="preserve">lonotypes had a clear distribution along the UMAP, with principal enrichment </w:t>
      </w:r>
      <w:r w:rsidR="00DB43DB">
        <w:rPr>
          <w:rStyle w:val="apple-converted-space"/>
          <w:rFonts w:ascii="Arial" w:hAnsi="Arial" w:cs="Arial"/>
          <w:sz w:val="22"/>
          <w:szCs w:val="22"/>
        </w:rPr>
        <w:t>with</w:t>
      </w:r>
      <w:r w:rsidR="002D1CBB" w:rsidRPr="004B43AC">
        <w:rPr>
          <w:rStyle w:val="apple-converted-space"/>
          <w:rFonts w:ascii="Arial" w:hAnsi="Arial" w:cs="Arial"/>
          <w:sz w:val="22"/>
          <w:szCs w:val="22"/>
        </w:rPr>
        <w:t xml:space="preserve">in </w:t>
      </w:r>
      <w:r w:rsidR="00DB43DB">
        <w:rPr>
          <w:rStyle w:val="apple-converted-space"/>
          <w:rFonts w:ascii="Arial" w:hAnsi="Arial" w:cs="Arial"/>
          <w:sz w:val="22"/>
          <w:szCs w:val="22"/>
        </w:rPr>
        <w:t>C</w:t>
      </w:r>
      <w:r w:rsidR="002D1CBB" w:rsidRPr="004B43AC">
        <w:rPr>
          <w:rStyle w:val="apple-converted-space"/>
          <w:rFonts w:ascii="Arial" w:hAnsi="Arial" w:cs="Arial"/>
          <w:sz w:val="22"/>
          <w:szCs w:val="22"/>
        </w:rPr>
        <w:t>lusters 1, 4, 6, 8, 9, 13, 15, 17</w:t>
      </w:r>
      <w:del w:id="90" w:author="Borcherding, Nicholas (CCOM Student)" w:date="2020-11-02T15:42:00Z">
        <w:r w:rsidR="002D1CBB" w:rsidRPr="004B43AC" w:rsidDel="008D26F1">
          <w:rPr>
            <w:rStyle w:val="apple-converted-space"/>
            <w:rFonts w:ascii="Arial" w:hAnsi="Arial" w:cs="Arial"/>
            <w:sz w:val="22"/>
            <w:szCs w:val="22"/>
          </w:rPr>
          <w:delText>, and 20</w:delText>
        </w:r>
      </w:del>
      <w:r w:rsidR="002D1CBB" w:rsidRPr="004B43AC">
        <w:rPr>
          <w:rStyle w:val="apple-converted-space"/>
          <w:rFonts w:ascii="Arial" w:hAnsi="Arial" w:cs="Arial"/>
          <w:sz w:val="22"/>
          <w:szCs w:val="22"/>
        </w:rPr>
        <w:t xml:space="preserve"> (Figure 2A).</w:t>
      </w:r>
      <w:ins w:id="91" w:author="Borcherding, Nicholas (CCOM Student)" w:date="2020-11-02T15:42:00Z">
        <w:r w:rsidR="008D26F1">
          <w:rPr>
            <w:rStyle w:val="apple-converted-space"/>
            <w:rFonts w:ascii="Arial" w:hAnsi="Arial" w:cs="Arial"/>
            <w:sz w:val="22"/>
            <w:szCs w:val="22"/>
          </w:rPr>
          <w:t xml:space="preserve"> Cluster 20 was the exception for T cells, con</w:t>
        </w:r>
      </w:ins>
      <w:ins w:id="92" w:author="Borcherding, Nicholas (CCOM Student)" w:date="2020-11-02T15:43:00Z">
        <w:r w:rsidR="008D26F1">
          <w:rPr>
            <w:rStyle w:val="apple-converted-space"/>
            <w:rFonts w:ascii="Arial" w:hAnsi="Arial" w:cs="Arial"/>
            <w:sz w:val="22"/>
            <w:szCs w:val="22"/>
          </w:rPr>
          <w:t>sisting of an estimated 19.6% of doublets and clustering with B cells, possibly indicating the cell-cell interaction of B and T cells.</w:t>
        </w:r>
      </w:ins>
      <w:r w:rsidR="002D1CBB" w:rsidRPr="004B43AC">
        <w:rPr>
          <w:rStyle w:val="apple-converted-space"/>
          <w:rFonts w:ascii="Arial" w:hAnsi="Arial" w:cs="Arial"/>
          <w:sz w:val="22"/>
          <w:szCs w:val="22"/>
        </w:rPr>
        <w:t xml:space="preserve"> The frequency of</w:t>
      </w:r>
      <w:r w:rsidR="002D1CBB">
        <w:rPr>
          <w:rStyle w:val="apple-converted-space"/>
          <w:rFonts w:ascii="Arial" w:hAnsi="Arial" w:cs="Arial"/>
          <w:sz w:val="22"/>
          <w:szCs w:val="22"/>
        </w:rPr>
        <w:t xml:space="preserve"> clonotypes was assigned across patient samples, allowing for the quantification of clonotype numbers in the context of individual patient</w:t>
      </w:r>
      <w:r w:rsidR="00D710B8">
        <w:rPr>
          <w:rStyle w:val="apple-converted-space"/>
          <w:rFonts w:ascii="Arial" w:hAnsi="Arial" w:cs="Arial"/>
          <w:sz w:val="22"/>
          <w:szCs w:val="22"/>
        </w:rPr>
        <w:t>s</w:t>
      </w:r>
      <w:r w:rsidR="002D1CBB">
        <w:rPr>
          <w:rStyle w:val="apple-converted-space"/>
          <w:rFonts w:ascii="Arial" w:hAnsi="Arial" w:cs="Arial"/>
          <w:sz w:val="22"/>
          <w:szCs w:val="22"/>
        </w:rPr>
        <w:t>. We observed an increase in clonotype frequency principally in the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 clusters (Figure 2A).</w:t>
      </w:r>
      <w:r w:rsidR="00C725E7">
        <w:rPr>
          <w:rStyle w:val="apple-converted-space"/>
          <w:rFonts w:ascii="Arial" w:hAnsi="Arial" w:cs="Arial"/>
          <w:sz w:val="22"/>
          <w:szCs w:val="22"/>
        </w:rPr>
        <w:t xml:space="preserve"> There were expanded clonotypes in assigned NK cell clusters 3 and 7, however, these clonotypes were also seen in other T cell clusters, suggesting </w:t>
      </w:r>
      <w:r w:rsidR="000A72D6">
        <w:rPr>
          <w:rStyle w:val="apple-converted-space"/>
          <w:rFonts w:ascii="Arial" w:hAnsi="Arial" w:cs="Arial"/>
          <w:sz w:val="22"/>
          <w:szCs w:val="22"/>
        </w:rPr>
        <w:t xml:space="preserve">a </w:t>
      </w:r>
      <w:r w:rsidR="00C725E7">
        <w:rPr>
          <w:rStyle w:val="apple-converted-space"/>
          <w:rFonts w:ascii="Arial" w:hAnsi="Arial" w:cs="Arial"/>
          <w:sz w:val="22"/>
          <w:szCs w:val="22"/>
        </w:rPr>
        <w:t>possible subset of T cells with overlapping gene expression with NK cells or NK T cells.</w:t>
      </w:r>
      <w:ins w:id="93" w:author="Borcherding, Nicholas (CCOM Student)" w:date="2020-11-02T12:48:00Z">
        <w:r w:rsidR="003E01D3">
          <w:rPr>
            <w:rStyle w:val="apple-converted-space"/>
            <w:rFonts w:ascii="Arial" w:hAnsi="Arial" w:cs="Arial"/>
            <w:sz w:val="22"/>
            <w:szCs w:val="22"/>
          </w:rPr>
          <w:t xml:space="preserve"> Single clones and clones with 1-5 copy numbers were seen across myeloid clusters (F</w:t>
        </w:r>
      </w:ins>
      <w:ins w:id="94" w:author="Borcherding, Nicholas (CCOM Student)" w:date="2020-11-02T12:49:00Z">
        <w:r w:rsidR="003E01D3">
          <w:rPr>
            <w:rStyle w:val="apple-converted-space"/>
            <w:rFonts w:ascii="Arial" w:hAnsi="Arial" w:cs="Arial"/>
            <w:sz w:val="22"/>
            <w:szCs w:val="22"/>
          </w:rPr>
          <w:t>igure 2A)</w:t>
        </w:r>
      </w:ins>
      <w:ins w:id="95" w:author="Borcherding, Nicholas (CCOM Student)" w:date="2020-11-02T12:50:00Z">
        <w:r w:rsidR="003E01D3">
          <w:rPr>
            <w:rStyle w:val="apple-converted-space"/>
            <w:rFonts w:ascii="Arial" w:hAnsi="Arial" w:cs="Arial"/>
            <w:sz w:val="22"/>
            <w:szCs w:val="22"/>
          </w:rPr>
          <w:t xml:space="preserve">, </w:t>
        </w:r>
      </w:ins>
      <w:ins w:id="96" w:author="Borcherding, Nicholas (CCOM Student)" w:date="2020-11-02T12:55:00Z">
        <w:r w:rsidR="003E01D3">
          <w:rPr>
            <w:rStyle w:val="apple-converted-space"/>
            <w:rFonts w:ascii="Arial" w:hAnsi="Arial" w:cs="Arial"/>
            <w:sz w:val="22"/>
            <w:szCs w:val="22"/>
          </w:rPr>
          <w:t>which may be a result of</w:t>
        </w:r>
      </w:ins>
      <w:ins w:id="97" w:author="Borcherding, Nicholas (CCOM Student)" w:date="2020-11-02T12:50:00Z">
        <w:r w:rsidR="003E01D3">
          <w:rPr>
            <w:rStyle w:val="apple-converted-space"/>
            <w:rFonts w:ascii="Arial" w:hAnsi="Arial" w:cs="Arial"/>
            <w:sz w:val="22"/>
            <w:szCs w:val="22"/>
          </w:rPr>
          <w:t xml:space="preserve"> </w:t>
        </w:r>
      </w:ins>
      <w:ins w:id="98" w:author="Borcherding, Nicholas (CCOM Student)" w:date="2020-11-02T12:51:00Z">
        <w:r w:rsidR="003E01D3">
          <w:rPr>
            <w:rStyle w:val="apple-converted-space"/>
            <w:rFonts w:ascii="Arial" w:hAnsi="Arial" w:cs="Arial"/>
            <w:sz w:val="22"/>
            <w:szCs w:val="22"/>
          </w:rPr>
          <w:t>partial loss of</w:t>
        </w:r>
      </w:ins>
      <w:ins w:id="99" w:author="Borcherding, Nicholas (CCOM Student)" w:date="2020-11-02T12:52:00Z">
        <w:r w:rsidR="003E01D3">
          <w:rPr>
            <w:rStyle w:val="apple-converted-space"/>
            <w:rFonts w:ascii="Arial" w:hAnsi="Arial" w:cs="Arial"/>
            <w:sz w:val="22"/>
            <w:szCs w:val="22"/>
          </w:rPr>
          <w:t xml:space="preserve"> finer gene expression differentiation</w:t>
        </w:r>
      </w:ins>
      <w:ins w:id="100" w:author="Borcherding, Nicholas (CCOM Student)" w:date="2020-11-02T12:50:00Z">
        <w:r w:rsidR="003E01D3">
          <w:rPr>
            <w:rStyle w:val="apple-converted-space"/>
            <w:rFonts w:ascii="Arial" w:hAnsi="Arial" w:cs="Arial"/>
            <w:sz w:val="22"/>
            <w:szCs w:val="22"/>
          </w:rPr>
          <w:t xml:space="preserve"> during the</w:t>
        </w:r>
      </w:ins>
      <w:ins w:id="101" w:author="Borcherding, Nicholas (CCOM Student)" w:date="2020-11-02T12:52:00Z">
        <w:r w:rsidR="003E01D3">
          <w:rPr>
            <w:rStyle w:val="apple-converted-space"/>
            <w:rFonts w:ascii="Arial" w:hAnsi="Arial" w:cs="Arial"/>
            <w:sz w:val="22"/>
            <w:szCs w:val="22"/>
          </w:rPr>
          <w:t xml:space="preserve"> expression</w:t>
        </w:r>
      </w:ins>
      <w:ins w:id="102" w:author="Borcherding, Nicholas (CCOM Student)" w:date="2020-11-02T12:50:00Z">
        <w:r w:rsidR="003E01D3">
          <w:rPr>
            <w:rStyle w:val="apple-converted-space"/>
            <w:rFonts w:ascii="Arial" w:hAnsi="Arial" w:cs="Arial"/>
            <w:sz w:val="22"/>
            <w:szCs w:val="22"/>
          </w:rPr>
          <w:t xml:space="preserve"> </w:t>
        </w:r>
        <w:r w:rsidR="003E01D3">
          <w:rPr>
            <w:rStyle w:val="apple-converted-space"/>
            <w:rFonts w:ascii="Arial" w:hAnsi="Arial" w:cs="Arial"/>
            <w:sz w:val="22"/>
            <w:szCs w:val="22"/>
          </w:rPr>
          <w:lastRenderedPageBreak/>
          <w:t>inte</w:t>
        </w:r>
      </w:ins>
      <w:ins w:id="103" w:author="Borcherding, Nicholas (CCOM Student)" w:date="2020-11-02T12:51:00Z">
        <w:r w:rsidR="003E01D3">
          <w:rPr>
            <w:rStyle w:val="apple-converted-space"/>
            <w:rFonts w:ascii="Arial" w:hAnsi="Arial" w:cs="Arial"/>
            <w:sz w:val="22"/>
            <w:szCs w:val="22"/>
          </w:rPr>
          <w:t>gratio</w:t>
        </w:r>
      </w:ins>
      <w:ins w:id="104" w:author="Borcherding, Nicholas (CCOM Student)" w:date="2020-11-02T12:55:00Z">
        <w:r w:rsidR="003E01D3">
          <w:rPr>
            <w:rStyle w:val="apple-converted-space"/>
            <w:rFonts w:ascii="Arial" w:hAnsi="Arial" w:cs="Arial"/>
            <w:sz w:val="22"/>
            <w:szCs w:val="22"/>
          </w:rPr>
          <w:t>n</w:t>
        </w:r>
      </w:ins>
      <w:ins w:id="105" w:author="Borcherding, Nicholas (CCOM Student)" w:date="2020-11-02T12:56:00Z">
        <w:r w:rsidR="003E01D3">
          <w:rPr>
            <w:rStyle w:val="apple-converted-space"/>
            <w:rFonts w:ascii="Arial" w:hAnsi="Arial" w:cs="Arial"/>
            <w:sz w:val="22"/>
            <w:szCs w:val="22"/>
          </w:rPr>
          <w:t>.</w:t>
        </w:r>
      </w:ins>
      <w:ins w:id="106" w:author="Borcherding, Nicholas (CCOM Student)" w:date="2020-11-02T12:54:00Z">
        <w:r w:rsidR="003E01D3">
          <w:rPr>
            <w:rStyle w:val="apple-converted-space"/>
            <w:rFonts w:ascii="Arial" w:hAnsi="Arial" w:cs="Arial"/>
            <w:sz w:val="22"/>
            <w:szCs w:val="22"/>
          </w:rPr>
          <w:fldChar w:fldCharType="begin" w:fldLock="1"/>
        </w:r>
      </w:ins>
      <w:r w:rsidR="003E01D3">
        <w:rPr>
          <w:rStyle w:val="apple-converted-space"/>
          <w:rFonts w:ascii="Arial" w:hAnsi="Arial" w:cs="Arial"/>
          <w:sz w:val="22"/>
          <w:szCs w:val="22"/>
        </w:rPr>
        <w:instrText>ADDIN CSL_CITATION {"citationItems":[{"id":"ITEM-1","itemData":{"DOI":"10.1186/s13059-020-1926-6","ISSN":"1474760X","PMID":"32033589","abstract":"The recent boom in microfluidics and combinatorial indexing strategies, combined with low sequencing costs, has empowered single-cell sequencing technology. Thousands - or even millions - of cells analyzed in a single experiment amount to a data revolution in single-cell biology and pose unique data science problems. Here, we outline eleven challenges that will be central to bringing this emerging field of single-cell data science forward. For each challenge, we highlight motivating research questions, review prior work, and formulate open problems. This compendium is for established researchers, newcomers, and students alike, highlighting interesting and rewarding problems for the coming years.","author":[{"dropping-particle":"","family":"Lähnemann","given":"David","non-dropping-particle":"","parse-names":false,"suffix":""},{"dropping-particle":"","family":"Köster","given":"Johannes","non-dropping-particle":"","parse-names":false,"suffix":""},{"dropping-particle":"","family":"Szczurek","given":"Ewa","non-dropping-particle":"","parse-names":false,"suffix":""},{"dropping-particle":"","family":"McCarthy","given":"Davis J.","non-dropping-particle":"","parse-names":false,"suffix":""},{"dropping-particle":"","family":"Hicks","given":"Stephanie C.","non-dropping-particle":"","parse-names":false,"suffix":""},{"dropping-particle":"","family":"Robinson","given":"Mark D.","non-dropping-particle":"","parse-names":false,"suffix":""},{"dropping-particle":"","family":"Vallejos","given":"Catalina A.","non-dropping-particle":"","parse-names":false,"suffix":""},{"dropping-particle":"","family":"Campbell","given":"Kieran R.","non-dropping-particle":"","parse-names":false,"suffix":""},{"dropping-particle":"","family":"Beerenwinkel","given":"Niko","non-dropping-particle":"","parse-names":false,"suffix":""},{"dropping-particle":"","family":"Mahfouz","given":"Ahmed","non-dropping-particle":"","parse-names":false,"suffix":""},{"dropping-particle":"","family":"Pinello","given":"Luca","non-dropping-particle":"","parse-names":false,"suffix":""},{"dropping-particle":"","family":"Skums","given":"Pavel","non-dropping-particle":"","parse-names":false,"suffix":""},{"dropping-particle":"","family":"Stamatakis","given":"Alexandros","non-dropping-particle":"","parse-names":false,"suffix":""},{"dropping-particle":"","family":"Attolini","given":"Camille Stephan Otto","non-dropping-particle":"","parse-names":false,"suffix":""},{"dropping-particle":"","family":"Aparicio","given":"Samuel","non-dropping-particle":"","parse-names":false,"suffix":""},{"dropping-particle":"","family":"Baaijens","given":"Jasmijn","non-dropping-particle":"","parse-names":false,"suffix":""},{"dropping-particle":"","family":"Balvert","given":"Marleen","non-dropping-particle":"","parse-names":false,"suffix":""},{"dropping-particle":"de","family":"Barbanson","given":"Buys","non-dropping-particle":"","parse-names":false,"suffix":""},{"dropping-particle":"","family":"Cappuccio","given":"Antonio","non-dropping-particle":"","parse-names":false,"suffix":""},{"dropping-particle":"","family":"Corleone","given":"Giacomo","non-dropping-particle":"","parse-names":false,"suffix":""},{"dropping-particle":"","family":"Dutilh","given":"Bas E.","non-dropping-particle":"","parse-names":false,"suffix":""},{"dropping-particle":"","family":"Florescu","given":"Maria","non-dropping-particle":"","parse-names":false,"suffix":""},{"dropping-particle":"","family":"Guryev","given":"Victor","non-dropping-particle":"","parse-names":false,"suffix":""},{"dropping-particle":"","family":"Holmer","given":"Rens","non-dropping-particle":"","parse-names":false,"suffix":""},{"dropping-particle":"","family":"Jahn","given":"Katharina","non-dropping-particle":"","parse-names":false,"suffix":""},{"dropping-particle":"","family":"Lobo","given":"Thamar Jessurun","non-dropping-particle":"","parse-names":false,"suffix":""},{"dropping-particle":"","family":"Keizer","given":"Emma M.","non-dropping-particle":"","parse-names":false,"suffix":""},{"dropping-particle":"","family":"Khatri","given":"Indu","non-dropping-particle":"","parse-names":false,"suffix":""},{"dropping-particle":"","family":"Kielbasa","given":"Szymon M.","non-dropping-particle":"","parse-names":false,"suffix":""},{"dropping-particle":"","family":"Korbel","given":"Jan O.","non-dropping-particle":"","parse-names":false,"suffix":""},{"dropping-particle":"","family":"Kozlov","given":"Alexey M.","non-dropping-particle":"","parse-names":false,"suffix":""},{"dropping-particle":"","family":"Kuo","given":"Tzu Hao","non-dropping-particle":"","parse-names":false,"suffix":""},{"dropping-particle":"","family":"Lelieveldt","given":"Boudewijn P.F.","non-dropping-particle":"","parse-names":false,"suffix":""},{"dropping-particle":"","family":"Mandoiu","given":"Ion I.","non-dropping-particle":"","parse-names":false,"suffix":""},{"dropping-particle":"","family":"Marioni","given":"John C.","non-dropping-particle":"","parse-names":false,"suffix":""},{"dropping-particle":"","family":"Marschall","given":"Tobias","non-dropping-particle":"","parse-names":false,"suffix":""},{"dropping-particle":"","family":"Mölder","given":"Felix","non-dropping-particle":"","parse-names":false,"suffix":""},{"dropping-particle":"","family":"Niknejad","given":"Amir","non-dropping-particle":"","parse-names":false,"suffix":""},{"dropping-particle":"","family":"Raczkowski","given":"Lukasz","non-dropping-particle":"","parse-names":false,"suffix":""},{"dropping-particle":"","family":"Reinders","given":"Marcel","non-dropping-particle":"","parse-names":false,"suffix":""},{"dropping-particle":"de","family":"Ridder","given":"Jeroen","non-dropping-particle":"","parse-names":false,"suffix":""},{"dropping-particle":"","family":"Saliba","given":"Antoine Emmanuel","non-dropping-particle":"","parse-names":false,"suffix":""},{"dropping-particle":"","family":"Somarakis","given":"Antonios","non-dropping-particle":"","parse-names":false,"suffix":""},{"dropping-particle":"","family":"Stegle","given":"Oliver","non-dropping-particle":"","parse-names":false,"suffix":""},{"dropping-particle":"","family":"Theis","given":"Fabian J.","non-dropping-particle":"","parse-names":false,"suffix":""},{"dropping-particle":"","family":"Yang","given":"Huan","non-dropping-particle":"","parse-names":false,"suffix":""},{"dropping-particle":"","family":"Zelikovsky","given":"Alex","non-dropping-particle":"","parse-names":false,"suffix":""},{"dropping-particle":"","family":"McHardy","given":"Alice C.","non-dropping-particle":"","parse-names":false,"suffix":""},{"dropping-particle":"","family":"Raphael","given":"Benjamin J.","non-dropping-particle":"","parse-names":false,"suffix":""},{"dropping-particle":"","family":"Shah","given":"Sohrab P.","non-dropping-particle":"","parse-names":false,"suffix":""},{"dropping-particle":"","family":"Schönhuth","given":"Alexander","non-dropping-particle":"","parse-names":false,"suffix":""}],"container-title":"Genome Biology","id":"ITEM-1","issued":{"date-parts":[["2020"]]},"title":"Eleven grand challenges in single-cell data science","type":"article"},"uris":["http://www.mendeley.com/documents/?uuid=897cedef-01e5-4165-846f-521484828aed"]}],"mendeley":{"formattedCitation":"&lt;sup&gt;41&lt;/sup&gt;","plainTextFormattedCitation":"41"},"properties":{"noteIndex":0},"schema":"https://github.com/citation-style-language/schema/raw/master/csl-citation.json"}</w:instrText>
      </w:r>
      <w:r w:rsidR="003E01D3">
        <w:rPr>
          <w:rStyle w:val="apple-converted-space"/>
          <w:rFonts w:ascii="Arial" w:hAnsi="Arial" w:cs="Arial"/>
          <w:sz w:val="22"/>
          <w:szCs w:val="22"/>
        </w:rPr>
        <w:fldChar w:fldCharType="separate"/>
      </w:r>
      <w:r w:rsidR="003E01D3" w:rsidRPr="003E01D3">
        <w:rPr>
          <w:rStyle w:val="apple-converted-space"/>
          <w:rFonts w:ascii="Arial" w:hAnsi="Arial" w:cs="Arial"/>
          <w:noProof/>
          <w:sz w:val="22"/>
          <w:szCs w:val="22"/>
          <w:vertAlign w:val="superscript"/>
        </w:rPr>
        <w:t>41</w:t>
      </w:r>
      <w:ins w:id="107" w:author="Borcherding, Nicholas (CCOM Student)" w:date="2020-11-02T12:54:00Z">
        <w:r w:rsidR="003E01D3">
          <w:rPr>
            <w:rStyle w:val="apple-converted-space"/>
            <w:rFonts w:ascii="Arial" w:hAnsi="Arial" w:cs="Arial"/>
            <w:sz w:val="22"/>
            <w:szCs w:val="22"/>
          </w:rPr>
          <w:fldChar w:fldCharType="end"/>
        </w:r>
      </w:ins>
      <w:r w:rsidR="00C725E7">
        <w:rPr>
          <w:rStyle w:val="apple-converted-space"/>
          <w:rFonts w:ascii="Arial" w:hAnsi="Arial" w:cs="Arial"/>
          <w:sz w:val="22"/>
          <w:szCs w:val="22"/>
        </w:rPr>
        <w:t xml:space="preserve"> </w:t>
      </w:r>
      <w:r w:rsidR="002D1CBB">
        <w:rPr>
          <w:rStyle w:val="apple-converted-space"/>
          <w:rFonts w:ascii="Arial" w:hAnsi="Arial" w:cs="Arial"/>
          <w:sz w:val="22"/>
          <w:szCs w:val="22"/>
        </w:rPr>
        <w:t>Separating the T cell classes, we noted a stark difference in clonotype space occupied by the top 10 clones in the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compared to CD4</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across ccRCC patients (Figure 2B). This trend was consistent between the tumor-infiltrating and peripheral blood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(Figure 2B). </w:t>
      </w:r>
      <w:r w:rsidR="009F69B0">
        <w:rPr>
          <w:rStyle w:val="apple-converted-space"/>
          <w:rFonts w:ascii="Arial" w:hAnsi="Arial" w:cs="Arial"/>
          <w:sz w:val="22"/>
          <w:szCs w:val="22"/>
        </w:rPr>
        <w:t>We next asked if this consistency in CD8</w:t>
      </w:r>
      <w:r w:rsidR="009F69B0" w:rsidRPr="00D710B8">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 expansion was a result of shared expanded clonotypes between tumor and peripheral blood. We found a relative patient-specific increase in shared clonotypes in CD8</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compared to CD4</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(Figure 2C). We also noted that there was minimal overlap between patient clonotypes for both CD8</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and CD4</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(Figure 2C)</w:t>
      </w:r>
      <w:r w:rsidR="00A20477">
        <w:rPr>
          <w:rStyle w:val="apple-converted-space"/>
          <w:rFonts w:ascii="Arial" w:hAnsi="Arial" w:cs="Arial"/>
          <w:sz w:val="22"/>
          <w:szCs w:val="22"/>
        </w:rPr>
        <w:t>.</w:t>
      </w:r>
      <w:r w:rsidR="009F69B0">
        <w:rPr>
          <w:rStyle w:val="apple-converted-space"/>
          <w:rFonts w:ascii="Arial" w:hAnsi="Arial" w:cs="Arial"/>
          <w:sz w:val="22"/>
          <w:szCs w:val="22"/>
        </w:rPr>
        <w:t>The patient-specific overlap of CD8</w:t>
      </w:r>
      <w:r w:rsidR="009F69B0" w:rsidRPr="00D710B8">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clonotypes showed </w:t>
      </w:r>
      <w:r w:rsidR="003F69B8">
        <w:rPr>
          <w:rStyle w:val="apple-converted-space"/>
          <w:rFonts w:ascii="Arial" w:hAnsi="Arial" w:cs="Arial"/>
          <w:sz w:val="22"/>
          <w:szCs w:val="22"/>
        </w:rPr>
        <w:t xml:space="preserve">relatively </w:t>
      </w:r>
      <w:r w:rsidR="009F69B0">
        <w:rPr>
          <w:rStyle w:val="apple-converted-space"/>
          <w:rFonts w:ascii="Arial" w:hAnsi="Arial" w:cs="Arial"/>
          <w:sz w:val="22"/>
          <w:szCs w:val="22"/>
        </w:rPr>
        <w:t>larger</w:t>
      </w:r>
      <w:r w:rsidR="003F69B8">
        <w:rPr>
          <w:rStyle w:val="apple-converted-space"/>
          <w:rFonts w:ascii="Arial" w:hAnsi="Arial" w:cs="Arial"/>
          <w:sz w:val="22"/>
          <w:szCs w:val="22"/>
        </w:rPr>
        <w:t xml:space="preserve"> pools</w:t>
      </w:r>
      <w:r w:rsidR="009F69B0">
        <w:rPr>
          <w:rStyle w:val="apple-converted-space"/>
          <w:rFonts w:ascii="Arial" w:hAnsi="Arial" w:cs="Arial"/>
          <w:sz w:val="22"/>
          <w:szCs w:val="22"/>
        </w:rPr>
        <w:t xml:space="preserve"> </w:t>
      </w:r>
      <w:r w:rsidR="00D710B8">
        <w:rPr>
          <w:rStyle w:val="apple-converted-space"/>
          <w:rFonts w:ascii="Arial" w:hAnsi="Arial" w:cs="Arial"/>
          <w:sz w:val="22"/>
          <w:szCs w:val="22"/>
        </w:rPr>
        <w:t xml:space="preserve">in </w:t>
      </w:r>
      <w:r w:rsidR="009F69B0">
        <w:rPr>
          <w:rStyle w:val="apple-converted-space"/>
          <w:rFonts w:ascii="Arial" w:hAnsi="Arial" w:cs="Arial"/>
          <w:sz w:val="22"/>
          <w:szCs w:val="22"/>
        </w:rPr>
        <w:t xml:space="preserve">peripheral blood </w:t>
      </w:r>
      <w:r w:rsidR="00D710B8">
        <w:rPr>
          <w:rStyle w:val="apple-converted-space"/>
          <w:rFonts w:ascii="Arial" w:hAnsi="Arial" w:cs="Arial"/>
          <w:sz w:val="22"/>
          <w:szCs w:val="22"/>
        </w:rPr>
        <w:t>clonotypes</w:t>
      </w:r>
      <w:r w:rsidR="003F69B8">
        <w:rPr>
          <w:rStyle w:val="apple-converted-space"/>
          <w:rFonts w:ascii="Arial" w:hAnsi="Arial" w:cs="Arial"/>
          <w:sz w:val="22"/>
          <w:szCs w:val="22"/>
        </w:rPr>
        <w:t xml:space="preserve"> contributing to the tumors (Figure 2D). Interestingly, Patient 3</w:t>
      </w:r>
      <w:r w:rsidR="00DB43DB">
        <w:rPr>
          <w:rStyle w:val="apple-converted-space"/>
          <w:rFonts w:ascii="Arial" w:hAnsi="Arial" w:cs="Arial"/>
          <w:sz w:val="22"/>
          <w:szCs w:val="22"/>
        </w:rPr>
        <w:t xml:space="preserve"> – </w:t>
      </w:r>
      <w:r w:rsidR="003F69B8">
        <w:rPr>
          <w:rStyle w:val="apple-converted-space"/>
          <w:rFonts w:ascii="Arial" w:hAnsi="Arial" w:cs="Arial"/>
          <w:sz w:val="22"/>
          <w:szCs w:val="22"/>
        </w:rPr>
        <w:t>with the more advanced tumor stage (</w:t>
      </w:r>
      <w:r w:rsidR="003F69B8" w:rsidRPr="0002326A">
        <w:rPr>
          <w:rFonts w:ascii="Arial" w:hAnsi="Arial" w:cs="Arial"/>
          <w:color w:val="000000"/>
          <w:sz w:val="22"/>
          <w:szCs w:val="22"/>
        </w:rPr>
        <w:t>pT3a</w:t>
      </w:r>
      <w:r w:rsidR="003F69B8">
        <w:rPr>
          <w:rFonts w:ascii="Arial" w:hAnsi="Arial" w:cs="Arial"/>
          <w:color w:val="000000"/>
          <w:sz w:val="22"/>
          <w:szCs w:val="22"/>
        </w:rPr>
        <w:t xml:space="preserve"> compared to T1 of Patient 1 and 2)</w:t>
      </w:r>
      <w:r w:rsidR="00DB43DB">
        <w:rPr>
          <w:rStyle w:val="apple-converted-space"/>
          <w:rFonts w:ascii="Arial" w:hAnsi="Arial" w:cs="Arial"/>
          <w:sz w:val="22"/>
          <w:szCs w:val="22"/>
        </w:rPr>
        <w:t xml:space="preserve"> – </w:t>
      </w:r>
      <w:r w:rsidR="003F69B8">
        <w:rPr>
          <w:rStyle w:val="apple-converted-space"/>
          <w:rFonts w:ascii="Arial" w:hAnsi="Arial" w:cs="Arial"/>
          <w:sz w:val="22"/>
          <w:szCs w:val="22"/>
        </w:rPr>
        <w:t>showed expansion in tumor-specific clonotypes that was not seen in the blood (Figure 2D).</w:t>
      </w:r>
      <w:r w:rsidR="00A41CD1">
        <w:rPr>
          <w:rStyle w:val="apple-converted-space"/>
          <w:rFonts w:ascii="Arial" w:hAnsi="Arial" w:cs="Arial"/>
          <w:sz w:val="22"/>
          <w:szCs w:val="22"/>
        </w:rPr>
        <w:t xml:space="preserve"> </w:t>
      </w:r>
      <w:r w:rsidR="003F69B8">
        <w:rPr>
          <w:rStyle w:val="apple-converted-space"/>
          <w:rFonts w:ascii="Arial" w:hAnsi="Arial" w:cs="Arial"/>
          <w:sz w:val="22"/>
          <w:szCs w:val="22"/>
        </w:rPr>
        <w:t xml:space="preserve">In </w:t>
      </w:r>
      <w:r w:rsidR="001B2537">
        <w:rPr>
          <w:rStyle w:val="apple-converted-space"/>
          <w:rFonts w:ascii="Arial" w:hAnsi="Arial" w:cs="Arial"/>
          <w:sz w:val="22"/>
          <w:szCs w:val="22"/>
        </w:rPr>
        <w:t xml:space="preserve">the more advanced </w:t>
      </w:r>
      <w:r w:rsidR="00DB43DB">
        <w:rPr>
          <w:rStyle w:val="apple-converted-space"/>
          <w:rFonts w:ascii="Arial" w:hAnsi="Arial" w:cs="Arial"/>
          <w:sz w:val="22"/>
          <w:szCs w:val="22"/>
        </w:rPr>
        <w:t>P</w:t>
      </w:r>
      <w:r w:rsidR="00641EAB">
        <w:rPr>
          <w:rStyle w:val="apple-converted-space"/>
          <w:rFonts w:ascii="Arial" w:hAnsi="Arial" w:cs="Arial"/>
          <w:sz w:val="22"/>
          <w:szCs w:val="22"/>
        </w:rPr>
        <w:t>atient</w:t>
      </w:r>
      <w:r w:rsidR="001B2537">
        <w:rPr>
          <w:rStyle w:val="apple-converted-space"/>
          <w:rFonts w:ascii="Arial" w:hAnsi="Arial" w:cs="Arial"/>
          <w:sz w:val="22"/>
          <w:szCs w:val="22"/>
        </w:rPr>
        <w:t xml:space="preserve"> </w:t>
      </w:r>
      <w:r w:rsidR="00DB43DB">
        <w:rPr>
          <w:rStyle w:val="apple-converted-space"/>
          <w:rFonts w:ascii="Arial" w:hAnsi="Arial" w:cs="Arial"/>
          <w:sz w:val="22"/>
          <w:szCs w:val="22"/>
        </w:rPr>
        <w:t>3</w:t>
      </w:r>
      <w:r w:rsidR="00641EAB">
        <w:rPr>
          <w:rStyle w:val="apple-converted-space"/>
          <w:rFonts w:ascii="Arial" w:hAnsi="Arial" w:cs="Arial"/>
          <w:sz w:val="22"/>
          <w:szCs w:val="22"/>
        </w:rPr>
        <w:t xml:space="preserve"> </w:t>
      </w:r>
      <w:r w:rsidR="00DB43DB">
        <w:rPr>
          <w:rStyle w:val="apple-converted-space"/>
          <w:rFonts w:ascii="Arial" w:hAnsi="Arial" w:cs="Arial"/>
          <w:sz w:val="22"/>
          <w:szCs w:val="22"/>
        </w:rPr>
        <w:t>ccRCC</w:t>
      </w:r>
      <w:r w:rsidR="003F69B8">
        <w:rPr>
          <w:rStyle w:val="apple-converted-space"/>
          <w:rFonts w:ascii="Arial" w:hAnsi="Arial" w:cs="Arial"/>
          <w:sz w:val="22"/>
          <w:szCs w:val="22"/>
        </w:rPr>
        <w:t>, two clonotypes accounted for a total of 619 CD8</w:t>
      </w:r>
      <w:r w:rsidR="003F69B8" w:rsidRPr="003F69B8">
        <w:rPr>
          <w:rStyle w:val="apple-converted-space"/>
          <w:rFonts w:ascii="Arial" w:hAnsi="Arial" w:cs="Arial"/>
          <w:sz w:val="22"/>
          <w:szCs w:val="22"/>
          <w:vertAlign w:val="superscript"/>
        </w:rPr>
        <w:t>+</w:t>
      </w:r>
      <w:r w:rsidR="003F69B8">
        <w:rPr>
          <w:rStyle w:val="apple-converted-space"/>
          <w:rFonts w:ascii="Arial" w:hAnsi="Arial" w:cs="Arial"/>
          <w:sz w:val="22"/>
          <w:szCs w:val="22"/>
        </w:rPr>
        <w:t xml:space="preserve"> </w:t>
      </w:r>
      <w:r w:rsidR="00DB43DB">
        <w:rPr>
          <w:rStyle w:val="apple-converted-space"/>
          <w:rFonts w:ascii="Arial" w:hAnsi="Arial" w:cs="Arial"/>
          <w:sz w:val="22"/>
          <w:szCs w:val="22"/>
        </w:rPr>
        <w:t xml:space="preserve">T </w:t>
      </w:r>
      <w:r w:rsidR="003F69B8">
        <w:rPr>
          <w:rStyle w:val="apple-converted-space"/>
          <w:rFonts w:ascii="Arial" w:hAnsi="Arial" w:cs="Arial"/>
          <w:sz w:val="22"/>
          <w:szCs w:val="22"/>
        </w:rPr>
        <w:t>cells</w:t>
      </w:r>
      <w:r w:rsidR="00DB43DB">
        <w:rPr>
          <w:rStyle w:val="apple-converted-space"/>
          <w:rFonts w:ascii="Arial" w:hAnsi="Arial" w:cs="Arial"/>
          <w:sz w:val="22"/>
          <w:szCs w:val="22"/>
        </w:rPr>
        <w:t xml:space="preserve"> and </w:t>
      </w:r>
      <w:r w:rsidR="003F69B8">
        <w:rPr>
          <w:rStyle w:val="apple-converted-space"/>
          <w:rFonts w:ascii="Arial" w:hAnsi="Arial" w:cs="Arial"/>
          <w:sz w:val="22"/>
          <w:szCs w:val="22"/>
        </w:rPr>
        <w:t>were distributed across UMAP clusters (Figure 2E)</w:t>
      </w:r>
      <w:r w:rsidR="00A41CD1">
        <w:rPr>
          <w:rStyle w:val="apple-converted-space"/>
          <w:rFonts w:ascii="Arial" w:hAnsi="Arial" w:cs="Arial"/>
          <w:sz w:val="22"/>
          <w:szCs w:val="22"/>
        </w:rPr>
        <w:t>, which supports the notion that T cell clonotype is neither a determinant for UMAP clustering nor for functional indication.</w:t>
      </w:r>
      <w:r w:rsidR="00DB43DB">
        <w:rPr>
          <w:rStyle w:val="apple-converted-space"/>
          <w:rFonts w:ascii="Arial" w:hAnsi="Arial" w:cs="Arial"/>
          <w:sz w:val="22"/>
          <w:szCs w:val="22"/>
        </w:rPr>
        <w:t xml:space="preserve"> </w:t>
      </w:r>
      <w:r w:rsidR="00A41CD1">
        <w:rPr>
          <w:rStyle w:val="apple-converted-space"/>
          <w:rFonts w:ascii="Arial" w:hAnsi="Arial" w:cs="Arial"/>
          <w:sz w:val="22"/>
          <w:szCs w:val="22"/>
        </w:rPr>
        <w:t>This compartmentalization of clonotypes associated with exhausted gene expression may reflect origin of the expansion in the tumor itself</w:t>
      </w:r>
      <w:ins w:id="108" w:author="Borcherding, Nicholas (CCOM Student)" w:date="2020-11-02T13:23:00Z">
        <w:r w:rsidR="003E01D3">
          <w:rPr>
            <w:rStyle w:val="apple-converted-space"/>
            <w:rFonts w:ascii="Arial" w:hAnsi="Arial" w:cs="Arial"/>
            <w:sz w:val="22"/>
            <w:szCs w:val="22"/>
          </w:rPr>
          <w:t>.</w:t>
        </w:r>
      </w:ins>
      <w:del w:id="109" w:author="Borcherding, Nicholas (CCOM Student)" w:date="2020-11-02T13:23:00Z">
        <w:r w:rsidR="00A41CD1" w:rsidDel="003E01D3">
          <w:rPr>
            <w:rStyle w:val="apple-converted-space"/>
            <w:rFonts w:ascii="Arial" w:hAnsi="Arial" w:cs="Arial"/>
            <w:sz w:val="22"/>
            <w:szCs w:val="22"/>
          </w:rPr>
          <w:delText xml:space="preserve"> </w:delText>
        </w:r>
      </w:del>
      <w:r w:rsidR="00A41CD1">
        <w:rPr>
          <w:rStyle w:val="apple-converted-space"/>
          <w:rFonts w:ascii="Arial" w:hAnsi="Arial" w:cs="Arial"/>
          <w:sz w:val="22"/>
          <w:szCs w:val="22"/>
        </w:rPr>
        <w:fldChar w:fldCharType="begin" w:fldLock="1"/>
      </w:r>
      <w:r w:rsidR="003E01D3">
        <w:rPr>
          <w:rStyle w:val="apple-converted-space"/>
          <w:rFonts w:ascii="Arial" w:hAnsi="Arial" w:cs="Arial"/>
          <w:sz w:val="22"/>
          <w:szCs w:val="22"/>
        </w:rPr>
        <w:instrText>ADDIN CSL_CITATION {"citationItems":[{"id":"ITEM-1","itemData":{"DOI":"10.1038/s41586-020-2056-8","ISSN":"14764687","PMID":"32103181","abstract":"Despite the resounding clinical success in cancer treatment of antibodies that block the interaction of PD1 with its ligand PDL11, the mechanisms involved remain unknown. A major limitation to understanding the origin and fate of T cells in tumour immunity is the lack of quantitative information on the distribution of individual clonotypes of T cells in patients with cancer. Here, by performing deep single-cell sequencing of RNA and T cell receptors in patients with different types of cancer, we survey the profiles of various populations of T cells and T cell receptors in tumours, normal adjacent tissue, and peripheral blood. We find clear evidence of clonotypic expansion of effector-like T cells not only within the tumour but also in normal adjacent tissue. Patients with gene signatures of such clonotypic expansion respond best to anti-PDL1 therapy. Notably, expanded clonotypes found in the tumour and normal adjacent tissue can also typically be detected in peripheral blood, which suggests a convenient approach to patient identification. Analyses of our data together with several external datasets suggest that intratumoural T cells, especially in responsive patients, are replenished with fresh, non-exhausted replacement cells from sites outside the tumour, suggesting continued activity of the cancer immunity cycle in these patients, the acceleration of which may be associated with clinical response.","author":[{"dropping-particle":"","family":"Wu","given":"Thomas D.","non-dropping-particle":"","parse-names":false,"suffix":""},{"dropping-particle":"","family":"Madireddi","given":"Shravan","non-dropping-particle":"","parse-names":false,"suffix":""},{"dropping-particle":"","family":"Almeida","given":"Patricia E.","non-dropping-particle":"de","parse-names":false,"suffix":""},{"dropping-particle":"","family":"Banchereau","given":"Romain","non-dropping-particle":"","parse-names":false,"suffix":""},{"dropping-particle":"","family":"Chen","given":"Ying Jiun J.","non-dropping-particle":"","parse-names":false,"suffix":""},{"dropping-particle":"","family":"Chitre","given":"Avantika S.","non-dropping-particle":"","parse-names":false,"suffix":""},{"dropping-particle":"","family":"Chiang","given":"Eugene Y.","non-dropping-particle":"","parse-names":false,"suffix":""},{"dropping-particle":"","family":"Iftikhar","given":"Hina","non-dropping-particle":"","parse-names":false,"suffix":""},{"dropping-particle":"","family":"O’Gorman","given":"William E.","non-dropping-particle":"","parse-names":false,"suffix":""},{"dropping-particle":"","family":"Au-Yeung","given":"Amelia","non-dropping-particle":"","parse-names":false,"suffix":""},{"dropping-particle":"","family":"Takahashi","given":"Chikara","non-dropping-particle":"","parse-names":false,"suffix":""},{"dropping-particle":"","family":"Goldstein","given":"Leonard D.","non-dropping-particle":"","parse-names":false,"suffix":""},{"dropping-particle":"","family":"Poon","given":"Chungkee","non-dropping-particle":"","parse-names":false,"suffix":""},{"dropping-particle":"","family":"Keerthivasan","given":"Shilpa","non-dropping-particle":"","parse-names":false,"suffix":""},{"dropping-particle":"","family":"Almeida Nagata","given":"Denise E.","non-dropping-particle":"de","parse-names":false,"suffix":""},{"dropping-particle":"","family":"Du","given":"Xiangnan","non-dropping-particle":"","parse-names":false,"suffix":""},{"dropping-particle":"","family":"Lee","given":"Hyang Mi","non-dropping-particle":"","parse-names":false,"suffix":""},{"dropping-particle":"","family":"Banta","given":"Karl L.","non-dropping-particle":"","parse-names":false,"suffix":""},{"dropping-particle":"","family":"Mariathasan","given":"Sanjeev","non-dropping-particle":"","parse-names":false,"suffix":""},{"dropping-particle":"","family":"Thakur","given":"Meghna","non-dropping-particle":"Das","parse-names":false,"suffix":""},{"dropping-particle":"","family":"Huseni","given":"Mahrukh A.","non-dropping-particle":"","parse-names":false,"suffix":""},{"dropping-particle":"","family":"Ballinger","given":"Marcus","non-dropping-particle":"","parse-names":false,"suffix":""},{"dropping-particle":"","family":"Estay","given":"Ivette","non-dropping-particle":"","parse-names":false,"suffix":""},{"dropping-particle":"","family":"Caplazi","given":"Patrick","non-dropping-particle":"","parse-names":false,"suffix":""},{"dropping-particle":"","family":"Modrusan","given":"Zora","non-dropping-particle":"","parse-names":false,"suffix":""},{"dropping-particle":"","family":"Delamarre","given":"Lélia","non-dropping-particle":"","parse-names":false,"suffix":""},{"dropping-particle":"","family":"Mellman","given":"Ira","non-dropping-particle":"","parse-names":false,"suffix":""},{"dropping-particle":"","family":"Bourgon","given":"Richard","non-dropping-particle":"","parse-names":false,"suffix":""},{"dropping-particle":"","family":"Grogan","given":"Jane L.","non-dropping-particle":"","parse-names":false,"suffix":""}],"container-title":"Nature","id":"ITEM-1","issue":"7798","issued":{"date-parts":[["2020"]]},"page":"274-278","title":"Peripheral T cell expansion predicts tumour infiltration and clinical response","type":"article-journal","volume":"579"},"uris":["http://www.mendeley.com/documents/?uuid=b7f4526b-482e-4a42-87a6-eadf14656b78"]}],"mendeley":{"formattedCitation":"&lt;sup&gt;42&lt;/sup&gt;","plainTextFormattedCitation":"42","previouslyFormattedCitation":"&lt;sup&gt;41&lt;/sup&gt;"},"properties":{"noteIndex":0},"schema":"https://github.com/citation-style-language/schema/raw/master/csl-citation.json"}</w:instrText>
      </w:r>
      <w:r w:rsidR="00A41CD1">
        <w:rPr>
          <w:rStyle w:val="apple-converted-space"/>
          <w:rFonts w:ascii="Arial" w:hAnsi="Arial" w:cs="Arial"/>
          <w:sz w:val="22"/>
          <w:szCs w:val="22"/>
        </w:rPr>
        <w:fldChar w:fldCharType="separate"/>
      </w:r>
      <w:r w:rsidR="003E01D3" w:rsidRPr="003E01D3">
        <w:rPr>
          <w:rStyle w:val="apple-converted-space"/>
          <w:rFonts w:ascii="Arial" w:hAnsi="Arial" w:cs="Arial"/>
          <w:noProof/>
          <w:sz w:val="22"/>
          <w:szCs w:val="22"/>
          <w:vertAlign w:val="superscript"/>
        </w:rPr>
        <w:t>42</w:t>
      </w:r>
      <w:r w:rsidR="00A41CD1">
        <w:rPr>
          <w:rStyle w:val="apple-converted-space"/>
          <w:rFonts w:ascii="Arial" w:hAnsi="Arial" w:cs="Arial"/>
          <w:sz w:val="22"/>
          <w:szCs w:val="22"/>
        </w:rPr>
        <w:fldChar w:fldCharType="end"/>
      </w:r>
      <w:del w:id="110" w:author="Borcherding, Nicholas (CCOM Student)" w:date="2020-11-02T13:23:00Z">
        <w:r w:rsidR="00A41CD1" w:rsidDel="003E01D3">
          <w:rPr>
            <w:rStyle w:val="apple-converted-space"/>
            <w:rFonts w:ascii="Arial" w:hAnsi="Arial" w:cs="Arial"/>
            <w:sz w:val="22"/>
            <w:szCs w:val="22"/>
          </w:rPr>
          <w:delText>.</w:delText>
        </w:r>
      </w:del>
      <w:r w:rsidR="00A41CD1">
        <w:rPr>
          <w:rStyle w:val="apple-converted-space"/>
          <w:rFonts w:ascii="Arial" w:hAnsi="Arial" w:cs="Arial"/>
          <w:sz w:val="22"/>
          <w:szCs w:val="22"/>
        </w:rPr>
        <w:t xml:space="preserve"> </w:t>
      </w:r>
    </w:p>
    <w:p w14:paraId="4A9F794A" w14:textId="77777777" w:rsidR="00A20477" w:rsidRDefault="00A20477" w:rsidP="00F72CA7">
      <w:pPr>
        <w:pStyle w:val="Paragraph"/>
        <w:snapToGrid w:val="0"/>
        <w:spacing w:line="480" w:lineRule="auto"/>
        <w:ind w:firstLine="0"/>
        <w:rPr>
          <w:rFonts w:ascii="Arial" w:hAnsi="Arial" w:cs="Arial"/>
          <w:i/>
          <w:iCs/>
          <w:sz w:val="22"/>
          <w:szCs w:val="22"/>
        </w:rPr>
      </w:pPr>
    </w:p>
    <w:p w14:paraId="60F58A1B" w14:textId="4CED6744" w:rsidR="0093266F" w:rsidRPr="0002326A" w:rsidRDefault="0093266F" w:rsidP="00F72CA7">
      <w:pPr>
        <w:pStyle w:val="Paragraph"/>
        <w:snapToGrid w:val="0"/>
        <w:spacing w:line="480" w:lineRule="auto"/>
        <w:ind w:firstLine="0"/>
        <w:rPr>
          <w:rFonts w:ascii="Arial" w:hAnsi="Arial" w:cs="Arial"/>
          <w:i/>
          <w:iCs/>
          <w:sz w:val="22"/>
          <w:szCs w:val="22"/>
        </w:rPr>
      </w:pPr>
      <w:r w:rsidRPr="0002326A">
        <w:rPr>
          <w:rFonts w:ascii="Arial" w:hAnsi="Arial" w:cs="Arial"/>
          <w:i/>
          <w:iCs/>
          <w:sz w:val="22"/>
          <w:szCs w:val="22"/>
        </w:rPr>
        <w:t>CD8</w:t>
      </w:r>
      <w:r w:rsidRPr="0002326A">
        <w:rPr>
          <w:rFonts w:ascii="Arial" w:hAnsi="Arial" w:cs="Arial"/>
          <w:i/>
          <w:iCs/>
          <w:sz w:val="22"/>
          <w:szCs w:val="22"/>
          <w:vertAlign w:val="superscript"/>
        </w:rPr>
        <w:t>+</w:t>
      </w:r>
      <w:r w:rsidRPr="0002326A">
        <w:rPr>
          <w:rFonts w:ascii="Arial" w:hAnsi="Arial" w:cs="Arial"/>
          <w:i/>
          <w:iCs/>
          <w:sz w:val="22"/>
          <w:szCs w:val="22"/>
        </w:rPr>
        <w:t xml:space="preserve"> T cells in ccRCC tumors exhibit a transcriptional continuum with distinct populations</w:t>
      </w:r>
    </w:p>
    <w:p w14:paraId="60DAD892" w14:textId="35A16145" w:rsidR="00F35AF3" w:rsidRPr="0002326A" w:rsidRDefault="0070540D"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Sub</w:t>
      </w:r>
      <w:r w:rsidR="009D0802" w:rsidRPr="0002326A">
        <w:rPr>
          <w:rFonts w:ascii="Arial" w:hAnsi="Arial" w:cs="Arial"/>
          <w:sz w:val="22"/>
          <w:szCs w:val="22"/>
        </w:rPr>
        <w:t>-</w:t>
      </w:r>
      <w:r w:rsidRPr="0002326A">
        <w:rPr>
          <w:rFonts w:ascii="Arial" w:hAnsi="Arial" w:cs="Arial"/>
          <w:sz w:val="22"/>
          <w:szCs w:val="22"/>
        </w:rPr>
        <w:t>clustering of CD8</w:t>
      </w:r>
      <w:r w:rsidRPr="0002326A">
        <w:rPr>
          <w:rFonts w:ascii="Arial" w:hAnsi="Arial" w:cs="Arial"/>
          <w:sz w:val="22"/>
          <w:szCs w:val="22"/>
          <w:vertAlign w:val="superscript"/>
        </w:rPr>
        <w:t>+</w:t>
      </w:r>
      <w:r w:rsidRPr="0002326A">
        <w:rPr>
          <w:rFonts w:ascii="Arial" w:hAnsi="Arial" w:cs="Arial"/>
          <w:sz w:val="22"/>
          <w:szCs w:val="22"/>
        </w:rPr>
        <w:t xml:space="preserve"> T cells revealed 8 distinct </w:t>
      </w:r>
      <w:r w:rsidR="009B229C" w:rsidRPr="0002326A">
        <w:rPr>
          <w:rFonts w:ascii="Arial" w:hAnsi="Arial" w:cs="Arial"/>
          <w:sz w:val="22"/>
          <w:szCs w:val="22"/>
        </w:rPr>
        <w:t>clusters</w:t>
      </w:r>
      <w:r w:rsidRPr="0002326A">
        <w:rPr>
          <w:rFonts w:ascii="Arial" w:hAnsi="Arial" w:cs="Arial"/>
          <w:sz w:val="22"/>
          <w:szCs w:val="22"/>
        </w:rPr>
        <w:t xml:space="preserve"> (Figure </w:t>
      </w:r>
      <w:r w:rsidR="007C7455">
        <w:rPr>
          <w:rFonts w:ascii="Arial" w:hAnsi="Arial" w:cs="Arial"/>
          <w:sz w:val="22"/>
          <w:szCs w:val="22"/>
        </w:rPr>
        <w:t>3</w:t>
      </w:r>
      <w:r w:rsidRPr="0002326A">
        <w:rPr>
          <w:rFonts w:ascii="Arial" w:hAnsi="Arial" w:cs="Arial"/>
          <w:sz w:val="22"/>
          <w:szCs w:val="22"/>
        </w:rPr>
        <w:t>A) with relative tissue</w:t>
      </w:r>
      <w:r w:rsidR="00074BA2" w:rsidRPr="0002326A">
        <w:rPr>
          <w:rFonts w:ascii="Arial" w:hAnsi="Arial" w:cs="Arial"/>
          <w:sz w:val="22"/>
          <w:szCs w:val="22"/>
        </w:rPr>
        <w:t>-specific</w:t>
      </w:r>
      <w:r w:rsidRPr="0002326A">
        <w:rPr>
          <w:rFonts w:ascii="Arial" w:hAnsi="Arial" w:cs="Arial"/>
          <w:sz w:val="22"/>
          <w:szCs w:val="22"/>
        </w:rPr>
        <w:t xml:space="preserve"> distribution (Figure </w:t>
      </w:r>
      <w:r w:rsidR="007C7455">
        <w:rPr>
          <w:rFonts w:ascii="Arial" w:hAnsi="Arial" w:cs="Arial"/>
          <w:sz w:val="22"/>
          <w:szCs w:val="22"/>
        </w:rPr>
        <w:t>3</w:t>
      </w:r>
      <w:r w:rsidRPr="0002326A">
        <w:rPr>
          <w:rFonts w:ascii="Arial" w:hAnsi="Arial" w:cs="Arial"/>
          <w:sz w:val="22"/>
          <w:szCs w:val="22"/>
        </w:rPr>
        <w:t>B).</w:t>
      </w:r>
      <w:r w:rsidR="00A121E2" w:rsidRPr="0002326A">
        <w:rPr>
          <w:rFonts w:ascii="Arial" w:hAnsi="Arial" w:cs="Arial"/>
          <w:sz w:val="22"/>
          <w:szCs w:val="22"/>
        </w:rPr>
        <w:t xml:space="preserve"> To understand the distribution of these new </w:t>
      </w:r>
      <w:r w:rsidR="009B229C" w:rsidRPr="0002326A">
        <w:rPr>
          <w:rFonts w:ascii="Arial" w:hAnsi="Arial" w:cs="Arial"/>
          <w:sz w:val="22"/>
          <w:szCs w:val="22"/>
        </w:rPr>
        <w:t>CD8</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1B2537">
        <w:rPr>
          <w:rFonts w:ascii="Arial" w:hAnsi="Arial" w:cs="Arial"/>
          <w:sz w:val="22"/>
          <w:szCs w:val="22"/>
        </w:rPr>
        <w:t>sub</w:t>
      </w:r>
      <w:r w:rsidR="009B229C" w:rsidRPr="0002326A">
        <w:rPr>
          <w:rFonts w:ascii="Arial" w:hAnsi="Arial" w:cs="Arial"/>
          <w:sz w:val="22"/>
          <w:szCs w:val="22"/>
        </w:rPr>
        <w:t xml:space="preserve">clusters </w:t>
      </w:r>
      <w:r w:rsidR="00A121E2" w:rsidRPr="0002326A">
        <w:rPr>
          <w:rFonts w:ascii="Arial" w:hAnsi="Arial" w:cs="Arial"/>
          <w:sz w:val="22"/>
          <w:szCs w:val="22"/>
        </w:rPr>
        <w:t>along the UMAP, we first examined the relative percent of single-cells represented in each cluster by tissue type.</w:t>
      </w:r>
      <w:r w:rsidRPr="0002326A">
        <w:rPr>
          <w:rFonts w:ascii="Arial" w:hAnsi="Arial" w:cs="Arial"/>
          <w:sz w:val="22"/>
          <w:szCs w:val="22"/>
        </w:rPr>
        <w:t xml:space="preserve"> Tissue-infiltrating CD8</w:t>
      </w:r>
      <w:r w:rsidRPr="0002326A">
        <w:rPr>
          <w:rFonts w:ascii="Arial" w:hAnsi="Arial" w:cs="Arial"/>
          <w:sz w:val="22"/>
          <w:szCs w:val="22"/>
          <w:vertAlign w:val="superscript"/>
        </w:rPr>
        <w:t>+</w:t>
      </w:r>
      <w:r w:rsidRPr="0002326A">
        <w:rPr>
          <w:rFonts w:ascii="Arial" w:hAnsi="Arial" w:cs="Arial"/>
          <w:sz w:val="22"/>
          <w:szCs w:val="22"/>
        </w:rPr>
        <w:t xml:space="preserve"> T cells (both tumor and normal kidney) comprised the majority of </w:t>
      </w:r>
      <w:r w:rsidR="009B229C" w:rsidRPr="0002326A">
        <w:rPr>
          <w:rFonts w:ascii="Arial" w:hAnsi="Arial" w:cs="Arial"/>
          <w:sz w:val="22"/>
          <w:szCs w:val="22"/>
        </w:rPr>
        <w:t>CD8_</w:t>
      </w:r>
      <w:r w:rsidRPr="0002326A">
        <w:rPr>
          <w:rFonts w:ascii="Arial" w:hAnsi="Arial" w:cs="Arial"/>
          <w:sz w:val="22"/>
          <w:szCs w:val="22"/>
        </w:rPr>
        <w:t xml:space="preserve">0, </w:t>
      </w:r>
      <w:r w:rsidR="009B229C" w:rsidRPr="0002326A">
        <w:rPr>
          <w:rFonts w:ascii="Arial" w:hAnsi="Arial" w:cs="Arial"/>
          <w:sz w:val="22"/>
          <w:szCs w:val="22"/>
        </w:rPr>
        <w:t>CD8_</w:t>
      </w:r>
      <w:r w:rsidRPr="0002326A">
        <w:rPr>
          <w:rFonts w:ascii="Arial" w:hAnsi="Arial" w:cs="Arial"/>
          <w:sz w:val="22"/>
          <w:szCs w:val="22"/>
        </w:rPr>
        <w:t xml:space="preserve">1, </w:t>
      </w:r>
      <w:r w:rsidR="009B229C" w:rsidRPr="0002326A">
        <w:rPr>
          <w:rFonts w:ascii="Arial" w:hAnsi="Arial" w:cs="Arial"/>
          <w:sz w:val="22"/>
          <w:szCs w:val="22"/>
        </w:rPr>
        <w:t>CD8_</w:t>
      </w:r>
      <w:r w:rsidRPr="0002326A">
        <w:rPr>
          <w:rFonts w:ascii="Arial" w:hAnsi="Arial" w:cs="Arial"/>
          <w:sz w:val="22"/>
          <w:szCs w:val="22"/>
        </w:rPr>
        <w:t xml:space="preserve">3, </w:t>
      </w:r>
      <w:r w:rsidR="009B229C" w:rsidRPr="0002326A">
        <w:rPr>
          <w:rFonts w:ascii="Arial" w:hAnsi="Arial" w:cs="Arial"/>
          <w:sz w:val="22"/>
          <w:szCs w:val="22"/>
        </w:rPr>
        <w:t>CD8_</w:t>
      </w:r>
      <w:r w:rsidRPr="0002326A">
        <w:rPr>
          <w:rFonts w:ascii="Arial" w:hAnsi="Arial" w:cs="Arial"/>
          <w:sz w:val="22"/>
          <w:szCs w:val="22"/>
        </w:rPr>
        <w:t xml:space="preserve">5, </w:t>
      </w:r>
      <w:r w:rsidR="009B229C" w:rsidRPr="0002326A">
        <w:rPr>
          <w:rFonts w:ascii="Arial" w:hAnsi="Arial" w:cs="Arial"/>
          <w:sz w:val="22"/>
          <w:szCs w:val="22"/>
        </w:rPr>
        <w:t>CD8_</w:t>
      </w:r>
      <w:r w:rsidRPr="0002326A">
        <w:rPr>
          <w:rFonts w:ascii="Arial" w:hAnsi="Arial" w:cs="Arial"/>
          <w:sz w:val="22"/>
          <w:szCs w:val="22"/>
        </w:rPr>
        <w:t xml:space="preserve">6 and </w:t>
      </w:r>
      <w:r w:rsidR="009B229C" w:rsidRPr="0002326A">
        <w:rPr>
          <w:rFonts w:ascii="Arial" w:hAnsi="Arial" w:cs="Arial"/>
          <w:sz w:val="22"/>
          <w:szCs w:val="22"/>
        </w:rPr>
        <w:t>CD8_</w:t>
      </w:r>
      <w:r w:rsidRPr="0002326A">
        <w:rPr>
          <w:rFonts w:ascii="Arial" w:hAnsi="Arial" w:cs="Arial"/>
          <w:sz w:val="22"/>
          <w:szCs w:val="22"/>
        </w:rPr>
        <w:t xml:space="preserve">7. Only </w:t>
      </w:r>
      <w:r w:rsidR="009B229C" w:rsidRPr="0002326A">
        <w:rPr>
          <w:rFonts w:ascii="Arial" w:hAnsi="Arial" w:cs="Arial"/>
          <w:sz w:val="22"/>
          <w:szCs w:val="22"/>
        </w:rPr>
        <w:t>Clusters CD8_</w:t>
      </w:r>
      <w:r w:rsidRPr="0002326A">
        <w:rPr>
          <w:rFonts w:ascii="Arial" w:hAnsi="Arial" w:cs="Arial"/>
          <w:sz w:val="22"/>
          <w:szCs w:val="22"/>
        </w:rPr>
        <w:t xml:space="preserve">2 and </w:t>
      </w:r>
      <w:r w:rsidR="009B229C" w:rsidRPr="0002326A">
        <w:rPr>
          <w:rFonts w:ascii="Arial" w:hAnsi="Arial" w:cs="Arial"/>
          <w:sz w:val="22"/>
          <w:szCs w:val="22"/>
        </w:rPr>
        <w:t>CD8_</w:t>
      </w:r>
      <w:r w:rsidRPr="0002326A">
        <w:rPr>
          <w:rFonts w:ascii="Arial" w:hAnsi="Arial" w:cs="Arial"/>
          <w:sz w:val="22"/>
          <w:szCs w:val="22"/>
        </w:rPr>
        <w:t xml:space="preserve">4 had increased relative levels of peripheral blood cells (Figure </w:t>
      </w:r>
      <w:r w:rsidR="007C7455">
        <w:rPr>
          <w:rFonts w:ascii="Arial" w:hAnsi="Arial" w:cs="Arial"/>
          <w:sz w:val="22"/>
          <w:szCs w:val="22"/>
        </w:rPr>
        <w:t>3</w:t>
      </w:r>
      <w:r w:rsidRPr="0002326A">
        <w:rPr>
          <w:rFonts w:ascii="Arial" w:hAnsi="Arial" w:cs="Arial"/>
          <w:sz w:val="22"/>
          <w:szCs w:val="22"/>
        </w:rPr>
        <w:t>B).</w:t>
      </w:r>
      <w:r w:rsidR="00A121E2" w:rsidRPr="0002326A">
        <w:rPr>
          <w:rFonts w:ascii="Arial" w:hAnsi="Arial" w:cs="Arial"/>
          <w:sz w:val="22"/>
          <w:szCs w:val="22"/>
        </w:rPr>
        <w:t xml:space="preserve"> Going from right to left across the x-axis of the UMAP</w:t>
      </w:r>
      <w:r w:rsidR="00DB43DB">
        <w:rPr>
          <w:rFonts w:ascii="Arial" w:hAnsi="Arial" w:cs="Arial"/>
          <w:sz w:val="22"/>
          <w:szCs w:val="22"/>
        </w:rPr>
        <w:t>,</w:t>
      </w:r>
      <w:r w:rsidR="00A121E2" w:rsidRPr="0002326A">
        <w:rPr>
          <w:rFonts w:ascii="Arial" w:hAnsi="Arial" w:cs="Arial"/>
          <w:sz w:val="22"/>
          <w:szCs w:val="22"/>
        </w:rPr>
        <w:t xml:space="preserve"> there is a change in tissue-specific contribution starting from </w:t>
      </w:r>
      <w:r w:rsidR="00A121E2" w:rsidRPr="0002326A">
        <w:rPr>
          <w:rFonts w:ascii="Arial" w:hAnsi="Arial" w:cs="Arial"/>
          <w:sz w:val="22"/>
          <w:szCs w:val="22"/>
        </w:rPr>
        <w:lastRenderedPageBreak/>
        <w:t>peripheral blood (right) to kidney (middle) to increasing levels of ccRCC tumor CD8</w:t>
      </w:r>
      <w:r w:rsidR="00A121E2" w:rsidRPr="0002326A">
        <w:rPr>
          <w:rFonts w:ascii="Arial" w:hAnsi="Arial" w:cs="Arial"/>
          <w:sz w:val="22"/>
          <w:szCs w:val="22"/>
          <w:vertAlign w:val="superscript"/>
        </w:rPr>
        <w:t>+</w:t>
      </w:r>
      <w:r w:rsidR="00A121E2" w:rsidRPr="0002326A">
        <w:rPr>
          <w:rFonts w:ascii="Arial" w:hAnsi="Arial" w:cs="Arial"/>
          <w:sz w:val="22"/>
          <w:szCs w:val="22"/>
        </w:rPr>
        <w:t xml:space="preserve"> T cells (left</w:t>
      </w:r>
      <w:r w:rsidR="00DB43DB">
        <w:rPr>
          <w:rFonts w:ascii="Arial" w:hAnsi="Arial" w:cs="Arial"/>
          <w:sz w:val="22"/>
          <w:szCs w:val="22"/>
        </w:rPr>
        <w:t>), which</w:t>
      </w:r>
      <w:r w:rsidR="00074BA2" w:rsidRPr="0002326A">
        <w:rPr>
          <w:rFonts w:ascii="Arial" w:hAnsi="Arial" w:cs="Arial"/>
          <w:sz w:val="22"/>
          <w:szCs w:val="22"/>
        </w:rPr>
        <w:t xml:space="preserve"> may represent the process of tissue infiltration itself</w:t>
      </w:r>
      <w:r w:rsidR="00A121E2" w:rsidRPr="0002326A">
        <w:rPr>
          <w:rFonts w:ascii="Arial" w:hAnsi="Arial" w:cs="Arial"/>
          <w:sz w:val="22"/>
          <w:szCs w:val="22"/>
        </w:rPr>
        <w:t xml:space="preserve">. Within SCRS literature, </w:t>
      </w:r>
      <w:r w:rsidR="00D710B8">
        <w:rPr>
          <w:rFonts w:ascii="Arial" w:hAnsi="Arial" w:cs="Arial"/>
          <w:sz w:val="22"/>
          <w:szCs w:val="22"/>
        </w:rPr>
        <w:t>there are concerns</w:t>
      </w:r>
      <w:r w:rsidR="00A121E2" w:rsidRPr="0002326A">
        <w:rPr>
          <w:rFonts w:ascii="Arial" w:hAnsi="Arial" w:cs="Arial"/>
          <w:sz w:val="22"/>
          <w:szCs w:val="22"/>
        </w:rPr>
        <w:t xml:space="preserve"> for </w:t>
      </w:r>
      <w:r w:rsidR="00F35AF3" w:rsidRPr="0002326A">
        <w:rPr>
          <w:rFonts w:ascii="Arial" w:hAnsi="Arial" w:cs="Arial"/>
          <w:sz w:val="22"/>
          <w:szCs w:val="22"/>
        </w:rPr>
        <w:t>variations in cell cycle leading to increased heterogeneity or obscure subpopulations</w:t>
      </w:r>
      <w:ins w:id="111" w:author="Borcherding, Nicholas (CCOM Student)" w:date="2020-11-02T13:23:00Z">
        <w:r w:rsidR="003E01D3">
          <w:rPr>
            <w:rFonts w:ascii="Arial" w:hAnsi="Arial" w:cs="Arial"/>
            <w:sz w:val="22"/>
            <w:szCs w:val="22"/>
          </w:rPr>
          <w:t>,</w:t>
        </w:r>
      </w:ins>
      <w:del w:id="112" w:author="Borcherding, Nicholas (CCOM Student)" w:date="2020-11-02T13:23:00Z">
        <w:r w:rsidR="00F35AF3" w:rsidRPr="0002326A" w:rsidDel="003E01D3">
          <w:rPr>
            <w:rFonts w:ascii="Arial" w:hAnsi="Arial" w:cs="Arial"/>
            <w:sz w:val="22"/>
            <w:szCs w:val="22"/>
          </w:rPr>
          <w:delText xml:space="preserve"> </w:delText>
        </w:r>
      </w:del>
      <w:r w:rsidR="00F35AF3"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{"citationItems":[{"id":"ITEM-1","itemData":{"DOI":"10.15252/msb.20188746","ISSN":"1744-4292","PMID":"31217225","abstract":"Single-cell RNA-seq has enabled gene expression to be studied at an unprecedented resolution. The promise of this technology is attracting a growing user base for single-cell analysis methods. As more analysis tools are becoming available, it is becoming increasingly difficult to navigate this landscape and produce an up-to-date workflow to analyse one's data. Here, we detail the steps of a typical single-cell RNA-seq analysis, including pre-processing (quality control, normalization, data correction, feature selection, and dimensionality reduction) and cell- and gene-level downstream analysis. We formulate current best-practice recommendations for these steps based on independent comparison studies. We have integrated these best-practice recommendations into a workflow, which we apply to a public dataset to further illustrate how these steps work in practice. Our documented case study can be found at https://www.github.com/theislab/single-cell-tutorial This review will serve as a workflow tutorial for new entrants into the field, and help established users update their analysis pipelines.","author":[{"dropping-particle":"","family":"Luecken","given":"Malte D","non-dropping-particle":"","parse-names":false,"suffix":""},{"dropping-particle":"","family":"Theis","given":"Fabian J","non-dropping-particle":"","parse-names":false,"suffix":""}],"container-title":"Molecular Systems Biology","id":"ITEM-1","issue":"e8746","issued":{"date-parts":[["2019"]]},"title":"Current best practices in single</w:instrText>
      </w:r>
      <w:r w:rsidR="003E01D3">
        <w:rPr>
          <w:rFonts w:ascii="Cambria Math" w:hAnsi="Cambria Math" w:cs="Cambria Math"/>
          <w:sz w:val="22"/>
          <w:szCs w:val="22"/>
        </w:rPr>
        <w:instrText>‐</w:instrText>
      </w:r>
      <w:r w:rsidR="003E01D3">
        <w:rPr>
          <w:rFonts w:ascii="Arial" w:hAnsi="Arial" w:cs="Arial"/>
          <w:sz w:val="22"/>
          <w:szCs w:val="22"/>
        </w:rPr>
        <w:instrText>cell RNA</w:instrText>
      </w:r>
      <w:r w:rsidR="003E01D3">
        <w:rPr>
          <w:rFonts w:ascii="Cambria Math" w:hAnsi="Cambria Math" w:cs="Cambria Math"/>
          <w:sz w:val="22"/>
          <w:szCs w:val="22"/>
        </w:rPr>
        <w:instrText>‐</w:instrText>
      </w:r>
      <w:r w:rsidR="003E01D3">
        <w:rPr>
          <w:rFonts w:ascii="Arial" w:hAnsi="Arial" w:cs="Arial"/>
          <w:sz w:val="22"/>
          <w:szCs w:val="22"/>
        </w:rPr>
        <w:instrText>seq analysis: a tutorial","type":"article-journal","volume":"15"},"uris":["http://www.mendeley.com/documents/?uuid=61609cd7-7498-484a-938f-07786a85a4aa"]}],"mendeley":{"formattedCitation":"&lt;sup&gt;43&lt;/sup&gt;","plainTextFormattedCitation":"43","previouslyFormattedCitation":"&lt;sup&gt;42&lt;/sup&gt;"},"properties":{"noteIndex":0},"schema":"https://github.com/citation-style-language/schema/raw/master/csl-citation.json"}</w:instrText>
      </w:r>
      <w:r w:rsidR="00F35AF3" w:rsidRPr="0002326A">
        <w:rPr>
          <w:rFonts w:ascii="Arial" w:hAnsi="Arial" w:cs="Arial"/>
          <w:sz w:val="22"/>
          <w:szCs w:val="22"/>
        </w:rPr>
        <w:fldChar w:fldCharType="separate"/>
      </w:r>
      <w:r w:rsidR="003E01D3" w:rsidRPr="003E01D3">
        <w:rPr>
          <w:rFonts w:ascii="Arial" w:hAnsi="Arial" w:cs="Arial"/>
          <w:noProof/>
          <w:sz w:val="22"/>
          <w:szCs w:val="22"/>
          <w:vertAlign w:val="superscript"/>
        </w:rPr>
        <w:t>43</w:t>
      </w:r>
      <w:r w:rsidR="00F35AF3" w:rsidRPr="0002326A">
        <w:rPr>
          <w:rFonts w:ascii="Arial" w:hAnsi="Arial" w:cs="Arial"/>
          <w:sz w:val="22"/>
          <w:szCs w:val="22"/>
        </w:rPr>
        <w:fldChar w:fldCharType="end"/>
      </w:r>
      <w:del w:id="113" w:author="Borcherding, Nicholas (CCOM Student)" w:date="2020-11-02T13:23:00Z">
        <w:r w:rsidR="00F35AF3" w:rsidRPr="0002326A" w:rsidDel="003E01D3">
          <w:rPr>
            <w:rFonts w:ascii="Arial" w:hAnsi="Arial" w:cs="Arial"/>
            <w:sz w:val="22"/>
            <w:szCs w:val="22"/>
          </w:rPr>
          <w:delText>,</w:delText>
        </w:r>
      </w:del>
      <w:r w:rsidR="00F35AF3" w:rsidRPr="0002326A">
        <w:rPr>
          <w:rFonts w:ascii="Arial" w:hAnsi="Arial" w:cs="Arial"/>
          <w:sz w:val="22"/>
          <w:szCs w:val="22"/>
        </w:rPr>
        <w:t xml:space="preserve"> however proliferation of CD8</w:t>
      </w:r>
      <w:r w:rsidR="00F35AF3" w:rsidRPr="0002326A">
        <w:rPr>
          <w:rFonts w:ascii="Arial" w:hAnsi="Arial" w:cs="Arial"/>
          <w:sz w:val="22"/>
          <w:szCs w:val="22"/>
          <w:vertAlign w:val="superscript"/>
        </w:rPr>
        <w:t>+</w:t>
      </w:r>
      <w:r w:rsidR="00F35AF3" w:rsidRPr="0002326A">
        <w:rPr>
          <w:rFonts w:ascii="Arial" w:hAnsi="Arial" w:cs="Arial"/>
          <w:sz w:val="22"/>
          <w:szCs w:val="22"/>
        </w:rPr>
        <w:t xml:space="preserve"> T cells is an important surrogate marker of anti-tumor immune response</w:t>
      </w:r>
      <w:ins w:id="114" w:author="Borcherding, Nicholas (CCOM Student)" w:date="2020-11-02T13:23:00Z">
        <w:r w:rsidR="003E01D3">
          <w:rPr>
            <w:rFonts w:ascii="Arial" w:hAnsi="Arial" w:cs="Arial"/>
            <w:sz w:val="22"/>
            <w:szCs w:val="22"/>
          </w:rPr>
          <w:t>.</w:t>
        </w:r>
      </w:ins>
      <w:del w:id="115" w:author="Borcherding, Nicholas (CCOM Student)" w:date="2020-11-02T13:23:00Z">
        <w:r w:rsidR="007E6E65" w:rsidDel="003E01D3">
          <w:rPr>
            <w:rFonts w:ascii="Arial" w:hAnsi="Arial" w:cs="Arial"/>
            <w:sz w:val="22"/>
            <w:szCs w:val="22"/>
          </w:rPr>
          <w:delText xml:space="preserve"> </w:delText>
        </w:r>
      </w:del>
      <w:r w:rsidR="007E6E65">
        <w:rPr>
          <w:rFonts w:ascii="Arial" w:hAnsi="Arial" w:cs="Arial"/>
          <w:sz w:val="22"/>
          <w:szCs w:val="22"/>
        </w:rPr>
        <w:fldChar w:fldCharType="begin" w:fldLock="1"/>
      </w:r>
      <w:r w:rsidR="003E01D3">
        <w:rPr>
          <w:rFonts w:ascii="Arial" w:hAnsi="Arial" w:cs="Arial"/>
          <w:sz w:val="22"/>
          <w:szCs w:val="22"/>
        </w:rPr>
        <w:instrText>ADDIN CSL_CITATION {"citationItems":[{"id":"ITEM-1","itemData":{"DOI":"10.1038/nature13954","ISSN":"14764687","PMID":"25428505","abstract":"Therapies that target the programmed death-1 (PD-1) receptor have shown unprecedented rates of durable clinical responses in patients with various cancer types. One mechanism by which cancer tissues limit the host immune response is via upregulation of PD-1 ligand (PD-L1) and its ligation to PD-1 on antigen-specific CD8 + T cells (termed adaptive immune resistance). Here we show that pre-existing CD8 + T cells distinctly located at the invasive tumour margin are associated with expression of the PD-1/PD-L1 immune inhibitory axis and may predict response to therapy. We analysed samples from 46 patients with metastatic melanoma obtained before and during anti-PD-1 therapy (pembrolizumab) using quantitative immunohistochemistry, quantitative multiplex immunofluorescence, and next-generation sequencing for T-cell antigen receptors (TCRs). In serially sampled tumours, patients responding to treatment showed proliferation of intratumoral CD8 + T cells that directly correlated with radiographic reduction in tumour size. Pre-treatment samples obtained from responding patients showed higher numbers of CD8-, PD-1- and PD-L1-expressing cells at the invasive tumour margin and inside tumours, with close proximity between PD-1 and PD-L1, and a more clonal TCR repertoire. Using multivariate analysis, we established a predictive model based on CD8 expression at the invasive margin and validated the model in an independent cohort of 15 patients. Our findings indicate that tumour regression after therapeutic PD-1 blockade requires pre-existing CD8 + T cells that are negatively regulated by PD-1/PD-L1-mediated adaptive immune resistance.","author":[{"dropping-particle":"","family":"Tumeh","given":"Paul C.","non-dropping-particle":"","parse-names":false,"suffix":""},{"dropping-particle":"","family":"Harview","given":"Christina L.","non-dropping-particle":"","parse-names":false,"suffix":""},{"dropping-particle":"","family":"Yearley","given":"Jennifer H.","non-dropping-particle":"","parse-names":false,"suffix":""},{"dropping-particle":"","family":"Shintaku","given":"I. Peter","non-dropping-particle":"","parse-names":false,"suffix":""},{"dropping-particle":"","family":"Taylor","given":"Emma J.M.","non-dropping-particle":"","parse-names":false,"suffix":""},{"dropping-particle":"","family":"Robert","given":"Lidia","non-dropping-particle":"","parse-names":false,"suffix":""},{"dropping-particle":"","family":"Chmielowski","given":"Bartosz","non-dropping-particle":"","parse-names":false,"suffix":""},{"dropping-particle":"","family":"Spasic","given":"Marko","non-dropping-particle":"","parse-names":false,"suffix":""},{"dropping-particle":"","family":"Henry","given":"Gina","non-dropping-particle":"","parse-names":false,"suffix":""},{"dropping-particle":"","family":"Ciobanu","given":"Voicu","non-dropping-particle":"","parse-names":false,"suffix":""},{"dropping-particle":"","family":"West","given":"Alisha N.","non-dropping-particle":"","parse-names":false,"suffix":""},{"dropping-particle":"","family":"Carmona","given":"Manuel","non-dropping-particle":"","parse-names":false,"suffix":""},{"dropping-particle":"","family":"Kivork","given":"Christine","non-dropping-particle":"","parse-names":false,"suffix":""},{"dropping-particle":"","family":"Seja","given":"Elizabeth","non-dropping-particle":"","parse-names":false,"suffix":""},{"dropping-particle":"","family":"Cherry","given":"Grace","non-dropping-particle":"","parse-names":false,"suffix":""},{"dropping-particle":"","family":"Gutierrez","given":"Antonio J.","non-dropping-particle":"","parse-names":false,"suffix":""},{"dropping-particle":"","family":"Grogan","given":"Tristan R.","non-dropping-particle":"","parse-names":false,"suffix":""},{"dropping-particle":"","family":"Mateus","given":"Christine","non-dropping-particle":"","parse-names":false,"suffix":""},{"dropping-particle":"","family":"Tomasic","given":"Gorana","non-dropping-particle":"","parse-names":false,"suffix":""},{"dropping-particle":"","family":"Glaspy","given":"John A.","non-dropping-particle":"","parse-names":false,"suffix":""},{"dropping-particle":"","family":"Emerson","given":"Ryan O.","non-dropping-particle":"","parse-names":false,"suffix":""},{"dropping-particle":"","family":"Robins","given":"Harlan","non-dropping-particle":"","parse-names":false,"suffix":""},{"dropping-particle":"","family":"Pierce","given":"Robert H.","non-dropping-particle":"","parse-names":false,"suffix":""},{"dropping-particle":"","family":"Elashoff","given":"David A.","non-dropping-particle":"","parse-names":false,"suffix":""},{"dropping-particle":"","family":"Robert","given":"Caroline","non-dropping-particle":"","parse-names":false,"suffix":""},{"dropping-particle":"","family":"Ribas","given":"Antoni","non-dropping-particle":"","parse-names":false,"suffix":""}],"container-title":"Nature","id":"ITEM-1","issue":"7528","issued":{"date-parts":[["2014"]]},"page":"568-571","title":"PD-1 blockade induces responses by inhibiting adaptive immune resistance","type":"article-journal","volume":"515"},"uris":["http://www.mendeley.com/documents/?uuid=42e1fa45-bb91-4f37-8ccb-5304ad1c9c2f"]}],"mendeley":{"formattedCitation":"&lt;sup&gt;7&lt;/sup&gt;","plainTextFormattedCitation":"7","previouslyFormattedCitation":"&lt;sup&gt;7&lt;/sup&gt;"},"properties":{"noteIndex":0},"schema":"https://github.com/citation-style-language/schema/raw/master/csl-citation.json"}</w:instrText>
      </w:r>
      <w:r w:rsidR="007E6E65">
        <w:rPr>
          <w:rFonts w:ascii="Arial" w:hAnsi="Arial" w:cs="Arial"/>
          <w:sz w:val="22"/>
          <w:szCs w:val="22"/>
        </w:rPr>
        <w:fldChar w:fldCharType="separate"/>
      </w:r>
      <w:r w:rsidR="003E01D3" w:rsidRPr="003E01D3">
        <w:rPr>
          <w:rFonts w:ascii="Arial" w:hAnsi="Arial" w:cs="Arial"/>
          <w:noProof/>
          <w:sz w:val="22"/>
          <w:szCs w:val="22"/>
          <w:vertAlign w:val="superscript"/>
        </w:rPr>
        <w:t>7</w:t>
      </w:r>
      <w:r w:rsidR="007E6E65">
        <w:rPr>
          <w:rFonts w:ascii="Arial" w:hAnsi="Arial" w:cs="Arial"/>
          <w:sz w:val="22"/>
          <w:szCs w:val="22"/>
        </w:rPr>
        <w:fldChar w:fldCharType="end"/>
      </w:r>
      <w:del w:id="116" w:author="Borcherding, Nicholas (CCOM Student)" w:date="2020-11-02T13:23:00Z">
        <w:r w:rsidR="00F35AF3" w:rsidRPr="0002326A" w:rsidDel="003E01D3">
          <w:rPr>
            <w:rFonts w:ascii="Arial" w:hAnsi="Arial" w:cs="Arial"/>
            <w:sz w:val="22"/>
            <w:szCs w:val="22"/>
          </w:rPr>
          <w:delText>.</w:delText>
        </w:r>
      </w:del>
      <w:r w:rsidR="00F35AF3" w:rsidRPr="0002326A">
        <w:rPr>
          <w:rFonts w:ascii="Arial" w:hAnsi="Arial" w:cs="Arial"/>
          <w:sz w:val="22"/>
          <w:szCs w:val="22"/>
        </w:rPr>
        <w:t xml:space="preserve"> We next examined the</w:t>
      </w:r>
      <w:r w:rsidRPr="0002326A">
        <w:rPr>
          <w:rFonts w:ascii="Arial" w:hAnsi="Arial" w:cs="Arial"/>
          <w:sz w:val="22"/>
          <w:szCs w:val="22"/>
        </w:rPr>
        <w:t xml:space="preserve"> </w:t>
      </w:r>
      <w:r w:rsidR="00F35AF3" w:rsidRPr="0002326A">
        <w:rPr>
          <w:rFonts w:ascii="Arial" w:hAnsi="Arial" w:cs="Arial"/>
          <w:sz w:val="22"/>
          <w:szCs w:val="22"/>
        </w:rPr>
        <w:t xml:space="preserve">variation in </w:t>
      </w:r>
      <w:r w:rsidRPr="0002326A">
        <w:rPr>
          <w:rFonts w:ascii="Arial" w:hAnsi="Arial" w:cs="Arial"/>
          <w:sz w:val="22"/>
          <w:szCs w:val="22"/>
        </w:rPr>
        <w:t>proliferative gene signatures,</w:t>
      </w:r>
      <w:r w:rsidR="00F35AF3" w:rsidRPr="0002326A">
        <w:rPr>
          <w:rFonts w:ascii="Arial" w:hAnsi="Arial" w:cs="Arial"/>
          <w:sz w:val="22"/>
          <w:szCs w:val="22"/>
        </w:rPr>
        <w:t xml:space="preserve"> finding</w:t>
      </w:r>
      <w:r w:rsidRPr="0002326A">
        <w:rPr>
          <w:rFonts w:ascii="Arial" w:hAnsi="Arial" w:cs="Arial"/>
          <w:sz w:val="22"/>
          <w:szCs w:val="22"/>
        </w:rPr>
        <w:t xml:space="preserve"> </w:t>
      </w:r>
      <w:r w:rsidR="00F35AF3" w:rsidRPr="0002326A">
        <w:rPr>
          <w:rFonts w:ascii="Arial" w:hAnsi="Arial" w:cs="Arial"/>
          <w:sz w:val="22"/>
          <w:szCs w:val="22"/>
        </w:rPr>
        <w:t>a similar distribution</w:t>
      </w:r>
      <w:r w:rsidR="00074BA2" w:rsidRPr="0002326A">
        <w:rPr>
          <w:rFonts w:ascii="Arial" w:hAnsi="Arial" w:cs="Arial"/>
          <w:sz w:val="22"/>
          <w:szCs w:val="22"/>
        </w:rPr>
        <w:t xml:space="preserve"> to the tissue-type</w:t>
      </w:r>
      <w:r w:rsidR="00F35AF3" w:rsidRPr="0002326A">
        <w:rPr>
          <w:rFonts w:ascii="Arial" w:hAnsi="Arial" w:cs="Arial"/>
          <w:sz w:val="22"/>
          <w:szCs w:val="22"/>
        </w:rPr>
        <w:t xml:space="preserve"> </w:t>
      </w:r>
      <w:r w:rsidR="00074BA2" w:rsidRPr="0002326A">
        <w:rPr>
          <w:rFonts w:ascii="Arial" w:hAnsi="Arial" w:cs="Arial"/>
          <w:sz w:val="22"/>
          <w:szCs w:val="22"/>
        </w:rPr>
        <w:t xml:space="preserve">with </w:t>
      </w:r>
      <w:r w:rsidR="00F35AF3" w:rsidRPr="0002326A">
        <w:rPr>
          <w:rFonts w:ascii="Arial" w:hAnsi="Arial" w:cs="Arial"/>
          <w:sz w:val="22"/>
          <w:szCs w:val="22"/>
        </w:rPr>
        <w:t>increas</w:t>
      </w:r>
      <w:r w:rsidR="00074BA2" w:rsidRPr="0002326A">
        <w:rPr>
          <w:rFonts w:ascii="Arial" w:hAnsi="Arial" w:cs="Arial"/>
          <w:sz w:val="22"/>
          <w:szCs w:val="22"/>
        </w:rPr>
        <w:t>ing</w:t>
      </w:r>
      <w:r w:rsidR="00F35AF3" w:rsidRPr="0002326A">
        <w:rPr>
          <w:rFonts w:ascii="Arial" w:hAnsi="Arial" w:cs="Arial"/>
          <w:sz w:val="22"/>
          <w:szCs w:val="22"/>
        </w:rPr>
        <w:t xml:space="preserve"> cells in </w:t>
      </w:r>
      <w:r w:rsidRPr="0002326A">
        <w:rPr>
          <w:rFonts w:ascii="Arial" w:hAnsi="Arial" w:cs="Arial"/>
          <w:sz w:val="22"/>
          <w:szCs w:val="22"/>
        </w:rPr>
        <w:t>S or G2M phases</w:t>
      </w:r>
      <w:r w:rsidR="00F35AF3" w:rsidRPr="0002326A">
        <w:rPr>
          <w:rFonts w:ascii="Arial" w:hAnsi="Arial" w:cs="Arial"/>
          <w:sz w:val="22"/>
          <w:szCs w:val="22"/>
        </w:rPr>
        <w:t xml:space="preserve"> from right to left, peaking with </w:t>
      </w:r>
      <w:r w:rsidR="009B229C" w:rsidRPr="0002326A">
        <w:rPr>
          <w:rFonts w:ascii="Arial" w:hAnsi="Arial" w:cs="Arial"/>
          <w:sz w:val="22"/>
          <w:szCs w:val="22"/>
        </w:rPr>
        <w:t>Cluster CD8_</w:t>
      </w:r>
      <w:r w:rsidR="00F35AF3" w:rsidRPr="0002326A">
        <w:rPr>
          <w:rFonts w:ascii="Arial" w:hAnsi="Arial" w:cs="Arial"/>
          <w:sz w:val="22"/>
          <w:szCs w:val="22"/>
        </w:rPr>
        <w:t>6</w:t>
      </w:r>
      <w:r w:rsidRPr="0002326A">
        <w:rPr>
          <w:rFonts w:ascii="Arial" w:hAnsi="Arial" w:cs="Arial"/>
          <w:sz w:val="22"/>
          <w:szCs w:val="22"/>
        </w:rPr>
        <w:t xml:space="preserve"> (Figure 3C). </w:t>
      </w:r>
    </w:p>
    <w:p w14:paraId="6676D398" w14:textId="77777777" w:rsidR="00F35AF3" w:rsidRPr="0002326A" w:rsidRDefault="00F35AF3" w:rsidP="00F72CA7">
      <w:pPr>
        <w:pStyle w:val="Paragraph"/>
        <w:snapToGrid w:val="0"/>
        <w:spacing w:line="480" w:lineRule="auto"/>
        <w:ind w:firstLine="0"/>
        <w:rPr>
          <w:rFonts w:ascii="Arial" w:hAnsi="Arial" w:cs="Arial"/>
          <w:sz w:val="22"/>
          <w:szCs w:val="22"/>
        </w:rPr>
      </w:pPr>
    </w:p>
    <w:p w14:paraId="7250BFC0" w14:textId="74CCFE46" w:rsidR="00F72CA7" w:rsidRDefault="00F35AF3"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In order to better characterize the CD8</w:t>
      </w:r>
      <w:r w:rsidRPr="0002326A">
        <w:rPr>
          <w:rFonts w:ascii="Arial" w:hAnsi="Arial" w:cs="Arial"/>
          <w:sz w:val="22"/>
          <w:szCs w:val="22"/>
          <w:vertAlign w:val="superscript"/>
        </w:rPr>
        <w:t>+</w:t>
      </w:r>
      <w:r w:rsidRPr="0002326A">
        <w:rPr>
          <w:rFonts w:ascii="Arial" w:hAnsi="Arial" w:cs="Arial"/>
          <w:sz w:val="22"/>
          <w:szCs w:val="22"/>
        </w:rPr>
        <w:t xml:space="preserve"> </w:t>
      </w:r>
      <w:r w:rsidR="009B229C" w:rsidRPr="0002326A">
        <w:rPr>
          <w:rFonts w:ascii="Arial" w:hAnsi="Arial" w:cs="Arial"/>
          <w:sz w:val="22"/>
          <w:szCs w:val="22"/>
        </w:rPr>
        <w:t>clusters</w:t>
      </w:r>
      <w:r w:rsidRPr="0002326A">
        <w:rPr>
          <w:rFonts w:ascii="Arial" w:hAnsi="Arial" w:cs="Arial"/>
          <w:sz w:val="22"/>
          <w:szCs w:val="22"/>
        </w:rPr>
        <w:t xml:space="preserve">, we used canonical and differential T cells markers to examine gene expression differences along the UMAP (Figure </w:t>
      </w:r>
      <w:r w:rsidR="007C7455">
        <w:rPr>
          <w:rFonts w:ascii="Arial" w:hAnsi="Arial" w:cs="Arial"/>
          <w:sz w:val="22"/>
          <w:szCs w:val="22"/>
        </w:rPr>
        <w:t>3</w:t>
      </w:r>
      <w:r w:rsidRPr="0002326A">
        <w:rPr>
          <w:rFonts w:ascii="Arial" w:hAnsi="Arial" w:cs="Arial"/>
          <w:sz w:val="22"/>
          <w:szCs w:val="22"/>
        </w:rPr>
        <w:t>D)</w:t>
      </w:r>
      <w:r w:rsidR="009B229C" w:rsidRPr="0002326A">
        <w:rPr>
          <w:rFonts w:ascii="Arial" w:hAnsi="Arial" w:cs="Arial"/>
          <w:sz w:val="22"/>
          <w:szCs w:val="22"/>
        </w:rPr>
        <w:t xml:space="preserve"> with several patterns</w:t>
      </w:r>
      <w:r w:rsidRPr="0002326A">
        <w:rPr>
          <w:rFonts w:ascii="Arial" w:hAnsi="Arial" w:cs="Arial"/>
          <w:sz w:val="22"/>
          <w:szCs w:val="22"/>
        </w:rPr>
        <w:t>.</w:t>
      </w:r>
      <w:r w:rsidR="009B229C" w:rsidRPr="0002326A">
        <w:rPr>
          <w:rFonts w:ascii="Arial" w:hAnsi="Arial" w:cs="Arial"/>
          <w:sz w:val="22"/>
          <w:szCs w:val="22"/>
        </w:rPr>
        <w:t xml:space="preserve"> The first pattern was the discovery of a naïve </w:t>
      </w:r>
      <w:r w:rsidR="009B229C" w:rsidRPr="0002326A">
        <w:rPr>
          <w:rFonts w:ascii="Arial" w:hAnsi="Arial" w:cs="Arial"/>
          <w:i/>
          <w:iCs/>
          <w:sz w:val="22"/>
          <w:szCs w:val="22"/>
        </w:rPr>
        <w:t>CCR7</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SELL</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TCF7</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being seen in CD8_4 (Figure </w:t>
      </w:r>
      <w:r w:rsidR="007C7455">
        <w:rPr>
          <w:rFonts w:ascii="Arial" w:hAnsi="Arial" w:cs="Arial"/>
          <w:sz w:val="22"/>
          <w:szCs w:val="22"/>
        </w:rPr>
        <w:t>3</w:t>
      </w:r>
      <w:r w:rsidR="009B229C" w:rsidRPr="0002326A">
        <w:rPr>
          <w:rFonts w:ascii="Arial" w:hAnsi="Arial" w:cs="Arial"/>
          <w:sz w:val="22"/>
          <w:szCs w:val="22"/>
        </w:rPr>
        <w:t>D). Looking for effector CD8</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T cells, we next observed two populations of </w:t>
      </w:r>
      <w:r w:rsidR="009B229C" w:rsidRPr="0002326A">
        <w:rPr>
          <w:rFonts w:ascii="Arial" w:hAnsi="Arial" w:cs="Arial"/>
          <w:i/>
          <w:iCs/>
          <w:sz w:val="22"/>
          <w:szCs w:val="22"/>
        </w:rPr>
        <w:t>IFNG</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PRF1</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T cells, principally in CD8_1 and CD8_0 (Figure </w:t>
      </w:r>
      <w:r w:rsidR="007C7455">
        <w:rPr>
          <w:rFonts w:ascii="Arial" w:hAnsi="Arial" w:cs="Arial"/>
          <w:sz w:val="22"/>
          <w:szCs w:val="22"/>
        </w:rPr>
        <w:t>3</w:t>
      </w:r>
      <w:r w:rsidR="009B229C" w:rsidRPr="0002326A">
        <w:rPr>
          <w:rFonts w:ascii="Arial" w:hAnsi="Arial" w:cs="Arial"/>
          <w:sz w:val="22"/>
          <w:szCs w:val="22"/>
        </w:rPr>
        <w:t>D). The latter also expressed immune checkpoint</w:t>
      </w:r>
      <w:r w:rsidR="00DB43DB">
        <w:rPr>
          <w:rFonts w:ascii="Arial" w:hAnsi="Arial" w:cs="Arial"/>
          <w:sz w:val="22"/>
          <w:szCs w:val="22"/>
        </w:rPr>
        <w:t>s</w:t>
      </w:r>
      <w:r w:rsidR="009B229C" w:rsidRPr="0002326A">
        <w:rPr>
          <w:rFonts w:ascii="Arial" w:hAnsi="Arial" w:cs="Arial"/>
          <w:sz w:val="22"/>
          <w:szCs w:val="22"/>
        </w:rPr>
        <w:t xml:space="preserve">, such as </w:t>
      </w:r>
      <w:r w:rsidR="009B229C" w:rsidRPr="0002326A">
        <w:rPr>
          <w:rFonts w:ascii="Arial" w:hAnsi="Arial" w:cs="Arial"/>
          <w:i/>
          <w:iCs/>
          <w:sz w:val="22"/>
          <w:szCs w:val="22"/>
        </w:rPr>
        <w:t>CTLA4</w:t>
      </w:r>
      <w:r w:rsidR="009B229C" w:rsidRPr="0002326A">
        <w:rPr>
          <w:rFonts w:ascii="Arial" w:hAnsi="Arial" w:cs="Arial"/>
          <w:sz w:val="22"/>
          <w:szCs w:val="22"/>
        </w:rPr>
        <w:t xml:space="preserve">, </w:t>
      </w:r>
      <w:r w:rsidR="009B229C" w:rsidRPr="0002326A">
        <w:rPr>
          <w:rFonts w:ascii="Arial" w:hAnsi="Arial" w:cs="Arial"/>
          <w:i/>
          <w:iCs/>
          <w:sz w:val="22"/>
          <w:szCs w:val="22"/>
        </w:rPr>
        <w:t>HAVCR2</w:t>
      </w:r>
      <w:r w:rsidR="009B229C" w:rsidRPr="0002326A">
        <w:rPr>
          <w:rFonts w:ascii="Arial" w:hAnsi="Arial" w:cs="Arial"/>
          <w:sz w:val="22"/>
          <w:szCs w:val="22"/>
        </w:rPr>
        <w:t xml:space="preserve">, </w:t>
      </w:r>
      <w:r w:rsidR="009B229C" w:rsidRPr="0002326A">
        <w:rPr>
          <w:rFonts w:ascii="Arial" w:hAnsi="Arial" w:cs="Arial"/>
          <w:i/>
          <w:iCs/>
          <w:sz w:val="22"/>
          <w:szCs w:val="22"/>
        </w:rPr>
        <w:t>PDCD1</w:t>
      </w:r>
      <w:r w:rsidR="009B229C" w:rsidRPr="0002326A">
        <w:rPr>
          <w:rFonts w:ascii="Arial" w:hAnsi="Arial" w:cs="Arial"/>
          <w:sz w:val="22"/>
          <w:szCs w:val="22"/>
        </w:rPr>
        <w:t xml:space="preserve">, and </w:t>
      </w:r>
      <w:r w:rsidR="009B229C" w:rsidRPr="0002326A">
        <w:rPr>
          <w:rFonts w:ascii="Arial" w:hAnsi="Arial" w:cs="Arial"/>
          <w:i/>
          <w:iCs/>
          <w:sz w:val="22"/>
          <w:szCs w:val="22"/>
        </w:rPr>
        <w:t>TIGIT</w:t>
      </w:r>
      <w:r w:rsidR="009B229C" w:rsidRPr="0002326A">
        <w:rPr>
          <w:rFonts w:ascii="Arial" w:hAnsi="Arial" w:cs="Arial"/>
          <w:sz w:val="22"/>
          <w:szCs w:val="22"/>
        </w:rPr>
        <w:t xml:space="preserve"> (Figure </w:t>
      </w:r>
      <w:r w:rsidR="007C7455">
        <w:rPr>
          <w:rFonts w:ascii="Arial" w:hAnsi="Arial" w:cs="Arial"/>
          <w:sz w:val="22"/>
          <w:szCs w:val="22"/>
        </w:rPr>
        <w:t>3</w:t>
      </w:r>
      <w:r w:rsidR="009B229C" w:rsidRPr="0002326A">
        <w:rPr>
          <w:rFonts w:ascii="Arial" w:hAnsi="Arial" w:cs="Arial"/>
          <w:sz w:val="22"/>
          <w:szCs w:val="22"/>
        </w:rPr>
        <w:t>D). These immune checkpoints were expressed at more moderate levels in both CD8_5 and CD8_6</w:t>
      </w:r>
      <w:r w:rsidR="00DB43DB">
        <w:rPr>
          <w:rFonts w:ascii="Arial" w:hAnsi="Arial" w:cs="Arial"/>
          <w:sz w:val="22"/>
          <w:szCs w:val="22"/>
        </w:rPr>
        <w:t>;</w:t>
      </w:r>
      <w:r w:rsidR="009B229C" w:rsidRPr="0002326A">
        <w:rPr>
          <w:rFonts w:ascii="Arial" w:hAnsi="Arial" w:cs="Arial"/>
          <w:sz w:val="22"/>
          <w:szCs w:val="22"/>
        </w:rPr>
        <w:t xml:space="preserve"> however, CD8_6 exclusively expressed a number of proliferation markers, such as </w:t>
      </w:r>
      <w:r w:rsidR="009B229C" w:rsidRPr="0002326A">
        <w:rPr>
          <w:rFonts w:ascii="Arial" w:hAnsi="Arial" w:cs="Arial"/>
          <w:i/>
          <w:iCs/>
          <w:sz w:val="22"/>
          <w:szCs w:val="22"/>
        </w:rPr>
        <w:t>CDK1</w:t>
      </w:r>
      <w:r w:rsidR="009B229C" w:rsidRPr="0002326A">
        <w:rPr>
          <w:rFonts w:ascii="Arial" w:hAnsi="Arial" w:cs="Arial"/>
          <w:sz w:val="22"/>
          <w:szCs w:val="22"/>
        </w:rPr>
        <w:t xml:space="preserve">, </w:t>
      </w:r>
      <w:r w:rsidR="009B229C" w:rsidRPr="0002326A">
        <w:rPr>
          <w:rFonts w:ascii="Arial" w:hAnsi="Arial" w:cs="Arial"/>
          <w:i/>
          <w:iCs/>
          <w:sz w:val="22"/>
          <w:szCs w:val="22"/>
        </w:rPr>
        <w:t>MKI67</w:t>
      </w:r>
      <w:r w:rsidR="009B229C" w:rsidRPr="0002326A">
        <w:rPr>
          <w:rFonts w:ascii="Arial" w:hAnsi="Arial" w:cs="Arial"/>
          <w:sz w:val="22"/>
          <w:szCs w:val="22"/>
        </w:rPr>
        <w:t xml:space="preserve">, </w:t>
      </w:r>
      <w:r w:rsidR="009B229C" w:rsidRPr="0002326A">
        <w:rPr>
          <w:rFonts w:ascii="Arial" w:hAnsi="Arial" w:cs="Arial"/>
          <w:i/>
          <w:iCs/>
          <w:sz w:val="22"/>
          <w:szCs w:val="22"/>
        </w:rPr>
        <w:t>STMN1</w:t>
      </w:r>
      <w:r w:rsidR="009B229C" w:rsidRPr="0002326A">
        <w:rPr>
          <w:rFonts w:ascii="Arial" w:hAnsi="Arial" w:cs="Arial"/>
          <w:sz w:val="22"/>
          <w:szCs w:val="22"/>
        </w:rPr>
        <w:t xml:space="preserve">, and </w:t>
      </w:r>
      <w:r w:rsidR="009B229C" w:rsidRPr="0002326A">
        <w:rPr>
          <w:rFonts w:ascii="Arial" w:hAnsi="Arial" w:cs="Arial"/>
          <w:i/>
          <w:iCs/>
          <w:sz w:val="22"/>
          <w:szCs w:val="22"/>
        </w:rPr>
        <w:t xml:space="preserve">TOP2A </w:t>
      </w:r>
      <w:r w:rsidR="009B229C" w:rsidRPr="0002326A">
        <w:rPr>
          <w:rFonts w:ascii="Arial" w:hAnsi="Arial" w:cs="Arial"/>
          <w:sz w:val="22"/>
          <w:szCs w:val="22"/>
        </w:rPr>
        <w:t xml:space="preserve">(Figure </w:t>
      </w:r>
      <w:r w:rsidR="004C58A7">
        <w:rPr>
          <w:rFonts w:ascii="Arial" w:hAnsi="Arial" w:cs="Arial"/>
          <w:sz w:val="22"/>
          <w:szCs w:val="22"/>
        </w:rPr>
        <w:t>3</w:t>
      </w:r>
      <w:r w:rsidR="009B229C" w:rsidRPr="0002326A">
        <w:rPr>
          <w:rFonts w:ascii="Arial" w:hAnsi="Arial" w:cs="Arial"/>
          <w:sz w:val="22"/>
          <w:szCs w:val="22"/>
        </w:rPr>
        <w:t>D).</w:t>
      </w:r>
      <w:r w:rsidR="00974483" w:rsidRPr="0002326A">
        <w:rPr>
          <w:rFonts w:ascii="Arial" w:hAnsi="Arial" w:cs="Arial"/>
          <w:sz w:val="22"/>
          <w:szCs w:val="22"/>
        </w:rPr>
        <w:t xml:space="preserve"> In order to examine gene expression patterns above single or selected genes, we used slingshot </w:t>
      </w:r>
      <w:r w:rsidR="00974483"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lt;sup&gt;39&lt;/sup&gt;","plainTextFormattedCitation":"39","previouslyFormattedCitation":"&lt;sup&gt;39&lt;/sup&gt;"},"properties":{"noteIndex":0},"schema":"https://github.com/citation-style-language/schema/raw/master/csl-citation.json"}</w:instrText>
      </w:r>
      <w:r w:rsidR="00974483" w:rsidRPr="0002326A">
        <w:rPr>
          <w:rFonts w:ascii="Arial" w:hAnsi="Arial" w:cs="Arial"/>
          <w:sz w:val="22"/>
          <w:szCs w:val="22"/>
        </w:rPr>
        <w:fldChar w:fldCharType="separate"/>
      </w:r>
      <w:r w:rsidR="003E01D3" w:rsidRPr="003E01D3">
        <w:rPr>
          <w:rFonts w:ascii="Arial" w:hAnsi="Arial" w:cs="Arial"/>
          <w:noProof/>
          <w:sz w:val="22"/>
          <w:szCs w:val="22"/>
          <w:vertAlign w:val="superscript"/>
        </w:rPr>
        <w:t>39</w:t>
      </w:r>
      <w:r w:rsidR="00974483" w:rsidRPr="0002326A">
        <w:rPr>
          <w:rFonts w:ascii="Arial" w:hAnsi="Arial" w:cs="Arial"/>
          <w:sz w:val="22"/>
          <w:szCs w:val="22"/>
        </w:rPr>
        <w:fldChar w:fldCharType="end"/>
      </w:r>
      <w:r w:rsidR="00974483" w:rsidRPr="0002326A">
        <w:rPr>
          <w:rFonts w:ascii="Arial" w:hAnsi="Arial" w:cs="Arial"/>
          <w:sz w:val="22"/>
          <w:szCs w:val="22"/>
        </w:rPr>
        <w:t xml:space="preserve"> to build minimum spanning trees between </w:t>
      </w:r>
      <w:r w:rsidR="001B2537">
        <w:rPr>
          <w:rFonts w:ascii="Arial" w:hAnsi="Arial" w:cs="Arial"/>
          <w:sz w:val="22"/>
          <w:szCs w:val="22"/>
        </w:rPr>
        <w:t>sub</w:t>
      </w:r>
      <w:r w:rsidR="00974483" w:rsidRPr="0002326A">
        <w:rPr>
          <w:rFonts w:ascii="Arial" w:hAnsi="Arial" w:cs="Arial"/>
          <w:sz w:val="22"/>
          <w:szCs w:val="22"/>
        </w:rPr>
        <w:t xml:space="preserve">clusters, generating curves based on the most varied genes (Figure </w:t>
      </w:r>
      <w:r w:rsidR="007C7455">
        <w:rPr>
          <w:rFonts w:ascii="Arial" w:hAnsi="Arial" w:cs="Arial"/>
          <w:sz w:val="22"/>
          <w:szCs w:val="22"/>
        </w:rPr>
        <w:t>3</w:t>
      </w:r>
      <w:r w:rsidR="00974483" w:rsidRPr="0002326A">
        <w:rPr>
          <w:rFonts w:ascii="Arial" w:hAnsi="Arial" w:cs="Arial"/>
          <w:sz w:val="22"/>
          <w:szCs w:val="22"/>
        </w:rPr>
        <w:t>E). We identified 5 distinct curves (labeled B</w:t>
      </w:r>
      <w:r w:rsidR="00974483" w:rsidRPr="0002326A">
        <w:rPr>
          <w:rFonts w:ascii="Arial" w:hAnsi="Arial" w:cs="Arial"/>
          <w:sz w:val="22"/>
          <w:szCs w:val="22"/>
          <w:vertAlign w:val="subscript"/>
        </w:rPr>
        <w:t>1</w:t>
      </w:r>
      <w:r w:rsidR="00974483" w:rsidRPr="0002326A">
        <w:rPr>
          <w:rFonts w:ascii="Arial" w:hAnsi="Arial" w:cs="Arial"/>
          <w:sz w:val="22"/>
          <w:szCs w:val="22"/>
        </w:rPr>
        <w:t xml:space="preserve"> to B</w:t>
      </w:r>
      <w:r w:rsidR="00974483" w:rsidRPr="0002326A">
        <w:rPr>
          <w:rFonts w:ascii="Arial" w:hAnsi="Arial" w:cs="Arial"/>
          <w:sz w:val="22"/>
          <w:szCs w:val="22"/>
          <w:vertAlign w:val="subscript"/>
        </w:rPr>
        <w:t>5</w:t>
      </w:r>
      <w:r w:rsidR="00974483" w:rsidRPr="0002326A">
        <w:rPr>
          <w:rFonts w:ascii="Arial" w:hAnsi="Arial" w:cs="Arial"/>
          <w:sz w:val="22"/>
          <w:szCs w:val="22"/>
        </w:rPr>
        <w:t xml:space="preserve">) with the origin in the </w:t>
      </w:r>
      <w:r w:rsidR="00974483" w:rsidRPr="0002326A">
        <w:rPr>
          <w:rFonts w:ascii="Arial" w:hAnsi="Arial" w:cs="Arial"/>
          <w:i/>
          <w:iCs/>
          <w:sz w:val="22"/>
          <w:szCs w:val="22"/>
        </w:rPr>
        <w:t>CCR7</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w:t>
      </w:r>
      <w:r w:rsidR="00974483" w:rsidRPr="0002326A">
        <w:rPr>
          <w:rFonts w:ascii="Arial" w:hAnsi="Arial" w:cs="Arial"/>
          <w:i/>
          <w:iCs/>
          <w:sz w:val="22"/>
          <w:szCs w:val="22"/>
        </w:rPr>
        <w:t>SELL</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w:t>
      </w:r>
      <w:r w:rsidR="00974483" w:rsidRPr="0002326A">
        <w:rPr>
          <w:rFonts w:ascii="Arial" w:hAnsi="Arial" w:cs="Arial"/>
          <w:i/>
          <w:iCs/>
          <w:sz w:val="22"/>
          <w:szCs w:val="22"/>
        </w:rPr>
        <w:t>TCF7</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CD8_4. With the exception of B1 extending into CD8_2, the rem</w:t>
      </w:r>
      <w:r w:rsidR="004C58A7">
        <w:rPr>
          <w:rFonts w:ascii="Arial" w:hAnsi="Arial" w:cs="Arial"/>
          <w:sz w:val="22"/>
          <w:szCs w:val="22"/>
        </w:rPr>
        <w:t>a</w:t>
      </w:r>
      <w:r w:rsidR="00974483" w:rsidRPr="0002326A">
        <w:rPr>
          <w:rFonts w:ascii="Arial" w:hAnsi="Arial" w:cs="Arial"/>
          <w:sz w:val="22"/>
          <w:szCs w:val="22"/>
        </w:rPr>
        <w:t xml:space="preserve">ining curves </w:t>
      </w:r>
      <w:r w:rsidR="009060F7" w:rsidRPr="0002326A">
        <w:rPr>
          <w:rFonts w:ascii="Arial" w:hAnsi="Arial" w:cs="Arial"/>
          <w:sz w:val="22"/>
          <w:szCs w:val="22"/>
        </w:rPr>
        <w:t xml:space="preserve">graphed along a similar trajectory </w:t>
      </w:r>
      <w:r w:rsidR="00074BA2" w:rsidRPr="0002326A">
        <w:rPr>
          <w:rFonts w:ascii="Arial" w:hAnsi="Arial" w:cs="Arial"/>
          <w:sz w:val="22"/>
          <w:szCs w:val="22"/>
        </w:rPr>
        <w:t xml:space="preserve">with a common node of CD8_1 and </w:t>
      </w:r>
      <w:r w:rsidR="009060F7" w:rsidRPr="0002326A">
        <w:rPr>
          <w:rFonts w:ascii="Arial" w:hAnsi="Arial" w:cs="Arial"/>
          <w:sz w:val="22"/>
          <w:szCs w:val="22"/>
        </w:rPr>
        <w:t>branching at distinct clusters with increased levels of tumor-infiltrating CD8</w:t>
      </w:r>
      <w:r w:rsidR="009060F7" w:rsidRPr="0002326A">
        <w:rPr>
          <w:rFonts w:ascii="Arial" w:hAnsi="Arial" w:cs="Arial"/>
          <w:sz w:val="22"/>
          <w:szCs w:val="22"/>
          <w:vertAlign w:val="superscript"/>
        </w:rPr>
        <w:t>+</w:t>
      </w:r>
      <w:r w:rsidR="009060F7" w:rsidRPr="0002326A">
        <w:rPr>
          <w:rFonts w:ascii="Arial" w:hAnsi="Arial" w:cs="Arial"/>
          <w:sz w:val="22"/>
          <w:szCs w:val="22"/>
        </w:rPr>
        <w:t xml:space="preserve"> T cells (Figure </w:t>
      </w:r>
      <w:r w:rsidR="007C7455">
        <w:rPr>
          <w:rFonts w:ascii="Arial" w:hAnsi="Arial" w:cs="Arial"/>
          <w:sz w:val="22"/>
          <w:szCs w:val="22"/>
        </w:rPr>
        <w:t>3</w:t>
      </w:r>
      <w:r w:rsidR="009060F7" w:rsidRPr="0002326A">
        <w:rPr>
          <w:rFonts w:ascii="Arial" w:hAnsi="Arial" w:cs="Arial"/>
          <w:sz w:val="22"/>
          <w:szCs w:val="22"/>
        </w:rPr>
        <w:t xml:space="preserve">E). </w:t>
      </w:r>
      <w:r w:rsidR="00DB43DB">
        <w:rPr>
          <w:rFonts w:ascii="Arial" w:hAnsi="Arial" w:cs="Arial"/>
          <w:sz w:val="22"/>
          <w:szCs w:val="22"/>
        </w:rPr>
        <w:t>T</w:t>
      </w:r>
      <w:r w:rsidR="009060F7" w:rsidRPr="0002326A">
        <w:rPr>
          <w:rFonts w:ascii="Arial" w:hAnsi="Arial" w:cs="Arial"/>
          <w:sz w:val="22"/>
          <w:szCs w:val="22"/>
        </w:rPr>
        <w:t>hese curves also varied by CD8</w:t>
      </w:r>
      <w:r w:rsidR="009060F7" w:rsidRPr="0002326A">
        <w:rPr>
          <w:rFonts w:ascii="Arial" w:hAnsi="Arial" w:cs="Arial"/>
          <w:sz w:val="22"/>
          <w:szCs w:val="22"/>
          <w:vertAlign w:val="superscript"/>
        </w:rPr>
        <w:t>+</w:t>
      </w:r>
      <w:r w:rsidR="009060F7" w:rsidRPr="0002326A">
        <w:rPr>
          <w:rFonts w:ascii="Arial" w:hAnsi="Arial" w:cs="Arial"/>
          <w:sz w:val="22"/>
          <w:szCs w:val="22"/>
        </w:rPr>
        <w:t xml:space="preserve"> </w:t>
      </w:r>
      <w:r w:rsidR="00DB43DB">
        <w:rPr>
          <w:rFonts w:ascii="Arial" w:hAnsi="Arial" w:cs="Arial"/>
          <w:sz w:val="22"/>
          <w:szCs w:val="22"/>
        </w:rPr>
        <w:t xml:space="preserve">T </w:t>
      </w:r>
      <w:r w:rsidR="009060F7" w:rsidRPr="0002326A">
        <w:rPr>
          <w:rFonts w:ascii="Arial" w:hAnsi="Arial" w:cs="Arial"/>
          <w:sz w:val="22"/>
          <w:szCs w:val="22"/>
        </w:rPr>
        <w:t>clonotypes based on TCR sequencing, with the root having no clonal expansion and the B</w:t>
      </w:r>
      <w:r w:rsidR="009060F7" w:rsidRPr="0002326A">
        <w:rPr>
          <w:rFonts w:ascii="Arial" w:hAnsi="Arial" w:cs="Arial"/>
          <w:sz w:val="22"/>
          <w:szCs w:val="22"/>
          <w:vertAlign w:val="subscript"/>
        </w:rPr>
        <w:t>3</w:t>
      </w:r>
      <w:r w:rsidR="009060F7" w:rsidRPr="0002326A">
        <w:rPr>
          <w:rFonts w:ascii="Arial" w:hAnsi="Arial" w:cs="Arial"/>
          <w:sz w:val="22"/>
          <w:szCs w:val="22"/>
        </w:rPr>
        <w:t>, B</w:t>
      </w:r>
      <w:r w:rsidR="009060F7" w:rsidRPr="0002326A">
        <w:rPr>
          <w:rFonts w:ascii="Arial" w:hAnsi="Arial" w:cs="Arial"/>
          <w:sz w:val="22"/>
          <w:szCs w:val="22"/>
          <w:vertAlign w:val="subscript"/>
        </w:rPr>
        <w:t>4</w:t>
      </w:r>
      <w:r w:rsidR="009060F7" w:rsidRPr="0002326A">
        <w:rPr>
          <w:rFonts w:ascii="Arial" w:hAnsi="Arial" w:cs="Arial"/>
          <w:sz w:val="22"/>
          <w:szCs w:val="22"/>
        </w:rPr>
        <w:t xml:space="preserve"> and B</w:t>
      </w:r>
      <w:r w:rsidR="009060F7" w:rsidRPr="0002326A">
        <w:rPr>
          <w:rFonts w:ascii="Arial" w:hAnsi="Arial" w:cs="Arial"/>
          <w:sz w:val="22"/>
          <w:szCs w:val="22"/>
          <w:vertAlign w:val="subscript"/>
        </w:rPr>
        <w:t>5</w:t>
      </w:r>
      <w:r w:rsidR="009060F7" w:rsidRPr="0002326A">
        <w:rPr>
          <w:rFonts w:ascii="Arial" w:hAnsi="Arial" w:cs="Arial"/>
          <w:sz w:val="22"/>
          <w:szCs w:val="22"/>
        </w:rPr>
        <w:t xml:space="preserve"> curves terminating into regions with higher levels of clonal expansion compared to B</w:t>
      </w:r>
      <w:r w:rsidR="009060F7" w:rsidRPr="0002326A">
        <w:rPr>
          <w:rFonts w:ascii="Arial" w:hAnsi="Arial" w:cs="Arial"/>
          <w:sz w:val="22"/>
          <w:szCs w:val="22"/>
          <w:vertAlign w:val="subscript"/>
        </w:rPr>
        <w:t>1</w:t>
      </w:r>
      <w:r w:rsidR="009060F7" w:rsidRPr="0002326A">
        <w:rPr>
          <w:rFonts w:ascii="Arial" w:hAnsi="Arial" w:cs="Arial"/>
          <w:sz w:val="22"/>
          <w:szCs w:val="22"/>
        </w:rPr>
        <w:t xml:space="preserve"> or B</w:t>
      </w:r>
      <w:r w:rsidR="00DB43DB">
        <w:rPr>
          <w:rFonts w:ascii="Arial" w:hAnsi="Arial" w:cs="Arial"/>
          <w:sz w:val="22"/>
          <w:szCs w:val="22"/>
          <w:vertAlign w:val="subscript"/>
        </w:rPr>
        <w:t>2</w:t>
      </w:r>
      <w:r w:rsidR="009060F7" w:rsidRPr="0002326A">
        <w:rPr>
          <w:rFonts w:ascii="Arial" w:hAnsi="Arial" w:cs="Arial"/>
          <w:sz w:val="22"/>
          <w:szCs w:val="22"/>
          <w:vertAlign w:val="subscript"/>
        </w:rPr>
        <w:t xml:space="preserve"> </w:t>
      </w:r>
      <w:r w:rsidR="009060F7" w:rsidRPr="0002326A">
        <w:rPr>
          <w:rFonts w:ascii="Arial" w:hAnsi="Arial" w:cs="Arial"/>
          <w:sz w:val="22"/>
          <w:szCs w:val="22"/>
        </w:rPr>
        <w:t xml:space="preserve">(Figure </w:t>
      </w:r>
      <w:r w:rsidR="004C58A7">
        <w:rPr>
          <w:rFonts w:ascii="Arial" w:hAnsi="Arial" w:cs="Arial"/>
          <w:sz w:val="22"/>
          <w:szCs w:val="22"/>
        </w:rPr>
        <w:t>3</w:t>
      </w:r>
      <w:r w:rsidR="009060F7" w:rsidRPr="0002326A">
        <w:rPr>
          <w:rFonts w:ascii="Arial" w:hAnsi="Arial" w:cs="Arial"/>
          <w:sz w:val="22"/>
          <w:szCs w:val="22"/>
        </w:rPr>
        <w:t>E).</w:t>
      </w:r>
      <w:r w:rsidR="00DE7274" w:rsidRPr="0002326A">
        <w:rPr>
          <w:rFonts w:ascii="Arial" w:hAnsi="Arial" w:cs="Arial"/>
          <w:sz w:val="22"/>
          <w:szCs w:val="22"/>
        </w:rPr>
        <w:t xml:space="preserve"> </w:t>
      </w:r>
      <w:r w:rsidR="00DE7274" w:rsidRPr="0002326A">
        <w:rPr>
          <w:rFonts w:ascii="Arial" w:hAnsi="Arial" w:cs="Arial"/>
          <w:sz w:val="22"/>
          <w:szCs w:val="22"/>
        </w:rPr>
        <w:lastRenderedPageBreak/>
        <w:t xml:space="preserve">This clonotype relationship was also observed in specific clonotype sequences with overlapping clonotypes seen in subclusters CD8_0, CD8_6, CD8_5 and CD8_3 (Figure </w:t>
      </w:r>
      <w:r w:rsidR="007C7455">
        <w:rPr>
          <w:rFonts w:ascii="Arial" w:hAnsi="Arial" w:cs="Arial"/>
          <w:sz w:val="22"/>
          <w:szCs w:val="22"/>
        </w:rPr>
        <w:t>3</w:t>
      </w:r>
      <w:r w:rsidR="00DE7274" w:rsidRPr="0002326A">
        <w:rPr>
          <w:rFonts w:ascii="Arial" w:hAnsi="Arial" w:cs="Arial"/>
          <w:sz w:val="22"/>
          <w:szCs w:val="22"/>
        </w:rPr>
        <w:t xml:space="preserve">F). In contrast, CD8_7 had minimal </w:t>
      </w:r>
      <w:r w:rsidR="00F218E4" w:rsidRPr="0002326A">
        <w:rPr>
          <w:rFonts w:ascii="Arial" w:hAnsi="Arial" w:cs="Arial"/>
          <w:sz w:val="22"/>
          <w:szCs w:val="22"/>
        </w:rPr>
        <w:t>overlapping</w:t>
      </w:r>
      <w:r w:rsidR="00DE7274" w:rsidRPr="0002326A">
        <w:rPr>
          <w:rFonts w:ascii="Arial" w:hAnsi="Arial" w:cs="Arial"/>
          <w:sz w:val="22"/>
          <w:szCs w:val="22"/>
        </w:rPr>
        <w:t xml:space="preserve"> clonotypes with other subclusters (Figure </w:t>
      </w:r>
      <w:r w:rsidR="007C7455">
        <w:rPr>
          <w:rFonts w:ascii="Arial" w:hAnsi="Arial" w:cs="Arial"/>
          <w:sz w:val="22"/>
          <w:szCs w:val="22"/>
        </w:rPr>
        <w:t>3</w:t>
      </w:r>
      <w:r w:rsidR="00DE7274" w:rsidRPr="0002326A">
        <w:rPr>
          <w:rFonts w:ascii="Arial" w:hAnsi="Arial" w:cs="Arial"/>
          <w:sz w:val="22"/>
          <w:szCs w:val="22"/>
        </w:rPr>
        <w:t>F).</w:t>
      </w:r>
      <w:r w:rsidR="009060F7" w:rsidRPr="0002326A">
        <w:rPr>
          <w:rFonts w:ascii="Arial" w:hAnsi="Arial" w:cs="Arial"/>
          <w:sz w:val="22"/>
          <w:szCs w:val="22"/>
        </w:rPr>
        <w:t xml:space="preserve"> </w:t>
      </w:r>
      <w:r w:rsidR="00D44203" w:rsidRPr="0002326A">
        <w:rPr>
          <w:rFonts w:ascii="Arial" w:hAnsi="Arial" w:cs="Arial"/>
          <w:sz w:val="22"/>
          <w:szCs w:val="22"/>
        </w:rPr>
        <w:t>This relationship was seen also independent of the individual patient sequenced (</w:t>
      </w:r>
      <w:r w:rsidR="00D44203" w:rsidRPr="00BE5804">
        <w:rPr>
          <w:rFonts w:ascii="Arial" w:hAnsi="Arial" w:cs="Arial"/>
          <w:sz w:val="22"/>
          <w:szCs w:val="22"/>
        </w:rPr>
        <w:t xml:space="preserve">Supplemental Figure </w:t>
      </w:r>
      <w:ins w:id="117" w:author="Borcherding, Nicholas (CCOM Student)" w:date="2020-11-02T15:37:00Z">
        <w:r w:rsidR="008D26F1">
          <w:rPr>
            <w:rFonts w:ascii="Arial" w:hAnsi="Arial" w:cs="Arial"/>
            <w:sz w:val="22"/>
            <w:szCs w:val="22"/>
          </w:rPr>
          <w:t>4</w:t>
        </w:r>
      </w:ins>
      <w:del w:id="118" w:author="Borcherding, Nicholas (CCOM Student)" w:date="2020-11-02T15:37:00Z">
        <w:r w:rsidR="001A73F2" w:rsidDel="008D26F1">
          <w:rPr>
            <w:rFonts w:ascii="Arial" w:hAnsi="Arial" w:cs="Arial"/>
            <w:sz w:val="22"/>
            <w:szCs w:val="22"/>
          </w:rPr>
          <w:delText>3</w:delText>
        </w:r>
      </w:del>
      <w:r w:rsidR="00D44203" w:rsidRPr="0002326A">
        <w:rPr>
          <w:rFonts w:ascii="Arial" w:hAnsi="Arial" w:cs="Arial"/>
          <w:sz w:val="22"/>
          <w:szCs w:val="22"/>
        </w:rPr>
        <w:t xml:space="preserve">). </w:t>
      </w:r>
      <w:r w:rsidR="009060F7" w:rsidRPr="0002326A">
        <w:rPr>
          <w:rFonts w:ascii="Arial" w:hAnsi="Arial" w:cs="Arial"/>
          <w:sz w:val="22"/>
          <w:szCs w:val="22"/>
        </w:rPr>
        <w:t>In order to assess possible functional differences based on these branching, we performed gene set enrichment analysis</w:t>
      </w:r>
      <w:r w:rsidR="00DB43DB">
        <w:rPr>
          <w:rFonts w:ascii="Arial" w:hAnsi="Arial" w:cs="Arial"/>
          <w:sz w:val="22"/>
          <w:szCs w:val="22"/>
        </w:rPr>
        <w:t xml:space="preserve"> </w:t>
      </w:r>
      <w:r w:rsidR="009060F7" w:rsidRPr="0002326A">
        <w:rPr>
          <w:rFonts w:ascii="Arial" w:hAnsi="Arial" w:cs="Arial"/>
          <w:sz w:val="22"/>
          <w:szCs w:val="22"/>
        </w:rPr>
        <w:t xml:space="preserve">(Figure </w:t>
      </w:r>
      <w:r w:rsidR="007C7455">
        <w:rPr>
          <w:rFonts w:ascii="Arial" w:hAnsi="Arial" w:cs="Arial"/>
          <w:sz w:val="22"/>
          <w:szCs w:val="22"/>
        </w:rPr>
        <w:t>3</w:t>
      </w:r>
      <w:r w:rsidR="00DE7274" w:rsidRPr="0002326A">
        <w:rPr>
          <w:rFonts w:ascii="Arial" w:hAnsi="Arial" w:cs="Arial"/>
          <w:sz w:val="22"/>
          <w:szCs w:val="22"/>
        </w:rPr>
        <w:t>G</w:t>
      </w:r>
      <w:r w:rsidR="009060F7" w:rsidRPr="0002326A">
        <w:rPr>
          <w:rFonts w:ascii="Arial" w:hAnsi="Arial" w:cs="Arial"/>
          <w:sz w:val="22"/>
          <w:szCs w:val="22"/>
        </w:rPr>
        <w:t>)</w:t>
      </w:r>
      <w:ins w:id="119" w:author="Borcherding, Nicholas (CCOM Student)" w:date="2020-11-02T13:23:00Z">
        <w:r w:rsidR="003E01D3">
          <w:rPr>
            <w:rFonts w:ascii="Arial" w:hAnsi="Arial" w:cs="Arial"/>
            <w:sz w:val="22"/>
            <w:szCs w:val="22"/>
          </w:rPr>
          <w:t>.</w:t>
        </w:r>
      </w:ins>
      <w:del w:id="120" w:author="Borcherding, Nicholas (CCOM Student)" w:date="2020-11-02T13:23:00Z">
        <w:r w:rsidR="00E87B44" w:rsidDel="003E01D3">
          <w:rPr>
            <w:rFonts w:ascii="Arial" w:hAnsi="Arial" w:cs="Arial"/>
            <w:sz w:val="22"/>
            <w:szCs w:val="22"/>
          </w:rPr>
          <w:delText xml:space="preserve"> </w:delText>
        </w:r>
      </w:del>
      <w:r w:rsidR="00E87B44">
        <w:rPr>
          <w:rFonts w:ascii="Arial" w:hAnsi="Arial" w:cs="Arial"/>
          <w:sz w:val="22"/>
          <w:szCs w:val="22"/>
        </w:rPr>
        <w:fldChar w:fldCharType="begin" w:fldLock="1"/>
      </w:r>
      <w:r w:rsidR="003E01D3">
        <w:rPr>
          <w:rFonts w:ascii="Arial" w:hAnsi="Arial" w:cs="Arial"/>
          <w:sz w:val="22"/>
          <w:szCs w:val="22"/>
        </w:rPr>
        <w:instrText>ADDIN CSL_CITATION {"citationItems":[{"id":"ITEM-1","itemData":{"DOI":"10.1038/nature08460","ISSN":"00280836","abstract":"The proto-oncogene KRAS is mutated in a wide array of human cancers, most of which are aggressive and respond poorly to standard therapies. Although the identification of specific oncogenes has led to the development of clinically effective, molecularly targeted therapies in some cases, KRAS has remained refractory to this approach. A complementary strategy for targeting KRAS is to identify gene products that, when inhibited, result in cell death only in the presence of an oncogenic allele. Here we have used systematic RNA interference to detect synthetic lethal partners of oncogenic KRAS and found that the non-canonical IB kinase TBK1 was selectively essential in cells that contain mutant KRAS. Suppression of TBK1 induced apoptosis specifically in human cancer cell lines that depend on oncogenic KRAS expression. In these cells, TBK1 activated NF-B anti-apoptotic signals involving c-Rel and BCL-XL (also known as BCL2L1) that were essential for survival, providing mechanistic insights into this synthetic lethal interaction. These observations indicate that TBK1 and NF-B signalling are essential in KRAS mutant tumours, and establish a general approach for the rational identification of co-dependent pathways in cancer. © 2009 Macmillan Publishers Limited. All rights reserved.","author":[{"dropping-particle":"","family":"Barbie","given":"David A.","non-dropping-particle":"","parse-names":false,"suffix":""},{"dropping-particle":"","family":"Tamayo","given":"Pablo","non-dropping-particle":"","parse-names":false,"suffix":""},{"dropping-particle":"","family":"Boehm","given":"Jesse S.","non-dropping-particle":"","parse-names":false,"suffix":""},{"dropping-particle":"","family":"Kim","given":"So Young","non-dropping-particle":"","parse-names":false,"suffix":""},{"dropping-particle":"","family":"Moody","given":"Susan E.","non-dropping-particle":"","parse-names":false,"suffix":""},{"dropping-particle":"","family":"Dunn","given":"Ian F.","non-dropping-particle":"","parse-names":false,"suffix":""},{"dropping-particle":"","family":"Schinzel","given":"Anna C.","non-dropping-particle":"","parse-names":false,"suffix":""},{"dropping-particle":"","family":"Sandy","given":"Peter","non-dropping-particle":"","parse-names":false,"suffix":""},{"dropping-particle":"","family":"Meylan","given":"Etienne","non-dropping-particle":"","parse-names":false,"suffix":""},{"dropping-particle":"","family":"Scholl","given":"Claudia","non-dropping-particle":"","parse-names":false,"suffix":""},{"dropping-particle":"","family":"Fröhling","given":"Stefan","non-dropping-particle":"","parse-names":false,"suffix":""},{"dropping-particle":"","family":"Chan","given":"Edmond M.","non-dropping-particle":"","parse-names":false,"suffix":""},{"dropping-particle":"","family":"Sos","given":"Martin L.","non-dropping-particle":"","parse-names":false,"suffix":""},{"dropping-particle":"","family":"Michel","given":"Kathrin","non-dropping-particle":"","parse-names":false,"suffix":""},{"dropping-particle":"","family":"Mermel","given":"Craig","non-dropping-particle":"","parse-names":false,"suffix":""},{"dropping-particle":"","family":"Silver","given":"Serena J.","non-dropping-particle":"","parse-names":false,"suffix":""},{"dropping-particle":"","family":"Weir","given":"Barbara A.","non-dropping-particle":"","parse-names":false,"suffix":""},{"dropping-particle":"","family":"Reiling","given":"Jan H.","non-dropping-particle":"","parse-names":false,"suffix":""},{"dropping-particle":"","family":"Sheng","given":"Qing","non-dropping-particle":"","parse-names":false,"suffix":""},{"dropping-particle":"","family":"Gupta","given":"Piyush B.","non-dropping-particle":"","parse-names":false,"suffix":""},{"dropping-particle":"","family":"Wadlow","given":"Raymond C.","non-dropping-particle":"","parse-names":false,"suffix":""},{"dropping-particle":"","family":"Le","given":"Hanh","non-dropping-particle":"","parse-names":false,"suffix":""},{"dropping-particle":"","family":"Hoersch","given":"Sebastian","non-dropping-particle":"","parse-names":false,"suffix":""},{"dropping-particle":"","family":"Wittner","given":"Ben S.","non-dropping-particle":"","parse-names":false,"suffix":""},{"dropping-particle":"","family":"Ramaswamy","given":"Sridhar","non-dropping-particle":"","parse-names":false,"suffix":""},{"dropping-particle":"","family":"Livingston","given":"David M.","non-dropping-particle":"","parse-names":false,"suffix":""},{"dropping-particle":"","family":"Sabatini","given":"David M.","non-dropping-particle":"","parse-names":false,"suffix":""},{"dropping-particle":"","family":"Meyerson","given":"Matthew","non-dropping-particle":"","parse-names":false,"suffix":""},{"dropping-particle":"","family":"Thomas","given":"Roman K.","non-dropping-particle":"","parse-names":false,"suffix":""},{"dropping-particle":"","family":"Lander","given":"Eric S.","non-dropping-particle":"","parse-names":false,"suffix":""},{"dropping-particle":"","family":"Mesirov","given":"Jill P.","non-dropping-particle":"","parse-names":false,"suffix":""},{"dropping-particle":"","family":"Root","given":"David E.","non-dropping-particle":"","parse-names":false,"suffix":""},{"dropping-particle":"","family":"Gilliland","given":"D. Gary","non-dropping-particle":"","parse-names":false,"suffix":""},{"dropping-particle":"","family":"Jacks","given":"Tyler","non-dropping-particle":"","parse-names":false,"suffix":""},{"dropping-particle":"","family":"Hahn","given":"William C.","non-dropping-particle":"","parse-names":false,"suffix":""}],"container-title":"Nature","id":"ITEM-1","issue":"7269","issued":{"date-parts":[["2009"]]},"page":"108-112","title":"Systematic RNA interference reveals that oncogenic KRAS-driven cancers require TBK1","type":"article-journal","volume":"462"},"uris":["http://www.mendeley.com/documents/?uuid=72d8a249-7b51-46bd-9633-4f8f599c8e9f"]}],"mendeley":{"formattedCitation":"&lt;sup&gt;44&lt;/sup&gt;","plainTextFormattedCitation":"44","previouslyFormattedCitation":"&lt;sup&gt;43&lt;/sup&gt;"},"properties":{"noteIndex":0},"schema":"https://github.com/citation-style-language/schema/raw/master/csl-citation.json"}</w:instrText>
      </w:r>
      <w:r w:rsidR="00E87B44">
        <w:rPr>
          <w:rFonts w:ascii="Arial" w:hAnsi="Arial" w:cs="Arial"/>
          <w:sz w:val="22"/>
          <w:szCs w:val="22"/>
        </w:rPr>
        <w:fldChar w:fldCharType="separate"/>
      </w:r>
      <w:r w:rsidR="003E01D3" w:rsidRPr="003E01D3">
        <w:rPr>
          <w:rFonts w:ascii="Arial" w:hAnsi="Arial" w:cs="Arial"/>
          <w:noProof/>
          <w:sz w:val="22"/>
          <w:szCs w:val="22"/>
          <w:vertAlign w:val="superscript"/>
        </w:rPr>
        <w:t>44</w:t>
      </w:r>
      <w:r w:rsidR="00E87B44">
        <w:rPr>
          <w:rFonts w:ascii="Arial" w:hAnsi="Arial" w:cs="Arial"/>
          <w:sz w:val="22"/>
          <w:szCs w:val="22"/>
        </w:rPr>
        <w:fldChar w:fldCharType="end"/>
      </w:r>
      <w:del w:id="121" w:author="Borcherding, Nicholas (CCOM Student)" w:date="2020-11-02T13:23:00Z">
        <w:r w:rsidR="009060F7" w:rsidRPr="0002326A" w:rsidDel="003E01D3">
          <w:rPr>
            <w:rFonts w:ascii="Arial" w:hAnsi="Arial" w:cs="Arial"/>
            <w:sz w:val="22"/>
            <w:szCs w:val="22"/>
          </w:rPr>
          <w:delText>.</w:delText>
        </w:r>
      </w:del>
      <w:r w:rsidR="009060F7" w:rsidRPr="0002326A">
        <w:rPr>
          <w:rFonts w:ascii="Arial" w:hAnsi="Arial" w:cs="Arial"/>
          <w:sz w:val="22"/>
          <w:szCs w:val="22"/>
        </w:rPr>
        <w:t xml:space="preserve"> </w:t>
      </w:r>
      <w:r w:rsidR="009D0802" w:rsidRPr="0002326A">
        <w:rPr>
          <w:rFonts w:ascii="Arial" w:hAnsi="Arial" w:cs="Arial"/>
          <w:sz w:val="22"/>
          <w:szCs w:val="22"/>
        </w:rPr>
        <w:t>As expected based on the immune checkpoint inhibitors expression</w:t>
      </w:r>
      <w:r w:rsidR="00DB43DB">
        <w:rPr>
          <w:rFonts w:ascii="Arial" w:hAnsi="Arial" w:cs="Arial"/>
          <w:sz w:val="22"/>
          <w:szCs w:val="22"/>
        </w:rPr>
        <w:t xml:space="preserve"> (Figure 3D)</w:t>
      </w:r>
      <w:r w:rsidR="009D0802" w:rsidRPr="0002326A">
        <w:rPr>
          <w:rFonts w:ascii="Arial" w:hAnsi="Arial" w:cs="Arial"/>
          <w:sz w:val="22"/>
          <w:szCs w:val="22"/>
        </w:rPr>
        <w:t xml:space="preserve">, </w:t>
      </w:r>
      <w:r w:rsidR="009060F7" w:rsidRPr="0002326A">
        <w:rPr>
          <w:rFonts w:ascii="Arial" w:hAnsi="Arial" w:cs="Arial"/>
          <w:sz w:val="22"/>
          <w:szCs w:val="22"/>
        </w:rPr>
        <w:t xml:space="preserve">Clusters CD8_0 and CD8_5 showed increased terminal differentiation and </w:t>
      </w:r>
      <w:r w:rsidR="009D0802" w:rsidRPr="0002326A">
        <w:rPr>
          <w:rFonts w:ascii="Arial" w:hAnsi="Arial" w:cs="Arial"/>
          <w:sz w:val="22"/>
          <w:szCs w:val="22"/>
        </w:rPr>
        <w:t xml:space="preserve">exhaustion (Figure </w:t>
      </w:r>
      <w:r w:rsidR="004C58A7">
        <w:rPr>
          <w:rFonts w:ascii="Arial" w:hAnsi="Arial" w:cs="Arial"/>
          <w:sz w:val="22"/>
          <w:szCs w:val="22"/>
        </w:rPr>
        <w:t>3</w:t>
      </w:r>
      <w:r w:rsidR="00DE7274" w:rsidRPr="0002326A">
        <w:rPr>
          <w:rFonts w:ascii="Arial" w:hAnsi="Arial" w:cs="Arial"/>
          <w:sz w:val="22"/>
          <w:szCs w:val="22"/>
        </w:rPr>
        <w:t>G</w:t>
      </w:r>
      <w:r w:rsidR="009D0802" w:rsidRPr="0002326A">
        <w:rPr>
          <w:rFonts w:ascii="Arial" w:hAnsi="Arial" w:cs="Arial"/>
          <w:sz w:val="22"/>
          <w:szCs w:val="22"/>
        </w:rPr>
        <w:t>). Cytolytic gene enrichment was seen in CD8_1, the PRF1</w:t>
      </w:r>
      <w:r w:rsidR="009D0802" w:rsidRPr="0002326A">
        <w:rPr>
          <w:rFonts w:ascii="Arial" w:hAnsi="Arial" w:cs="Arial"/>
          <w:sz w:val="22"/>
          <w:szCs w:val="22"/>
          <w:vertAlign w:val="superscript"/>
        </w:rPr>
        <w:t>+</w:t>
      </w:r>
      <w:r w:rsidR="009D0802" w:rsidRPr="0002326A">
        <w:rPr>
          <w:rFonts w:ascii="Arial" w:hAnsi="Arial" w:cs="Arial"/>
          <w:sz w:val="22"/>
          <w:szCs w:val="22"/>
        </w:rPr>
        <w:t xml:space="preserve"> IFNG</w:t>
      </w:r>
      <w:r w:rsidR="009D0802" w:rsidRPr="0002326A">
        <w:rPr>
          <w:rFonts w:ascii="Arial" w:hAnsi="Arial" w:cs="Arial"/>
          <w:sz w:val="22"/>
          <w:szCs w:val="22"/>
          <w:vertAlign w:val="superscript"/>
        </w:rPr>
        <w:t xml:space="preserve">+ </w:t>
      </w:r>
      <w:r w:rsidR="009D0802" w:rsidRPr="0002326A">
        <w:rPr>
          <w:rFonts w:ascii="Arial" w:hAnsi="Arial" w:cs="Arial"/>
          <w:sz w:val="22"/>
          <w:szCs w:val="22"/>
        </w:rPr>
        <w:t xml:space="preserve">population lacking immune checkpoints (Figure </w:t>
      </w:r>
      <w:r w:rsidR="007C7455">
        <w:rPr>
          <w:rFonts w:ascii="Arial" w:hAnsi="Arial" w:cs="Arial"/>
          <w:sz w:val="22"/>
          <w:szCs w:val="22"/>
        </w:rPr>
        <w:t>3</w:t>
      </w:r>
      <w:r w:rsidR="00DE7274" w:rsidRPr="0002326A">
        <w:rPr>
          <w:rFonts w:ascii="Arial" w:hAnsi="Arial" w:cs="Arial"/>
          <w:sz w:val="22"/>
          <w:szCs w:val="22"/>
        </w:rPr>
        <w:t>G</w:t>
      </w:r>
      <w:r w:rsidR="009D0802" w:rsidRPr="0002326A">
        <w:rPr>
          <w:rFonts w:ascii="Arial" w:hAnsi="Arial" w:cs="Arial"/>
          <w:sz w:val="22"/>
          <w:szCs w:val="22"/>
        </w:rPr>
        <w:t>). The highly proliferative CD8_6 population was enriched for metabolic activity, such as the tricarboxylic acid cycle and glycolysis, and DNA repair</w:t>
      </w:r>
      <w:r w:rsidR="00EE5773" w:rsidRPr="0002326A">
        <w:rPr>
          <w:rFonts w:ascii="Arial" w:hAnsi="Arial" w:cs="Arial"/>
          <w:sz w:val="22"/>
          <w:szCs w:val="22"/>
        </w:rPr>
        <w:t xml:space="preserve"> (Figure </w:t>
      </w:r>
      <w:r w:rsidR="004C58A7">
        <w:rPr>
          <w:rFonts w:ascii="Arial" w:hAnsi="Arial" w:cs="Arial"/>
          <w:sz w:val="22"/>
          <w:szCs w:val="22"/>
        </w:rPr>
        <w:t>3</w:t>
      </w:r>
      <w:r w:rsidR="00DE7274" w:rsidRPr="0002326A">
        <w:rPr>
          <w:rFonts w:ascii="Arial" w:hAnsi="Arial" w:cs="Arial"/>
          <w:sz w:val="22"/>
          <w:szCs w:val="22"/>
        </w:rPr>
        <w:t>G</w:t>
      </w:r>
      <w:r w:rsidR="00EE5773" w:rsidRPr="0002326A">
        <w:rPr>
          <w:rFonts w:ascii="Arial" w:hAnsi="Arial" w:cs="Arial"/>
          <w:sz w:val="22"/>
          <w:szCs w:val="22"/>
        </w:rPr>
        <w:t>)</w:t>
      </w:r>
      <w:r w:rsidR="009D0802" w:rsidRPr="0002326A">
        <w:rPr>
          <w:rFonts w:ascii="Arial" w:hAnsi="Arial" w:cs="Arial"/>
          <w:sz w:val="22"/>
          <w:szCs w:val="22"/>
        </w:rPr>
        <w:t>. The B</w:t>
      </w:r>
      <w:r w:rsidR="009D0802" w:rsidRPr="0002326A">
        <w:rPr>
          <w:rFonts w:ascii="Arial" w:hAnsi="Arial" w:cs="Arial"/>
          <w:sz w:val="22"/>
          <w:szCs w:val="22"/>
          <w:vertAlign w:val="subscript"/>
        </w:rPr>
        <w:t>2</w:t>
      </w:r>
      <w:r w:rsidR="009D0802" w:rsidRPr="0002326A">
        <w:rPr>
          <w:rFonts w:ascii="Arial" w:hAnsi="Arial" w:cs="Arial"/>
          <w:sz w:val="22"/>
          <w:szCs w:val="22"/>
        </w:rPr>
        <w:t xml:space="preserve"> curve termination cluster, CD8_</w:t>
      </w:r>
      <w:r w:rsidR="00DB43DB">
        <w:rPr>
          <w:rFonts w:ascii="Arial" w:hAnsi="Arial" w:cs="Arial"/>
          <w:sz w:val="22"/>
          <w:szCs w:val="22"/>
        </w:rPr>
        <w:t>7</w:t>
      </w:r>
      <w:r w:rsidR="009D0802" w:rsidRPr="0002326A">
        <w:rPr>
          <w:rFonts w:ascii="Arial" w:hAnsi="Arial" w:cs="Arial"/>
          <w:sz w:val="22"/>
          <w:szCs w:val="22"/>
        </w:rPr>
        <w:t xml:space="preserve">, has preferential enrichment of cytokine signaling, such as IL-2/STAT5, TGFβ, and </w:t>
      </w:r>
      <w:r w:rsidR="00EE5773" w:rsidRPr="0002326A">
        <w:rPr>
          <w:rFonts w:ascii="Arial" w:hAnsi="Arial" w:cs="Arial"/>
          <w:sz w:val="22"/>
          <w:szCs w:val="22"/>
        </w:rPr>
        <w:t>t</w:t>
      </w:r>
      <w:r w:rsidR="009D0802" w:rsidRPr="0002326A">
        <w:rPr>
          <w:rFonts w:ascii="Arial" w:hAnsi="Arial" w:cs="Arial"/>
          <w:sz w:val="22"/>
          <w:szCs w:val="22"/>
        </w:rPr>
        <w:t xml:space="preserve">ype 1 interferon (Figure </w:t>
      </w:r>
      <w:r w:rsidR="007C7455">
        <w:rPr>
          <w:rFonts w:ascii="Arial" w:hAnsi="Arial" w:cs="Arial"/>
          <w:sz w:val="22"/>
          <w:szCs w:val="22"/>
        </w:rPr>
        <w:t>3</w:t>
      </w:r>
      <w:r w:rsidR="00DB43DB">
        <w:rPr>
          <w:rFonts w:ascii="Arial" w:hAnsi="Arial" w:cs="Arial"/>
          <w:sz w:val="22"/>
          <w:szCs w:val="22"/>
        </w:rPr>
        <w:t>G</w:t>
      </w:r>
      <w:r w:rsidR="009D0802" w:rsidRPr="0002326A">
        <w:rPr>
          <w:rFonts w:ascii="Arial" w:hAnsi="Arial" w:cs="Arial"/>
          <w:sz w:val="22"/>
          <w:szCs w:val="22"/>
        </w:rPr>
        <w:t xml:space="preserve">). </w:t>
      </w:r>
      <w:r w:rsidR="00853C93" w:rsidRPr="0002326A">
        <w:rPr>
          <w:rFonts w:ascii="Arial" w:hAnsi="Arial" w:cs="Arial"/>
          <w:sz w:val="22"/>
          <w:szCs w:val="22"/>
        </w:rPr>
        <w:t>With immune checkpoint inhibitor responsiveness associated with distinct CD8</w:t>
      </w:r>
      <w:r w:rsidR="00853C93" w:rsidRPr="0002326A">
        <w:rPr>
          <w:rFonts w:ascii="Arial" w:hAnsi="Arial" w:cs="Arial"/>
          <w:sz w:val="22"/>
          <w:szCs w:val="22"/>
          <w:vertAlign w:val="superscript"/>
        </w:rPr>
        <w:t>+</w:t>
      </w:r>
      <w:r w:rsidR="00853C93" w:rsidRPr="0002326A">
        <w:rPr>
          <w:rFonts w:ascii="Arial" w:hAnsi="Arial" w:cs="Arial"/>
          <w:sz w:val="22"/>
          <w:szCs w:val="22"/>
        </w:rPr>
        <w:t xml:space="preserve"> T cell populations</w:t>
      </w:r>
      <w:ins w:id="122" w:author="Borcherding, Nicholas (CCOM Student)" w:date="2020-11-02T13:23:00Z">
        <w:r w:rsidR="003E01D3">
          <w:rPr>
            <w:rFonts w:ascii="Arial" w:hAnsi="Arial" w:cs="Arial"/>
            <w:sz w:val="22"/>
            <w:szCs w:val="22"/>
          </w:rPr>
          <w:t>,</w:t>
        </w:r>
      </w:ins>
      <w:del w:id="123" w:author="Borcherding, Nicholas (CCOM Student)" w:date="2020-11-02T13:23:00Z">
        <w:r w:rsidR="00853C93" w:rsidRPr="0002326A" w:rsidDel="003E01D3">
          <w:rPr>
            <w:rFonts w:ascii="Arial" w:hAnsi="Arial" w:cs="Arial"/>
            <w:sz w:val="22"/>
            <w:szCs w:val="22"/>
          </w:rPr>
          <w:delText xml:space="preserve"> </w:delText>
        </w:r>
      </w:del>
      <w:r w:rsidR="00853C93"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lt;sup&gt;22&lt;/sup&gt;","plainTextFormattedCitation":"22","previouslyFormattedCitation":"&lt;sup&gt;22&lt;/sup&gt;"},"properties":{"noteIndex":0},"schema":"https://github.com/citation-style-language/schema/raw/master/csl-citation.json"}</w:instrText>
      </w:r>
      <w:r w:rsidR="00853C93" w:rsidRPr="0002326A">
        <w:rPr>
          <w:rFonts w:ascii="Arial" w:hAnsi="Arial" w:cs="Arial"/>
          <w:sz w:val="22"/>
          <w:szCs w:val="22"/>
        </w:rPr>
        <w:fldChar w:fldCharType="separate"/>
      </w:r>
      <w:r w:rsidR="003E01D3" w:rsidRPr="003E01D3">
        <w:rPr>
          <w:rFonts w:ascii="Arial" w:hAnsi="Arial" w:cs="Arial"/>
          <w:noProof/>
          <w:sz w:val="22"/>
          <w:szCs w:val="22"/>
          <w:vertAlign w:val="superscript"/>
        </w:rPr>
        <w:t>22</w:t>
      </w:r>
      <w:r w:rsidR="00853C93" w:rsidRPr="0002326A">
        <w:rPr>
          <w:rFonts w:ascii="Arial" w:hAnsi="Arial" w:cs="Arial"/>
          <w:sz w:val="22"/>
          <w:szCs w:val="22"/>
        </w:rPr>
        <w:fldChar w:fldCharType="end"/>
      </w:r>
      <w:del w:id="124" w:author="Borcherding, Nicholas (CCOM Student)" w:date="2020-11-02T13:23:00Z">
        <w:r w:rsidR="00853C93" w:rsidRPr="0002326A" w:rsidDel="003E01D3">
          <w:rPr>
            <w:rFonts w:ascii="Arial" w:hAnsi="Arial" w:cs="Arial"/>
            <w:sz w:val="22"/>
            <w:szCs w:val="22"/>
          </w:rPr>
          <w:delText>,</w:delText>
        </w:r>
      </w:del>
      <w:r w:rsidR="00853C93" w:rsidRPr="0002326A">
        <w:rPr>
          <w:rFonts w:ascii="Arial" w:hAnsi="Arial" w:cs="Arial"/>
          <w:sz w:val="22"/>
          <w:szCs w:val="22"/>
        </w:rPr>
        <w:t xml:space="preserve"> we next examined enrichment of signatures associated with response or nonresponse to anti-PD-1 therapies (Figure </w:t>
      </w:r>
      <w:r w:rsidR="007C7455">
        <w:rPr>
          <w:rFonts w:ascii="Arial" w:hAnsi="Arial" w:cs="Arial"/>
          <w:sz w:val="22"/>
          <w:szCs w:val="22"/>
        </w:rPr>
        <w:t>3</w:t>
      </w:r>
      <w:r w:rsidR="00DE7274" w:rsidRPr="0002326A">
        <w:rPr>
          <w:rFonts w:ascii="Arial" w:hAnsi="Arial" w:cs="Arial"/>
          <w:sz w:val="22"/>
          <w:szCs w:val="22"/>
        </w:rPr>
        <w:t>H</w:t>
      </w:r>
      <w:r w:rsidR="00853C93" w:rsidRPr="0002326A">
        <w:rPr>
          <w:rFonts w:ascii="Arial" w:hAnsi="Arial" w:cs="Arial"/>
          <w:sz w:val="22"/>
          <w:szCs w:val="22"/>
        </w:rPr>
        <w:t xml:space="preserve">). </w:t>
      </w:r>
      <w:r w:rsidR="00EE5773" w:rsidRPr="0002326A">
        <w:rPr>
          <w:rFonts w:ascii="Arial" w:hAnsi="Arial" w:cs="Arial"/>
          <w:sz w:val="22"/>
          <w:szCs w:val="22"/>
        </w:rPr>
        <w:t>Using the ordinal construction of the trajectories, we created a pseudotime variable for cells</w:t>
      </w:r>
      <w:r w:rsidR="00853C93" w:rsidRPr="0002326A">
        <w:rPr>
          <w:rFonts w:ascii="Arial" w:hAnsi="Arial" w:cs="Arial"/>
          <w:sz w:val="22"/>
          <w:szCs w:val="22"/>
        </w:rPr>
        <w:t xml:space="preserve">, allowing us to see the difference in the enrichment along the curves. This approach </w:t>
      </w:r>
      <w:r w:rsidR="001B2537">
        <w:rPr>
          <w:rFonts w:ascii="Arial" w:hAnsi="Arial" w:cs="Arial"/>
          <w:sz w:val="22"/>
          <w:szCs w:val="22"/>
        </w:rPr>
        <w:t>found</w:t>
      </w:r>
      <w:r w:rsidR="00853C93" w:rsidRPr="0002326A">
        <w:rPr>
          <w:rFonts w:ascii="Arial" w:hAnsi="Arial" w:cs="Arial"/>
          <w:sz w:val="22"/>
          <w:szCs w:val="22"/>
        </w:rPr>
        <w:t xml:space="preserve"> an overall enrichment in</w:t>
      </w:r>
      <w:r w:rsidR="00A04893">
        <w:rPr>
          <w:rFonts w:ascii="Arial" w:hAnsi="Arial" w:cs="Arial"/>
          <w:sz w:val="22"/>
          <w:szCs w:val="22"/>
        </w:rPr>
        <w:t xml:space="preserve"> gene expression associated with</w:t>
      </w:r>
      <w:r w:rsidR="00853C93" w:rsidRPr="0002326A">
        <w:rPr>
          <w:rFonts w:ascii="Arial" w:hAnsi="Arial" w:cs="Arial"/>
          <w:sz w:val="22"/>
          <w:szCs w:val="22"/>
        </w:rPr>
        <w:t xml:space="preserve"> responsiveness to anti-PD-1 at the terminal points of </w:t>
      </w:r>
      <w:r w:rsidR="00DB43DB">
        <w:rPr>
          <w:rFonts w:ascii="Arial" w:hAnsi="Arial" w:cs="Arial"/>
          <w:sz w:val="22"/>
          <w:szCs w:val="22"/>
        </w:rPr>
        <w:t xml:space="preserve">curve </w:t>
      </w:r>
      <w:r w:rsidR="00853C93" w:rsidRPr="0002326A">
        <w:rPr>
          <w:rFonts w:ascii="Arial" w:hAnsi="Arial" w:cs="Arial"/>
          <w:sz w:val="22"/>
          <w:szCs w:val="22"/>
        </w:rPr>
        <w:t>B</w:t>
      </w:r>
      <w:r w:rsidR="00853C93" w:rsidRPr="0002326A">
        <w:rPr>
          <w:rFonts w:ascii="Arial" w:hAnsi="Arial" w:cs="Arial"/>
          <w:sz w:val="22"/>
          <w:szCs w:val="22"/>
          <w:vertAlign w:val="subscript"/>
        </w:rPr>
        <w:t>2</w:t>
      </w:r>
      <w:r w:rsidR="00853C93" w:rsidRPr="0002326A">
        <w:rPr>
          <w:rFonts w:ascii="Arial" w:hAnsi="Arial" w:cs="Arial"/>
          <w:sz w:val="22"/>
          <w:szCs w:val="22"/>
        </w:rPr>
        <w:t xml:space="preserve"> and midpoints of B</w:t>
      </w:r>
      <w:r w:rsidR="00853C93" w:rsidRPr="0002326A">
        <w:rPr>
          <w:rFonts w:ascii="Arial" w:hAnsi="Arial" w:cs="Arial"/>
          <w:sz w:val="22"/>
          <w:szCs w:val="22"/>
          <w:vertAlign w:val="subscript"/>
        </w:rPr>
        <w:t>3</w:t>
      </w:r>
      <w:r w:rsidR="00853C93" w:rsidRPr="0002326A">
        <w:rPr>
          <w:rFonts w:ascii="Arial" w:hAnsi="Arial" w:cs="Arial"/>
          <w:sz w:val="22"/>
          <w:szCs w:val="22"/>
        </w:rPr>
        <w:t>, B</w:t>
      </w:r>
      <w:r w:rsidR="00853C93" w:rsidRPr="0002326A">
        <w:rPr>
          <w:rFonts w:ascii="Arial" w:hAnsi="Arial" w:cs="Arial"/>
          <w:sz w:val="22"/>
          <w:szCs w:val="22"/>
          <w:vertAlign w:val="subscript"/>
        </w:rPr>
        <w:t>4</w:t>
      </w:r>
      <w:r w:rsidR="00853C93" w:rsidRPr="0002326A">
        <w:rPr>
          <w:rFonts w:ascii="Arial" w:hAnsi="Arial" w:cs="Arial"/>
          <w:sz w:val="22"/>
          <w:szCs w:val="22"/>
        </w:rPr>
        <w:t xml:space="preserve"> and B</w:t>
      </w:r>
      <w:r w:rsidR="00853C93" w:rsidRPr="0002326A">
        <w:rPr>
          <w:rFonts w:ascii="Arial" w:hAnsi="Arial" w:cs="Arial"/>
          <w:sz w:val="22"/>
          <w:szCs w:val="22"/>
          <w:vertAlign w:val="subscript"/>
        </w:rPr>
        <w:t>5</w:t>
      </w:r>
      <w:r w:rsidR="00853C93" w:rsidRPr="0002326A">
        <w:rPr>
          <w:rFonts w:ascii="Arial" w:hAnsi="Arial" w:cs="Arial"/>
          <w:sz w:val="22"/>
          <w:szCs w:val="22"/>
        </w:rPr>
        <w:t xml:space="preserve">, corresponding to cells in CD8_1 (Figure </w:t>
      </w:r>
      <w:r w:rsidR="007C7455">
        <w:rPr>
          <w:rFonts w:ascii="Arial" w:hAnsi="Arial" w:cs="Arial"/>
          <w:sz w:val="22"/>
          <w:szCs w:val="22"/>
        </w:rPr>
        <w:t>3</w:t>
      </w:r>
      <w:r w:rsidR="00DE7274" w:rsidRPr="0002326A">
        <w:rPr>
          <w:rFonts w:ascii="Arial" w:hAnsi="Arial" w:cs="Arial"/>
          <w:sz w:val="22"/>
          <w:szCs w:val="22"/>
        </w:rPr>
        <w:t>H</w:t>
      </w:r>
      <w:r w:rsidR="00CF33B7" w:rsidRPr="0002326A">
        <w:rPr>
          <w:rFonts w:ascii="Arial" w:hAnsi="Arial" w:cs="Arial"/>
          <w:sz w:val="22"/>
          <w:szCs w:val="22"/>
        </w:rPr>
        <w:t>, blue lines</w:t>
      </w:r>
      <w:r w:rsidR="00853C93" w:rsidRPr="0002326A">
        <w:rPr>
          <w:rFonts w:ascii="Arial" w:hAnsi="Arial" w:cs="Arial"/>
          <w:sz w:val="22"/>
          <w:szCs w:val="22"/>
        </w:rPr>
        <w:t xml:space="preserve">). </w:t>
      </w:r>
      <w:r w:rsidR="00CF33B7" w:rsidRPr="0002326A">
        <w:rPr>
          <w:rFonts w:ascii="Arial" w:hAnsi="Arial" w:cs="Arial"/>
          <w:sz w:val="22"/>
          <w:szCs w:val="22"/>
        </w:rPr>
        <w:t>Likewise, we observed an overall increase in gene expression associated with no response or progression</w:t>
      </w:r>
      <w:r w:rsidR="001B2537">
        <w:rPr>
          <w:rFonts w:ascii="Arial" w:hAnsi="Arial" w:cs="Arial"/>
          <w:sz w:val="22"/>
          <w:szCs w:val="22"/>
        </w:rPr>
        <w:t xml:space="preserve"> on anti-PD-1 therapy</w:t>
      </w:r>
      <w:r w:rsidR="00CF33B7" w:rsidRPr="0002326A">
        <w:rPr>
          <w:rFonts w:ascii="Arial" w:hAnsi="Arial" w:cs="Arial"/>
          <w:sz w:val="22"/>
          <w:szCs w:val="22"/>
        </w:rPr>
        <w:t xml:space="preserve"> at the terminal points of </w:t>
      </w:r>
      <w:r w:rsidR="00DB43DB">
        <w:rPr>
          <w:rFonts w:ascii="Arial" w:hAnsi="Arial" w:cs="Arial"/>
          <w:sz w:val="22"/>
          <w:szCs w:val="22"/>
        </w:rPr>
        <w:t xml:space="preserve">curves </w:t>
      </w:r>
      <w:r w:rsidR="00CF33B7" w:rsidRPr="0002326A">
        <w:rPr>
          <w:rFonts w:ascii="Arial" w:hAnsi="Arial" w:cs="Arial"/>
          <w:sz w:val="22"/>
          <w:szCs w:val="22"/>
        </w:rPr>
        <w:t>B</w:t>
      </w:r>
      <w:r w:rsidR="00CF33B7" w:rsidRPr="0002326A">
        <w:rPr>
          <w:rFonts w:ascii="Arial" w:hAnsi="Arial" w:cs="Arial"/>
          <w:sz w:val="22"/>
          <w:szCs w:val="22"/>
          <w:vertAlign w:val="subscript"/>
        </w:rPr>
        <w:t>3</w:t>
      </w:r>
      <w:r w:rsidR="00CF33B7" w:rsidRPr="0002326A">
        <w:rPr>
          <w:rFonts w:ascii="Arial" w:hAnsi="Arial" w:cs="Arial"/>
          <w:sz w:val="22"/>
          <w:szCs w:val="22"/>
        </w:rPr>
        <w:t>, B</w:t>
      </w:r>
      <w:r w:rsidR="00CF33B7" w:rsidRPr="0002326A">
        <w:rPr>
          <w:rFonts w:ascii="Arial" w:hAnsi="Arial" w:cs="Arial"/>
          <w:sz w:val="22"/>
          <w:szCs w:val="22"/>
          <w:vertAlign w:val="subscript"/>
        </w:rPr>
        <w:t>4</w:t>
      </w:r>
      <w:r w:rsidR="00CF33B7" w:rsidRPr="0002326A">
        <w:rPr>
          <w:rFonts w:ascii="Arial" w:hAnsi="Arial" w:cs="Arial"/>
          <w:sz w:val="22"/>
          <w:szCs w:val="22"/>
        </w:rPr>
        <w:t>, and B</w:t>
      </w:r>
      <w:r w:rsidR="00CF33B7" w:rsidRPr="0002326A">
        <w:rPr>
          <w:rFonts w:ascii="Arial" w:hAnsi="Arial" w:cs="Arial"/>
          <w:sz w:val="22"/>
          <w:szCs w:val="22"/>
          <w:vertAlign w:val="subscript"/>
        </w:rPr>
        <w:t>5</w:t>
      </w:r>
      <w:r w:rsidR="00CF33B7" w:rsidRPr="0002326A">
        <w:rPr>
          <w:rFonts w:ascii="Arial" w:hAnsi="Arial" w:cs="Arial"/>
          <w:sz w:val="22"/>
          <w:szCs w:val="22"/>
        </w:rPr>
        <w:t xml:space="preserve"> (Figure </w:t>
      </w:r>
      <w:r w:rsidR="007C7455">
        <w:rPr>
          <w:rFonts w:ascii="Arial" w:hAnsi="Arial" w:cs="Arial"/>
          <w:sz w:val="22"/>
          <w:szCs w:val="22"/>
        </w:rPr>
        <w:t>3</w:t>
      </w:r>
      <w:r w:rsidR="00DE7274" w:rsidRPr="0002326A">
        <w:rPr>
          <w:rFonts w:ascii="Arial" w:hAnsi="Arial" w:cs="Arial"/>
          <w:sz w:val="22"/>
          <w:szCs w:val="22"/>
        </w:rPr>
        <w:t>H</w:t>
      </w:r>
      <w:r w:rsidR="00CF33B7" w:rsidRPr="0002326A">
        <w:rPr>
          <w:rFonts w:ascii="Arial" w:hAnsi="Arial" w:cs="Arial"/>
          <w:sz w:val="22"/>
          <w:szCs w:val="22"/>
        </w:rPr>
        <w:t>, red lines).</w:t>
      </w:r>
      <w:r w:rsidR="00666678" w:rsidRPr="0002326A">
        <w:rPr>
          <w:rFonts w:ascii="Arial" w:hAnsi="Arial" w:cs="Arial"/>
          <w:sz w:val="22"/>
          <w:szCs w:val="22"/>
        </w:rPr>
        <w:t xml:space="preserve"> </w:t>
      </w:r>
    </w:p>
    <w:p w14:paraId="62A98FA9" w14:textId="1DF92F99" w:rsidR="00BC0F7E" w:rsidRDefault="00BC0F7E" w:rsidP="00F72CA7">
      <w:pPr>
        <w:pStyle w:val="Paragraph"/>
        <w:snapToGrid w:val="0"/>
        <w:spacing w:line="480" w:lineRule="auto"/>
        <w:ind w:firstLine="0"/>
        <w:rPr>
          <w:rFonts w:ascii="Arial" w:hAnsi="Arial" w:cs="Arial"/>
          <w:sz w:val="22"/>
          <w:szCs w:val="22"/>
        </w:rPr>
      </w:pPr>
    </w:p>
    <w:p w14:paraId="5261F392" w14:textId="0E0F7F18" w:rsidR="00BC0F7E" w:rsidRPr="001D7F41" w:rsidRDefault="00BC0F7E" w:rsidP="00BC0F7E">
      <w:pPr>
        <w:pStyle w:val="Paragraph"/>
        <w:snapToGrid w:val="0"/>
        <w:spacing w:line="480" w:lineRule="auto"/>
        <w:ind w:firstLine="0"/>
        <w:rPr>
          <w:i/>
          <w:iCs/>
        </w:rPr>
      </w:pPr>
      <w:r w:rsidRPr="001D7F41">
        <w:rPr>
          <w:rFonts w:ascii="Arial" w:hAnsi="Arial" w:cs="Arial"/>
          <w:i/>
          <w:iCs/>
          <w:sz w:val="22"/>
          <w:szCs w:val="22"/>
        </w:rPr>
        <w:t>Single-cell CD4</w:t>
      </w:r>
      <w:r w:rsidRPr="001D7F41">
        <w:rPr>
          <w:rFonts w:ascii="Arial" w:hAnsi="Arial" w:cs="Arial"/>
          <w:i/>
          <w:iCs/>
          <w:sz w:val="22"/>
          <w:szCs w:val="22"/>
          <w:vertAlign w:val="superscript"/>
        </w:rPr>
        <w:t>+</w:t>
      </w:r>
      <w:r w:rsidRPr="001D7F41">
        <w:rPr>
          <w:rFonts w:ascii="Arial" w:hAnsi="Arial" w:cs="Arial"/>
          <w:i/>
          <w:iCs/>
          <w:sz w:val="22"/>
          <w:szCs w:val="22"/>
        </w:rPr>
        <w:t xml:space="preserve"> T cell characterization in ccRCC </w:t>
      </w:r>
      <w:r w:rsidR="00024231">
        <w:rPr>
          <w:rFonts w:ascii="Arial" w:hAnsi="Arial" w:cs="Arial"/>
          <w:i/>
          <w:iCs/>
          <w:sz w:val="22"/>
          <w:szCs w:val="22"/>
        </w:rPr>
        <w:t>identifies</w:t>
      </w:r>
      <w:r w:rsidR="00024231" w:rsidRPr="001D7F41">
        <w:rPr>
          <w:rFonts w:ascii="Arial" w:hAnsi="Arial" w:cs="Arial"/>
          <w:i/>
          <w:iCs/>
          <w:sz w:val="22"/>
          <w:szCs w:val="22"/>
        </w:rPr>
        <w:t xml:space="preserve"> </w:t>
      </w:r>
      <w:r w:rsidRPr="001D7F41">
        <w:rPr>
          <w:rFonts w:ascii="Arial" w:hAnsi="Arial" w:cs="Arial"/>
          <w:i/>
          <w:iCs/>
          <w:sz w:val="22"/>
          <w:szCs w:val="22"/>
        </w:rPr>
        <w:t>disparate intratumoral</w:t>
      </w:r>
      <w:r w:rsidR="00024231">
        <w:rPr>
          <w:rFonts w:ascii="Arial" w:hAnsi="Arial" w:cs="Arial"/>
          <w:i/>
          <w:iCs/>
          <w:sz w:val="22"/>
          <w:szCs w:val="22"/>
        </w:rPr>
        <w:t xml:space="preserve"> populations</w:t>
      </w:r>
      <w:r w:rsidR="00A20477">
        <w:rPr>
          <w:rFonts w:ascii="Arial" w:hAnsi="Arial" w:cs="Arial"/>
          <w:i/>
          <w:iCs/>
          <w:sz w:val="22"/>
          <w:szCs w:val="22"/>
        </w:rPr>
        <w:t>.</w:t>
      </w:r>
    </w:p>
    <w:p w14:paraId="12C9F67E" w14:textId="0F15D464" w:rsidR="00BC0F7E" w:rsidRDefault="00BC0F7E" w:rsidP="00BC0F7E">
      <w:pPr>
        <w:pStyle w:val="Paragraph"/>
        <w:snapToGrid w:val="0"/>
        <w:spacing w:line="480" w:lineRule="auto"/>
        <w:ind w:firstLine="0"/>
        <w:rPr>
          <w:rFonts w:ascii="Arial" w:hAnsi="Arial" w:cs="Arial"/>
          <w:sz w:val="22"/>
          <w:szCs w:val="22"/>
        </w:rPr>
      </w:pPr>
      <w:r w:rsidRPr="001D7F41">
        <w:rPr>
          <w:rFonts w:ascii="Arial" w:hAnsi="Arial" w:cs="Arial"/>
          <w:sz w:val="22"/>
          <w:szCs w:val="22"/>
        </w:rPr>
        <w:t>CD4</w:t>
      </w:r>
      <w:r w:rsidRPr="001D7F41">
        <w:rPr>
          <w:rFonts w:ascii="Arial" w:hAnsi="Arial" w:cs="Arial"/>
          <w:sz w:val="22"/>
          <w:szCs w:val="22"/>
          <w:vertAlign w:val="superscript"/>
        </w:rPr>
        <w:t>+</w:t>
      </w:r>
      <w:r w:rsidRPr="001D7F41">
        <w:rPr>
          <w:rFonts w:ascii="Arial" w:hAnsi="Arial" w:cs="Arial"/>
          <w:sz w:val="22"/>
          <w:szCs w:val="22"/>
        </w:rPr>
        <w:t xml:space="preserve"> T cells can</w:t>
      </w:r>
      <w:r w:rsidR="00024231">
        <w:rPr>
          <w:rFonts w:ascii="Arial" w:hAnsi="Arial" w:cs="Arial"/>
          <w:sz w:val="22"/>
          <w:szCs w:val="22"/>
        </w:rPr>
        <w:t xml:space="preserve"> influence cancer pathogenesis </w:t>
      </w:r>
      <w:r w:rsidRPr="001D7F41">
        <w:rPr>
          <w:rFonts w:ascii="Arial" w:hAnsi="Arial" w:cs="Arial"/>
          <w:sz w:val="22"/>
          <w:szCs w:val="22"/>
        </w:rPr>
        <w:t xml:space="preserve">in various ways, either directly through cytolytic mechanisms or indirectly by modulating the tumor immune microenvironment. </w:t>
      </w:r>
      <w:r>
        <w:rPr>
          <w:rFonts w:ascii="Arial" w:hAnsi="Arial" w:cs="Arial"/>
          <w:sz w:val="22"/>
          <w:szCs w:val="22"/>
        </w:rPr>
        <w:t xml:space="preserve">Subclustering of </w:t>
      </w:r>
      <w:r>
        <w:rPr>
          <w:rFonts w:ascii="Arial" w:hAnsi="Arial" w:cs="Arial"/>
          <w:sz w:val="22"/>
          <w:szCs w:val="22"/>
        </w:rPr>
        <w:lastRenderedPageBreak/>
        <w:t>CD4</w:t>
      </w:r>
      <w:r w:rsidRPr="00CF7968">
        <w:rPr>
          <w:rFonts w:ascii="Arial" w:hAnsi="Arial" w:cs="Arial"/>
          <w:sz w:val="22"/>
          <w:szCs w:val="22"/>
          <w:vertAlign w:val="superscript"/>
        </w:rPr>
        <w:t>+</w:t>
      </w:r>
      <w:r>
        <w:rPr>
          <w:rFonts w:ascii="Arial" w:hAnsi="Arial" w:cs="Arial"/>
          <w:sz w:val="22"/>
          <w:szCs w:val="22"/>
        </w:rPr>
        <w:t xml:space="preserve"> T cells revealed 9 distinct clusters (Figure </w:t>
      </w:r>
      <w:r w:rsidR="007C7455">
        <w:rPr>
          <w:rFonts w:ascii="Arial" w:hAnsi="Arial" w:cs="Arial"/>
          <w:sz w:val="22"/>
          <w:szCs w:val="22"/>
        </w:rPr>
        <w:t>4A</w:t>
      </w:r>
      <w:r>
        <w:rPr>
          <w:rFonts w:ascii="Arial" w:hAnsi="Arial" w:cs="Arial"/>
          <w:sz w:val="22"/>
          <w:szCs w:val="22"/>
        </w:rPr>
        <w:t>), with a similar pattern</w:t>
      </w:r>
      <w:r w:rsidR="009F6FC5">
        <w:rPr>
          <w:rFonts w:ascii="Arial" w:hAnsi="Arial" w:cs="Arial"/>
          <w:sz w:val="22"/>
          <w:szCs w:val="22"/>
        </w:rPr>
        <w:t xml:space="preserve"> – as seen in CD8 T cells – of </w:t>
      </w:r>
      <w:r>
        <w:rPr>
          <w:rFonts w:ascii="Arial" w:hAnsi="Arial" w:cs="Arial"/>
          <w:sz w:val="22"/>
          <w:szCs w:val="22"/>
        </w:rPr>
        <w:t xml:space="preserve">tissue distribution </w:t>
      </w:r>
      <w:r w:rsidR="009F6FC5">
        <w:rPr>
          <w:rFonts w:ascii="Arial" w:hAnsi="Arial" w:cs="Arial"/>
          <w:sz w:val="22"/>
          <w:szCs w:val="22"/>
        </w:rPr>
        <w:t>with</w:t>
      </w:r>
      <w:r>
        <w:rPr>
          <w:rFonts w:ascii="Arial" w:hAnsi="Arial" w:cs="Arial"/>
          <w:sz w:val="22"/>
          <w:szCs w:val="22"/>
        </w:rPr>
        <w:t xml:space="preserve"> predominantly peripheral blood CD4</w:t>
      </w:r>
      <w:r w:rsidRPr="00D2149F">
        <w:rPr>
          <w:rFonts w:ascii="Arial" w:hAnsi="Arial" w:cs="Arial"/>
          <w:sz w:val="22"/>
          <w:szCs w:val="22"/>
          <w:vertAlign w:val="superscript"/>
        </w:rPr>
        <w:t>+</w:t>
      </w:r>
      <w:r>
        <w:rPr>
          <w:rFonts w:ascii="Arial" w:hAnsi="Arial" w:cs="Arial"/>
          <w:sz w:val="22"/>
          <w:szCs w:val="22"/>
        </w:rPr>
        <w:t xml:space="preserve"> T cells on the right leading to tissue-infiltrating CD4</w:t>
      </w:r>
      <w:r w:rsidRPr="00835B79">
        <w:rPr>
          <w:rFonts w:ascii="Arial" w:hAnsi="Arial" w:cs="Arial"/>
          <w:sz w:val="22"/>
          <w:szCs w:val="22"/>
          <w:vertAlign w:val="superscript"/>
        </w:rPr>
        <w:t>+</w:t>
      </w:r>
      <w:r>
        <w:rPr>
          <w:rFonts w:ascii="Arial" w:hAnsi="Arial" w:cs="Arial"/>
          <w:sz w:val="22"/>
          <w:szCs w:val="22"/>
        </w:rPr>
        <w:t xml:space="preserve"> T cells on the left (Figure </w:t>
      </w:r>
      <w:r w:rsidR="007C7455">
        <w:rPr>
          <w:rFonts w:ascii="Arial" w:hAnsi="Arial" w:cs="Arial"/>
          <w:sz w:val="22"/>
          <w:szCs w:val="22"/>
        </w:rPr>
        <w:t>4B</w:t>
      </w:r>
      <w:r>
        <w:rPr>
          <w:rFonts w:ascii="Arial" w:hAnsi="Arial" w:cs="Arial"/>
          <w:sz w:val="22"/>
          <w:szCs w:val="22"/>
        </w:rPr>
        <w:t xml:space="preserve">). The CD4_8 was </w:t>
      </w:r>
      <w:r w:rsidR="004C58A7">
        <w:rPr>
          <w:rFonts w:ascii="Arial" w:hAnsi="Arial" w:cs="Arial"/>
          <w:sz w:val="22"/>
          <w:szCs w:val="22"/>
        </w:rPr>
        <w:t xml:space="preserve">composed </w:t>
      </w:r>
      <w:r>
        <w:rPr>
          <w:rFonts w:ascii="Arial" w:hAnsi="Arial" w:cs="Arial"/>
          <w:sz w:val="22"/>
          <w:szCs w:val="22"/>
        </w:rPr>
        <w:t>solely of peripheral blood cells from the hea</w:t>
      </w:r>
      <w:r w:rsidR="004C58A7">
        <w:rPr>
          <w:rFonts w:ascii="Arial" w:hAnsi="Arial" w:cs="Arial"/>
          <w:sz w:val="22"/>
          <w:szCs w:val="22"/>
        </w:rPr>
        <w:t>l</w:t>
      </w:r>
      <w:r>
        <w:rPr>
          <w:rFonts w:ascii="Arial" w:hAnsi="Arial" w:cs="Arial"/>
          <w:sz w:val="22"/>
          <w:szCs w:val="22"/>
        </w:rPr>
        <w:t>thy donor and was eliminated from the remaining analysis.</w:t>
      </w:r>
      <w:r w:rsidRPr="00835B79">
        <w:rPr>
          <w:rFonts w:ascii="Arial" w:hAnsi="Arial" w:cs="Arial"/>
          <w:sz w:val="22"/>
          <w:szCs w:val="22"/>
        </w:rPr>
        <w:t xml:space="preserve"> </w:t>
      </w:r>
      <w:r>
        <w:rPr>
          <w:rFonts w:ascii="Arial" w:hAnsi="Arial" w:cs="Arial"/>
          <w:sz w:val="22"/>
          <w:szCs w:val="22"/>
        </w:rPr>
        <w:t>Like the CD8</w:t>
      </w:r>
      <w:r w:rsidRPr="00CF7968">
        <w:rPr>
          <w:rFonts w:ascii="Arial" w:hAnsi="Arial" w:cs="Arial"/>
          <w:sz w:val="22"/>
          <w:szCs w:val="22"/>
          <w:vertAlign w:val="superscript"/>
        </w:rPr>
        <w:t>+</w:t>
      </w:r>
      <w:r>
        <w:rPr>
          <w:rFonts w:ascii="Arial" w:hAnsi="Arial" w:cs="Arial"/>
          <w:sz w:val="22"/>
          <w:szCs w:val="22"/>
        </w:rPr>
        <w:t xml:space="preserve"> T cells, we next examined the canonical and differential T cell markers along the UMAP (Figure </w:t>
      </w:r>
      <w:r w:rsidR="007C7455">
        <w:rPr>
          <w:rFonts w:ascii="Arial" w:hAnsi="Arial" w:cs="Arial"/>
          <w:sz w:val="22"/>
          <w:szCs w:val="22"/>
        </w:rPr>
        <w:t>4</w:t>
      </w:r>
      <w:r>
        <w:rPr>
          <w:rFonts w:ascii="Arial" w:hAnsi="Arial" w:cs="Arial"/>
          <w:sz w:val="22"/>
          <w:szCs w:val="22"/>
        </w:rPr>
        <w:t xml:space="preserve">C). The first pattern that emerged was a naïve </w:t>
      </w:r>
      <w:r w:rsidRPr="009B229C">
        <w:rPr>
          <w:rFonts w:ascii="Arial" w:hAnsi="Arial" w:cs="Arial"/>
          <w:i/>
          <w:iCs/>
          <w:sz w:val="22"/>
          <w:szCs w:val="22"/>
        </w:rPr>
        <w:t>CCR7</w:t>
      </w:r>
      <w:r w:rsidRPr="009B229C">
        <w:rPr>
          <w:rFonts w:ascii="Arial" w:hAnsi="Arial" w:cs="Arial"/>
          <w:sz w:val="22"/>
          <w:szCs w:val="22"/>
          <w:vertAlign w:val="superscript"/>
        </w:rPr>
        <w:t>+</w:t>
      </w:r>
      <w:r>
        <w:rPr>
          <w:rFonts w:ascii="Arial" w:hAnsi="Arial" w:cs="Arial"/>
          <w:sz w:val="22"/>
          <w:szCs w:val="22"/>
        </w:rPr>
        <w:t xml:space="preserve"> </w:t>
      </w:r>
      <w:r w:rsidRPr="009B229C">
        <w:rPr>
          <w:rFonts w:ascii="Arial" w:hAnsi="Arial" w:cs="Arial"/>
          <w:i/>
          <w:iCs/>
          <w:sz w:val="22"/>
          <w:szCs w:val="22"/>
        </w:rPr>
        <w:t>SELL</w:t>
      </w:r>
      <w:r w:rsidRPr="009B229C">
        <w:rPr>
          <w:rFonts w:ascii="Arial" w:hAnsi="Arial" w:cs="Arial"/>
          <w:sz w:val="22"/>
          <w:szCs w:val="22"/>
          <w:vertAlign w:val="superscript"/>
        </w:rPr>
        <w:t>+</w:t>
      </w:r>
      <w:r>
        <w:rPr>
          <w:rFonts w:ascii="Arial" w:hAnsi="Arial" w:cs="Arial"/>
          <w:sz w:val="22"/>
          <w:szCs w:val="22"/>
        </w:rPr>
        <w:t xml:space="preserve"> </w:t>
      </w:r>
      <w:r w:rsidRPr="009B229C">
        <w:rPr>
          <w:rFonts w:ascii="Arial" w:hAnsi="Arial" w:cs="Arial"/>
          <w:i/>
          <w:iCs/>
          <w:sz w:val="22"/>
          <w:szCs w:val="22"/>
        </w:rPr>
        <w:t>TCF7</w:t>
      </w:r>
      <w:r w:rsidRPr="009B229C">
        <w:rPr>
          <w:rFonts w:ascii="Arial" w:hAnsi="Arial" w:cs="Arial"/>
          <w:sz w:val="22"/>
          <w:szCs w:val="22"/>
          <w:vertAlign w:val="superscript"/>
        </w:rPr>
        <w:t>+</w:t>
      </w:r>
      <w:r>
        <w:rPr>
          <w:rFonts w:ascii="Arial" w:hAnsi="Arial" w:cs="Arial"/>
          <w:sz w:val="22"/>
          <w:szCs w:val="22"/>
        </w:rPr>
        <w:t xml:space="preserve"> being seen in CD4_1 and CD4_3 (Figure </w:t>
      </w:r>
      <w:r w:rsidR="007C7455">
        <w:rPr>
          <w:rFonts w:ascii="Arial" w:hAnsi="Arial" w:cs="Arial"/>
          <w:sz w:val="22"/>
          <w:szCs w:val="22"/>
        </w:rPr>
        <w:t>4</w:t>
      </w:r>
      <w:r>
        <w:rPr>
          <w:rFonts w:ascii="Arial" w:hAnsi="Arial" w:cs="Arial"/>
          <w:sz w:val="22"/>
          <w:szCs w:val="22"/>
        </w:rPr>
        <w:t xml:space="preserve">C). Within the tumor-infiltrating CD4_4 cluster, we observed increased expression of the Th1 driver </w:t>
      </w:r>
      <w:r w:rsidRPr="00CF7968">
        <w:rPr>
          <w:rFonts w:ascii="Arial" w:hAnsi="Arial" w:cs="Arial"/>
          <w:i/>
          <w:sz w:val="22"/>
          <w:szCs w:val="22"/>
        </w:rPr>
        <w:t>TBX21</w:t>
      </w:r>
      <w:r>
        <w:rPr>
          <w:rFonts w:ascii="Arial" w:hAnsi="Arial" w:cs="Arial"/>
          <w:sz w:val="22"/>
          <w:szCs w:val="22"/>
        </w:rPr>
        <w:t xml:space="preserve"> (T-bet), activation marker </w:t>
      </w:r>
      <w:r w:rsidRPr="00CF7968">
        <w:rPr>
          <w:rFonts w:ascii="Arial" w:hAnsi="Arial" w:cs="Arial"/>
          <w:i/>
          <w:sz w:val="22"/>
          <w:szCs w:val="22"/>
        </w:rPr>
        <w:t>LAG3</w:t>
      </w:r>
      <w:r>
        <w:rPr>
          <w:rFonts w:ascii="Arial" w:hAnsi="Arial" w:cs="Arial"/>
          <w:sz w:val="22"/>
          <w:szCs w:val="22"/>
        </w:rPr>
        <w:t xml:space="preserve"> and </w:t>
      </w:r>
      <w:r w:rsidRPr="00CF7968">
        <w:rPr>
          <w:rFonts w:ascii="Arial" w:hAnsi="Arial" w:cs="Arial"/>
          <w:i/>
          <w:sz w:val="22"/>
          <w:szCs w:val="22"/>
        </w:rPr>
        <w:t>NR4A2</w:t>
      </w:r>
      <w:r>
        <w:rPr>
          <w:rFonts w:ascii="Arial" w:hAnsi="Arial" w:cs="Arial"/>
          <w:sz w:val="22"/>
          <w:szCs w:val="22"/>
        </w:rPr>
        <w:t xml:space="preserve"> and cytokine expression (Figure </w:t>
      </w:r>
      <w:r w:rsidR="007C7455">
        <w:rPr>
          <w:rFonts w:ascii="Arial" w:hAnsi="Arial" w:cs="Arial"/>
          <w:sz w:val="22"/>
          <w:szCs w:val="22"/>
        </w:rPr>
        <w:t>4</w:t>
      </w:r>
      <w:r>
        <w:rPr>
          <w:rFonts w:ascii="Arial" w:hAnsi="Arial" w:cs="Arial"/>
          <w:sz w:val="22"/>
          <w:szCs w:val="22"/>
        </w:rPr>
        <w:t xml:space="preserve">C). Both CD4_5 and CD4_7 had expression of regulatory T (Tregs) cell markers (Figure </w:t>
      </w:r>
      <w:r w:rsidR="007C7455">
        <w:rPr>
          <w:rFonts w:ascii="Arial" w:hAnsi="Arial" w:cs="Arial"/>
          <w:sz w:val="22"/>
          <w:szCs w:val="22"/>
        </w:rPr>
        <w:t>4</w:t>
      </w:r>
      <w:r>
        <w:rPr>
          <w:rFonts w:ascii="Arial" w:hAnsi="Arial" w:cs="Arial"/>
          <w:sz w:val="22"/>
          <w:szCs w:val="22"/>
        </w:rPr>
        <w:t xml:space="preserve">C), with higher levels of </w:t>
      </w:r>
      <w:r w:rsidRPr="00CF7968">
        <w:rPr>
          <w:rFonts w:ascii="Arial" w:hAnsi="Arial" w:cs="Arial"/>
          <w:i/>
          <w:iCs/>
          <w:sz w:val="22"/>
          <w:szCs w:val="22"/>
        </w:rPr>
        <w:t>FOXP3</w:t>
      </w:r>
      <w:r>
        <w:rPr>
          <w:rFonts w:ascii="Arial" w:hAnsi="Arial" w:cs="Arial"/>
          <w:sz w:val="22"/>
          <w:szCs w:val="22"/>
        </w:rPr>
        <w:t xml:space="preserve">, </w:t>
      </w:r>
      <w:r w:rsidRPr="00CF7968">
        <w:rPr>
          <w:rFonts w:ascii="Arial" w:hAnsi="Arial" w:cs="Arial"/>
          <w:i/>
          <w:iCs/>
          <w:sz w:val="22"/>
          <w:szCs w:val="22"/>
        </w:rPr>
        <w:t xml:space="preserve">IL2RA </w:t>
      </w:r>
      <w:r>
        <w:rPr>
          <w:rFonts w:ascii="Arial" w:hAnsi="Arial" w:cs="Arial"/>
          <w:sz w:val="22"/>
          <w:szCs w:val="22"/>
        </w:rPr>
        <w:t xml:space="preserve">(CD25), </w:t>
      </w:r>
      <w:r w:rsidRPr="00CF7968">
        <w:rPr>
          <w:rFonts w:ascii="Arial" w:hAnsi="Arial" w:cs="Arial"/>
          <w:i/>
          <w:iCs/>
          <w:sz w:val="22"/>
          <w:szCs w:val="22"/>
        </w:rPr>
        <w:t>CTLA4</w:t>
      </w:r>
      <w:r>
        <w:rPr>
          <w:rFonts w:ascii="Arial" w:hAnsi="Arial" w:cs="Arial"/>
          <w:sz w:val="22"/>
          <w:szCs w:val="22"/>
        </w:rPr>
        <w:t xml:space="preserve"> and </w:t>
      </w:r>
      <w:r w:rsidRPr="00CF7968">
        <w:rPr>
          <w:rFonts w:ascii="Arial" w:hAnsi="Arial" w:cs="Arial"/>
          <w:i/>
          <w:iCs/>
          <w:sz w:val="22"/>
          <w:szCs w:val="22"/>
        </w:rPr>
        <w:t>TNFRSF18</w:t>
      </w:r>
      <w:r>
        <w:rPr>
          <w:rFonts w:ascii="Arial" w:hAnsi="Arial" w:cs="Arial"/>
          <w:sz w:val="22"/>
          <w:szCs w:val="22"/>
        </w:rPr>
        <w:t xml:space="preserve"> (GITR) in the tumor-predominant CD4_5 (Figure </w:t>
      </w:r>
      <w:r w:rsidR="007C7455">
        <w:rPr>
          <w:rFonts w:ascii="Arial" w:hAnsi="Arial" w:cs="Arial"/>
          <w:sz w:val="22"/>
          <w:szCs w:val="22"/>
        </w:rPr>
        <w:t>4</w:t>
      </w:r>
      <w:r>
        <w:rPr>
          <w:rFonts w:ascii="Arial" w:hAnsi="Arial" w:cs="Arial"/>
          <w:sz w:val="22"/>
          <w:szCs w:val="22"/>
        </w:rPr>
        <w:t xml:space="preserve">C). </w:t>
      </w:r>
    </w:p>
    <w:p w14:paraId="6901FA11" w14:textId="77777777" w:rsidR="00BC0F7E" w:rsidRDefault="00BC0F7E" w:rsidP="00BC0F7E">
      <w:pPr>
        <w:pStyle w:val="Paragraph"/>
        <w:snapToGrid w:val="0"/>
        <w:spacing w:line="480" w:lineRule="auto"/>
        <w:ind w:firstLine="0"/>
        <w:rPr>
          <w:rFonts w:ascii="Arial" w:hAnsi="Arial" w:cs="Arial"/>
          <w:sz w:val="22"/>
          <w:szCs w:val="22"/>
        </w:rPr>
      </w:pPr>
    </w:p>
    <w:p w14:paraId="7BA3B4F4" w14:textId="14E75906" w:rsidR="00BC0F7E" w:rsidRPr="00BC0F7E" w:rsidRDefault="00BC0F7E" w:rsidP="00F72CA7">
      <w:pPr>
        <w:pStyle w:val="Paragraph"/>
        <w:snapToGrid w:val="0"/>
        <w:spacing w:line="480" w:lineRule="auto"/>
        <w:ind w:firstLine="0"/>
        <w:rPr>
          <w:color w:val="000000"/>
        </w:rPr>
      </w:pPr>
      <w:r w:rsidRPr="000F0BCF">
        <w:rPr>
          <w:rFonts w:ascii="Arial" w:hAnsi="Arial" w:cs="Arial"/>
          <w:color w:val="000000"/>
          <w:sz w:val="21"/>
          <w:szCs w:val="21"/>
        </w:rPr>
        <w:t>Constructing the cell trajectory curves based on the CD4</w:t>
      </w:r>
      <w:r w:rsidRPr="007C7455">
        <w:rPr>
          <w:rFonts w:ascii="Arial" w:hAnsi="Arial" w:cs="Arial"/>
          <w:color w:val="000000"/>
          <w:sz w:val="21"/>
          <w:szCs w:val="21"/>
          <w:vertAlign w:val="superscript"/>
        </w:rPr>
        <w:t>+</w:t>
      </w:r>
      <w:r w:rsidRPr="000F0BCF">
        <w:rPr>
          <w:rFonts w:ascii="Arial" w:hAnsi="Arial" w:cs="Arial"/>
          <w:color w:val="000000"/>
          <w:sz w:val="21"/>
          <w:szCs w:val="21"/>
        </w:rPr>
        <w:t xml:space="preserve"> subclustering, we observed two </w:t>
      </w:r>
      <w:r w:rsidR="009F6FC5">
        <w:rPr>
          <w:rFonts w:ascii="Arial" w:hAnsi="Arial" w:cs="Arial"/>
          <w:color w:val="000000"/>
          <w:sz w:val="21"/>
          <w:szCs w:val="21"/>
        </w:rPr>
        <w:t>root</w:t>
      </w:r>
      <w:r w:rsidR="009F6FC5" w:rsidRPr="000F0BCF">
        <w:rPr>
          <w:rFonts w:ascii="Arial" w:hAnsi="Arial" w:cs="Arial"/>
          <w:color w:val="000000"/>
          <w:sz w:val="21"/>
          <w:szCs w:val="21"/>
        </w:rPr>
        <w:t xml:space="preserve"> </w:t>
      </w:r>
      <w:r w:rsidRPr="000F0BCF">
        <w:rPr>
          <w:rFonts w:ascii="Arial" w:hAnsi="Arial" w:cs="Arial"/>
          <w:color w:val="000000"/>
          <w:sz w:val="21"/>
          <w:szCs w:val="21"/>
        </w:rPr>
        <w:t xml:space="preserve">points of the </w:t>
      </w:r>
      <w:r w:rsidRPr="000F0BCF">
        <w:rPr>
          <w:rFonts w:ascii="Arial" w:hAnsi="Arial" w:cs="Arial"/>
          <w:i/>
          <w:iCs/>
          <w:sz w:val="21"/>
          <w:szCs w:val="21"/>
        </w:rPr>
        <w:t>CCR7</w:t>
      </w:r>
      <w:r w:rsidRPr="000F0BCF">
        <w:rPr>
          <w:rFonts w:ascii="Arial" w:hAnsi="Arial" w:cs="Arial"/>
          <w:sz w:val="21"/>
          <w:szCs w:val="21"/>
          <w:vertAlign w:val="superscript"/>
        </w:rPr>
        <w:t>+</w:t>
      </w:r>
      <w:r w:rsidRPr="000F0BCF">
        <w:rPr>
          <w:rFonts w:ascii="Arial" w:hAnsi="Arial" w:cs="Arial"/>
          <w:sz w:val="21"/>
          <w:szCs w:val="21"/>
        </w:rPr>
        <w:t xml:space="preserve"> </w:t>
      </w:r>
      <w:r w:rsidRPr="000F0BCF">
        <w:rPr>
          <w:rFonts w:ascii="Arial" w:hAnsi="Arial" w:cs="Arial"/>
          <w:i/>
          <w:iCs/>
          <w:sz w:val="21"/>
          <w:szCs w:val="21"/>
        </w:rPr>
        <w:t>SELL</w:t>
      </w:r>
      <w:r w:rsidRPr="000F0BCF">
        <w:rPr>
          <w:rFonts w:ascii="Arial" w:hAnsi="Arial" w:cs="Arial"/>
          <w:sz w:val="21"/>
          <w:szCs w:val="21"/>
          <w:vertAlign w:val="superscript"/>
        </w:rPr>
        <w:t>+</w:t>
      </w:r>
      <w:r w:rsidRPr="000F0BCF">
        <w:rPr>
          <w:rFonts w:ascii="Arial" w:hAnsi="Arial" w:cs="Arial"/>
          <w:sz w:val="21"/>
          <w:szCs w:val="21"/>
        </w:rPr>
        <w:t xml:space="preserve"> </w:t>
      </w:r>
      <w:r w:rsidRPr="000F0BCF">
        <w:rPr>
          <w:rFonts w:ascii="Arial" w:hAnsi="Arial" w:cs="Arial"/>
          <w:i/>
          <w:iCs/>
          <w:sz w:val="21"/>
          <w:szCs w:val="21"/>
        </w:rPr>
        <w:t>TCF7</w:t>
      </w:r>
      <w:r w:rsidRPr="000F0BCF">
        <w:rPr>
          <w:rFonts w:ascii="Arial" w:hAnsi="Arial" w:cs="Arial"/>
          <w:sz w:val="21"/>
          <w:szCs w:val="21"/>
          <w:vertAlign w:val="superscript"/>
        </w:rPr>
        <w:t>+</w:t>
      </w:r>
      <w:r w:rsidRPr="000F0BCF">
        <w:rPr>
          <w:rFonts w:ascii="Arial" w:hAnsi="Arial" w:cs="Arial"/>
          <w:sz w:val="21"/>
          <w:szCs w:val="21"/>
        </w:rPr>
        <w:t xml:space="preserve"> Clusters CD4_1 and CD4_3 leading to a common CD4_4 termination (Figure</w:t>
      </w:r>
      <w:r w:rsidRPr="00571916">
        <w:rPr>
          <w:rFonts w:ascii="Arial" w:hAnsi="Arial" w:cs="Arial"/>
          <w:sz w:val="22"/>
          <w:szCs w:val="22"/>
        </w:rPr>
        <w:t xml:space="preserve"> </w:t>
      </w:r>
      <w:r w:rsidR="007C7455">
        <w:rPr>
          <w:rFonts w:ascii="Arial" w:hAnsi="Arial" w:cs="Arial"/>
          <w:sz w:val="22"/>
          <w:szCs w:val="22"/>
        </w:rPr>
        <w:t>4</w:t>
      </w:r>
      <w:r w:rsidRPr="00571916">
        <w:rPr>
          <w:rFonts w:ascii="Arial" w:hAnsi="Arial" w:cs="Arial"/>
          <w:sz w:val="22"/>
          <w:szCs w:val="22"/>
        </w:rPr>
        <w:t>D). Unlike the other CD4</w:t>
      </w:r>
      <w:r w:rsidRPr="00B51CE4">
        <w:rPr>
          <w:rFonts w:ascii="Arial" w:hAnsi="Arial" w:cs="Arial"/>
          <w:sz w:val="22"/>
          <w:szCs w:val="22"/>
          <w:vertAlign w:val="superscript"/>
        </w:rPr>
        <w:t>+</w:t>
      </w:r>
      <w:r w:rsidRPr="00571916">
        <w:rPr>
          <w:rFonts w:ascii="Arial" w:hAnsi="Arial" w:cs="Arial"/>
          <w:sz w:val="22"/>
          <w:szCs w:val="22"/>
        </w:rPr>
        <w:t xml:space="preserve"> T cells, the curve generated for Tregs was divergent, starting at CD4_5 through CD4_7 and into CD4_4</w:t>
      </w:r>
      <w:r>
        <w:rPr>
          <w:rFonts w:ascii="Arial" w:hAnsi="Arial" w:cs="Arial"/>
          <w:sz w:val="22"/>
          <w:szCs w:val="22"/>
        </w:rPr>
        <w:t xml:space="preserve"> (Figure </w:t>
      </w:r>
      <w:r w:rsidR="007C7455">
        <w:rPr>
          <w:rFonts w:ascii="Arial" w:hAnsi="Arial" w:cs="Arial"/>
          <w:sz w:val="22"/>
          <w:szCs w:val="22"/>
        </w:rPr>
        <w:t>4</w:t>
      </w:r>
      <w:r>
        <w:rPr>
          <w:rFonts w:ascii="Arial" w:hAnsi="Arial" w:cs="Arial"/>
          <w:sz w:val="22"/>
          <w:szCs w:val="22"/>
        </w:rPr>
        <w:t>D)</w:t>
      </w:r>
      <w:r w:rsidRPr="00571916">
        <w:rPr>
          <w:rFonts w:ascii="Arial" w:hAnsi="Arial" w:cs="Arial"/>
          <w:sz w:val="22"/>
          <w:szCs w:val="22"/>
        </w:rPr>
        <w:t>. This likely represents a distinct expression pattern for Tregs (shared by CD4_5 and CD4_7) compared to other tumor-infiltrating CD4</w:t>
      </w:r>
      <w:r w:rsidRPr="00571916">
        <w:rPr>
          <w:rFonts w:ascii="Arial" w:hAnsi="Arial" w:cs="Arial"/>
          <w:sz w:val="22"/>
          <w:szCs w:val="22"/>
          <w:vertAlign w:val="superscript"/>
        </w:rPr>
        <w:t>+</w:t>
      </w:r>
      <w:r w:rsidRPr="00571916">
        <w:rPr>
          <w:rFonts w:ascii="Arial" w:hAnsi="Arial" w:cs="Arial"/>
          <w:sz w:val="22"/>
          <w:szCs w:val="22"/>
        </w:rPr>
        <w:t xml:space="preserve"> T cells.</w:t>
      </w:r>
      <w:r>
        <w:rPr>
          <w:rFonts w:ascii="Arial" w:hAnsi="Arial" w:cs="Arial"/>
          <w:sz w:val="22"/>
          <w:szCs w:val="22"/>
        </w:rPr>
        <w:t xml:space="preserve"> In addition, compared to the CD8</w:t>
      </w:r>
      <w:r w:rsidRPr="00B51CE4">
        <w:rPr>
          <w:rFonts w:ascii="Arial" w:hAnsi="Arial" w:cs="Arial"/>
          <w:sz w:val="22"/>
          <w:szCs w:val="22"/>
          <w:vertAlign w:val="superscript"/>
        </w:rPr>
        <w:t>+</w:t>
      </w:r>
      <w:r>
        <w:rPr>
          <w:rFonts w:ascii="Arial" w:hAnsi="Arial" w:cs="Arial"/>
          <w:sz w:val="22"/>
          <w:szCs w:val="22"/>
        </w:rPr>
        <w:t xml:space="preserve"> subclustering, modest clonal expansion was seen in CD4_4 and CD4_5 and was not a clear pattern for cell trajectory</w:t>
      </w:r>
      <w:r w:rsidR="009E221A">
        <w:rPr>
          <w:rFonts w:ascii="Arial" w:hAnsi="Arial" w:cs="Arial"/>
          <w:sz w:val="22"/>
          <w:szCs w:val="22"/>
        </w:rPr>
        <w:t xml:space="preserve"> (Figure 4E)</w:t>
      </w:r>
      <w:r>
        <w:rPr>
          <w:rFonts w:ascii="Arial" w:hAnsi="Arial" w:cs="Arial"/>
          <w:sz w:val="22"/>
          <w:szCs w:val="22"/>
        </w:rPr>
        <w:t>.</w:t>
      </w:r>
      <w:r w:rsidRPr="00571916">
        <w:rPr>
          <w:rFonts w:ascii="Arial" w:hAnsi="Arial" w:cs="Arial"/>
          <w:sz w:val="22"/>
          <w:szCs w:val="22"/>
        </w:rPr>
        <w:t xml:space="preserve"> With the common termination point for the curves at Cluster CD4_4, we next wanted to examine if there </w:t>
      </w:r>
      <w:r w:rsidR="009F6FC5">
        <w:rPr>
          <w:rFonts w:ascii="Arial" w:hAnsi="Arial" w:cs="Arial"/>
          <w:sz w:val="22"/>
          <w:szCs w:val="22"/>
        </w:rPr>
        <w:t>are</w:t>
      </w:r>
      <w:r w:rsidR="009F6FC5" w:rsidRPr="00571916">
        <w:rPr>
          <w:rFonts w:ascii="Arial" w:hAnsi="Arial" w:cs="Arial"/>
          <w:sz w:val="22"/>
          <w:szCs w:val="22"/>
        </w:rPr>
        <w:t xml:space="preserve"> </w:t>
      </w:r>
      <w:r w:rsidRPr="00571916">
        <w:rPr>
          <w:rFonts w:ascii="Arial" w:hAnsi="Arial" w:cs="Arial"/>
          <w:sz w:val="22"/>
          <w:szCs w:val="22"/>
        </w:rPr>
        <w:t>common markers for CD4</w:t>
      </w:r>
      <w:r w:rsidRPr="00571916">
        <w:rPr>
          <w:rFonts w:ascii="Arial" w:hAnsi="Arial" w:cs="Arial"/>
          <w:sz w:val="22"/>
          <w:szCs w:val="22"/>
          <w:vertAlign w:val="superscript"/>
        </w:rPr>
        <w:t>+</w:t>
      </w:r>
      <w:r w:rsidRPr="00571916">
        <w:rPr>
          <w:rFonts w:ascii="Arial" w:hAnsi="Arial" w:cs="Arial"/>
          <w:sz w:val="22"/>
          <w:szCs w:val="22"/>
        </w:rPr>
        <w:t xml:space="preserve"> T cell infiltration</w:t>
      </w:r>
      <w:r>
        <w:rPr>
          <w:rFonts w:ascii="Arial" w:hAnsi="Arial" w:cs="Arial"/>
          <w:sz w:val="22"/>
          <w:szCs w:val="22"/>
        </w:rPr>
        <w:t xml:space="preserve"> in ccRCC by comparing tumor-infiltering to peripheral-blood CD4</w:t>
      </w:r>
      <w:r w:rsidRPr="000F0BCF">
        <w:rPr>
          <w:rFonts w:ascii="Arial" w:hAnsi="Arial" w:cs="Arial"/>
          <w:sz w:val="22"/>
          <w:szCs w:val="22"/>
          <w:vertAlign w:val="superscript"/>
        </w:rPr>
        <w:t>+</w:t>
      </w:r>
      <w:r>
        <w:rPr>
          <w:rFonts w:ascii="Arial" w:hAnsi="Arial" w:cs="Arial"/>
          <w:sz w:val="22"/>
          <w:szCs w:val="22"/>
        </w:rPr>
        <w:t xml:space="preserve"> T cells. Within</w:t>
      </w:r>
      <w:r w:rsidR="004C58A7">
        <w:rPr>
          <w:rFonts w:ascii="Arial" w:hAnsi="Arial" w:cs="Arial"/>
          <w:sz w:val="22"/>
          <w:szCs w:val="22"/>
        </w:rPr>
        <w:t xml:space="preserve"> the</w:t>
      </w:r>
      <w:r>
        <w:rPr>
          <w:rFonts w:ascii="Arial" w:hAnsi="Arial" w:cs="Arial"/>
          <w:sz w:val="22"/>
          <w:szCs w:val="22"/>
        </w:rPr>
        <w:t xml:space="preserve"> tumor-infiltrating CD4</w:t>
      </w:r>
      <w:r w:rsidRPr="00016C1A">
        <w:rPr>
          <w:rFonts w:ascii="Arial" w:hAnsi="Arial" w:cs="Arial"/>
          <w:sz w:val="22"/>
          <w:szCs w:val="22"/>
          <w:vertAlign w:val="superscript"/>
        </w:rPr>
        <w:t>+</w:t>
      </w:r>
      <w:r>
        <w:rPr>
          <w:rFonts w:ascii="Arial" w:hAnsi="Arial" w:cs="Arial"/>
          <w:sz w:val="22"/>
          <w:szCs w:val="22"/>
        </w:rPr>
        <w:t xml:space="preserve"> T cell, 203 genes adjusted p-value &lt; 0.05, log-fold change ≥ 0.5 and ∆ cell percent &gt; 10% (</w:t>
      </w:r>
      <w:r w:rsidRPr="00864F4C">
        <w:rPr>
          <w:rFonts w:ascii="Arial" w:hAnsi="Arial" w:cs="Arial"/>
          <w:sz w:val="22"/>
          <w:szCs w:val="22"/>
        </w:rPr>
        <w:t xml:space="preserve">Supplemental Table </w:t>
      </w:r>
      <w:r w:rsidR="004B43AC">
        <w:rPr>
          <w:rFonts w:ascii="Arial" w:hAnsi="Arial" w:cs="Arial"/>
          <w:sz w:val="22"/>
          <w:szCs w:val="22"/>
        </w:rPr>
        <w:t>5</w:t>
      </w:r>
      <w:r>
        <w:rPr>
          <w:rFonts w:ascii="Arial" w:hAnsi="Arial" w:cs="Arial"/>
          <w:sz w:val="22"/>
          <w:szCs w:val="22"/>
        </w:rPr>
        <w:t>). Upregulated within the tumor-infiltrating CD4</w:t>
      </w:r>
      <w:r w:rsidRPr="003C7C92">
        <w:rPr>
          <w:rFonts w:ascii="Arial" w:hAnsi="Arial" w:cs="Arial"/>
          <w:sz w:val="22"/>
          <w:szCs w:val="22"/>
          <w:vertAlign w:val="superscript"/>
        </w:rPr>
        <w:t>+</w:t>
      </w:r>
      <w:r>
        <w:rPr>
          <w:rFonts w:ascii="Arial" w:hAnsi="Arial" w:cs="Arial"/>
          <w:sz w:val="22"/>
          <w:szCs w:val="22"/>
        </w:rPr>
        <w:t xml:space="preserve"> T cells were heat shock proteins (</w:t>
      </w:r>
      <w:r w:rsidRPr="003C7C92">
        <w:rPr>
          <w:rFonts w:ascii="Arial" w:hAnsi="Arial" w:cs="Arial"/>
          <w:i/>
          <w:iCs/>
          <w:sz w:val="22"/>
          <w:szCs w:val="22"/>
        </w:rPr>
        <w:t xml:space="preserve">HSPA1A </w:t>
      </w:r>
      <w:r>
        <w:rPr>
          <w:rFonts w:ascii="Arial" w:hAnsi="Arial" w:cs="Arial"/>
          <w:sz w:val="22"/>
          <w:szCs w:val="22"/>
        </w:rPr>
        <w:t xml:space="preserve">and </w:t>
      </w:r>
      <w:r w:rsidRPr="003C7C92">
        <w:rPr>
          <w:rFonts w:ascii="Arial" w:hAnsi="Arial" w:cs="Arial"/>
          <w:i/>
          <w:iCs/>
          <w:sz w:val="22"/>
          <w:szCs w:val="22"/>
        </w:rPr>
        <w:t>HSPA1B</w:t>
      </w:r>
      <w:r>
        <w:rPr>
          <w:rFonts w:ascii="Arial" w:hAnsi="Arial" w:cs="Arial"/>
          <w:sz w:val="22"/>
          <w:szCs w:val="22"/>
        </w:rPr>
        <w:t>), Jun and FOS constituents (</w:t>
      </w:r>
      <w:r w:rsidRPr="003C7C92">
        <w:rPr>
          <w:rFonts w:ascii="Arial" w:hAnsi="Arial" w:cs="Arial"/>
          <w:i/>
          <w:iCs/>
          <w:sz w:val="22"/>
          <w:szCs w:val="22"/>
        </w:rPr>
        <w:t>FOS</w:t>
      </w:r>
      <w:r>
        <w:rPr>
          <w:rFonts w:ascii="Arial" w:hAnsi="Arial" w:cs="Arial"/>
          <w:sz w:val="22"/>
          <w:szCs w:val="22"/>
        </w:rPr>
        <w:t xml:space="preserve">, </w:t>
      </w:r>
      <w:r w:rsidRPr="003C7C92">
        <w:rPr>
          <w:rFonts w:ascii="Arial" w:hAnsi="Arial" w:cs="Arial"/>
          <w:i/>
          <w:iCs/>
          <w:sz w:val="22"/>
          <w:szCs w:val="22"/>
        </w:rPr>
        <w:t>JUN</w:t>
      </w:r>
      <w:r>
        <w:rPr>
          <w:rFonts w:ascii="Arial" w:hAnsi="Arial" w:cs="Arial"/>
          <w:sz w:val="22"/>
          <w:szCs w:val="22"/>
        </w:rPr>
        <w:t xml:space="preserve">, </w:t>
      </w:r>
      <w:r w:rsidRPr="003C7C92">
        <w:rPr>
          <w:rFonts w:ascii="Arial" w:hAnsi="Arial" w:cs="Arial"/>
          <w:i/>
          <w:iCs/>
          <w:sz w:val="22"/>
          <w:szCs w:val="22"/>
        </w:rPr>
        <w:t>JUNB</w:t>
      </w:r>
      <w:r>
        <w:rPr>
          <w:rFonts w:ascii="Arial" w:hAnsi="Arial" w:cs="Arial"/>
          <w:sz w:val="22"/>
          <w:szCs w:val="22"/>
        </w:rPr>
        <w:t xml:space="preserve">), MHC-II molecules (HLA-DRB), </w:t>
      </w:r>
      <w:r>
        <w:rPr>
          <w:rFonts w:ascii="Arial" w:hAnsi="Arial" w:cs="Arial"/>
          <w:sz w:val="22"/>
          <w:szCs w:val="22"/>
        </w:rPr>
        <w:lastRenderedPageBreak/>
        <w:t>and secret</w:t>
      </w:r>
      <w:r w:rsidR="009E221A">
        <w:rPr>
          <w:rFonts w:ascii="Arial" w:hAnsi="Arial" w:cs="Arial"/>
          <w:sz w:val="22"/>
          <w:szCs w:val="22"/>
        </w:rPr>
        <w:t>ed</w:t>
      </w:r>
      <w:r>
        <w:rPr>
          <w:rFonts w:ascii="Arial" w:hAnsi="Arial" w:cs="Arial"/>
          <w:sz w:val="22"/>
          <w:szCs w:val="22"/>
        </w:rPr>
        <w:t xml:space="preserve"> molecules (</w:t>
      </w:r>
      <w:r w:rsidRPr="003C7C92">
        <w:rPr>
          <w:rFonts w:ascii="Arial" w:hAnsi="Arial" w:cs="Arial"/>
          <w:i/>
          <w:iCs/>
          <w:sz w:val="22"/>
          <w:szCs w:val="22"/>
        </w:rPr>
        <w:t>CCL5</w:t>
      </w:r>
      <w:r>
        <w:rPr>
          <w:rFonts w:ascii="Arial" w:hAnsi="Arial" w:cs="Arial"/>
          <w:sz w:val="22"/>
          <w:szCs w:val="22"/>
        </w:rPr>
        <w:t>,</w:t>
      </w:r>
      <w:r w:rsidRPr="003C7C92">
        <w:rPr>
          <w:rFonts w:ascii="Arial" w:hAnsi="Arial" w:cs="Arial"/>
          <w:i/>
          <w:iCs/>
          <w:sz w:val="22"/>
          <w:szCs w:val="22"/>
        </w:rPr>
        <w:t xml:space="preserve"> GZMA</w:t>
      </w:r>
      <w:r>
        <w:rPr>
          <w:rFonts w:ascii="Arial" w:hAnsi="Arial" w:cs="Arial"/>
          <w:sz w:val="22"/>
          <w:szCs w:val="22"/>
        </w:rPr>
        <w:t xml:space="preserve">, </w:t>
      </w:r>
      <w:r w:rsidRPr="003C7C92">
        <w:rPr>
          <w:rFonts w:ascii="Arial" w:hAnsi="Arial" w:cs="Arial"/>
          <w:i/>
          <w:iCs/>
          <w:sz w:val="22"/>
          <w:szCs w:val="22"/>
        </w:rPr>
        <w:t>GZMK</w:t>
      </w:r>
      <w:r>
        <w:rPr>
          <w:rFonts w:ascii="Arial" w:hAnsi="Arial" w:cs="Arial"/>
          <w:sz w:val="22"/>
          <w:szCs w:val="22"/>
        </w:rPr>
        <w:t xml:space="preserve">) (Figure </w:t>
      </w:r>
      <w:r w:rsidR="007C7455">
        <w:rPr>
          <w:rFonts w:ascii="Arial" w:hAnsi="Arial" w:cs="Arial"/>
          <w:sz w:val="22"/>
          <w:szCs w:val="22"/>
        </w:rPr>
        <w:t>4</w:t>
      </w:r>
      <w:r w:rsidR="009F6FC5">
        <w:rPr>
          <w:rFonts w:ascii="Arial" w:hAnsi="Arial" w:cs="Arial"/>
          <w:sz w:val="22"/>
          <w:szCs w:val="22"/>
        </w:rPr>
        <w:t>F</w:t>
      </w:r>
      <w:r>
        <w:rPr>
          <w:rFonts w:ascii="Arial" w:hAnsi="Arial" w:cs="Arial"/>
          <w:sz w:val="22"/>
          <w:szCs w:val="22"/>
        </w:rPr>
        <w:t xml:space="preserve">). Several of the upregulated genes are shared across all the tumor-predominant CD4 Clusters (Figure </w:t>
      </w:r>
      <w:r w:rsidR="007C7455">
        <w:rPr>
          <w:rFonts w:ascii="Arial" w:hAnsi="Arial" w:cs="Arial"/>
          <w:sz w:val="22"/>
          <w:szCs w:val="22"/>
        </w:rPr>
        <w:t>4</w:t>
      </w:r>
      <w:r w:rsidR="009E221A">
        <w:rPr>
          <w:rFonts w:ascii="Arial" w:hAnsi="Arial" w:cs="Arial"/>
          <w:sz w:val="22"/>
          <w:szCs w:val="22"/>
        </w:rPr>
        <w:t>F</w:t>
      </w:r>
      <w:r>
        <w:rPr>
          <w:rFonts w:ascii="Arial" w:hAnsi="Arial" w:cs="Arial"/>
          <w:sz w:val="22"/>
          <w:szCs w:val="22"/>
        </w:rPr>
        <w:t>)</w:t>
      </w:r>
      <w:r w:rsidR="009F6FC5">
        <w:rPr>
          <w:rFonts w:ascii="Arial" w:hAnsi="Arial" w:cs="Arial"/>
          <w:sz w:val="22"/>
          <w:szCs w:val="22"/>
        </w:rPr>
        <w:t>;</w:t>
      </w:r>
      <w:r>
        <w:rPr>
          <w:rFonts w:ascii="Arial" w:hAnsi="Arial" w:cs="Arial"/>
          <w:sz w:val="22"/>
          <w:szCs w:val="22"/>
        </w:rPr>
        <w:t xml:space="preserve"> however</w:t>
      </w:r>
      <w:r w:rsidR="009F6FC5">
        <w:rPr>
          <w:rFonts w:ascii="Arial" w:hAnsi="Arial" w:cs="Arial"/>
          <w:sz w:val="22"/>
          <w:szCs w:val="22"/>
        </w:rPr>
        <w:t>,</w:t>
      </w:r>
      <w:r>
        <w:rPr>
          <w:rFonts w:ascii="Arial" w:hAnsi="Arial" w:cs="Arial"/>
          <w:sz w:val="22"/>
          <w:szCs w:val="22"/>
        </w:rPr>
        <w:t xml:space="preserve"> each cluster also had unique expression markers. Both CD4_2 and CD4_4 had increased levels of </w:t>
      </w:r>
      <w:r w:rsidRPr="00016C1A">
        <w:rPr>
          <w:rFonts w:ascii="Arial" w:hAnsi="Arial" w:cs="Arial"/>
          <w:i/>
          <w:iCs/>
          <w:sz w:val="22"/>
          <w:szCs w:val="22"/>
        </w:rPr>
        <w:t>IFNG</w:t>
      </w:r>
      <w:r w:rsidR="009F6FC5">
        <w:rPr>
          <w:rFonts w:ascii="Arial" w:hAnsi="Arial" w:cs="Arial"/>
          <w:i/>
          <w:iCs/>
          <w:sz w:val="22"/>
          <w:szCs w:val="22"/>
        </w:rPr>
        <w:t xml:space="preserve"> </w:t>
      </w:r>
      <w:r w:rsidR="009F6FC5" w:rsidRPr="00A20477">
        <w:rPr>
          <w:rFonts w:ascii="Arial" w:hAnsi="Arial" w:cs="Arial"/>
          <w:sz w:val="22"/>
          <w:szCs w:val="22"/>
        </w:rPr>
        <w:t>(</w:t>
      </w:r>
      <w:r w:rsidR="00A20477" w:rsidRPr="00A20477">
        <w:rPr>
          <w:rFonts w:ascii="Arial" w:hAnsi="Arial" w:cs="Arial"/>
          <w:sz w:val="22"/>
          <w:szCs w:val="22"/>
        </w:rPr>
        <w:t>Figure 4F</w:t>
      </w:r>
      <w:r w:rsidR="009F6FC5" w:rsidRPr="00A20477">
        <w:rPr>
          <w:rFonts w:ascii="Arial" w:hAnsi="Arial" w:cs="Arial"/>
          <w:sz w:val="22"/>
          <w:szCs w:val="22"/>
        </w:rPr>
        <w:t>)</w:t>
      </w:r>
      <w:r w:rsidRPr="00A20477">
        <w:rPr>
          <w:rFonts w:ascii="Arial" w:hAnsi="Arial" w:cs="Arial"/>
          <w:sz w:val="22"/>
          <w:szCs w:val="22"/>
        </w:rPr>
        <w:t>,</w:t>
      </w:r>
      <w:r>
        <w:rPr>
          <w:rFonts w:ascii="Arial" w:hAnsi="Arial" w:cs="Arial"/>
          <w:sz w:val="22"/>
          <w:szCs w:val="22"/>
        </w:rPr>
        <w:t xml:space="preserve"> but CD4_2 was enriched for heat shock proteins, while CD4_4 had cytotoxic component and there was expression of </w:t>
      </w:r>
      <w:r w:rsidRPr="00864F4C">
        <w:rPr>
          <w:rFonts w:ascii="Arial" w:hAnsi="Arial" w:cs="Arial"/>
          <w:i/>
          <w:iCs/>
          <w:sz w:val="22"/>
          <w:szCs w:val="22"/>
        </w:rPr>
        <w:t>CD8A</w:t>
      </w:r>
      <w:r>
        <w:rPr>
          <w:rFonts w:ascii="Arial" w:hAnsi="Arial" w:cs="Arial"/>
          <w:sz w:val="22"/>
          <w:szCs w:val="22"/>
        </w:rPr>
        <w:t>, which likely represents modest contamination of CD8</w:t>
      </w:r>
      <w:r w:rsidRPr="00864F4C">
        <w:rPr>
          <w:rFonts w:ascii="Arial" w:hAnsi="Arial" w:cs="Arial"/>
          <w:sz w:val="22"/>
          <w:szCs w:val="22"/>
          <w:vertAlign w:val="superscript"/>
        </w:rPr>
        <w:t>+</w:t>
      </w:r>
      <w:r>
        <w:rPr>
          <w:rFonts w:ascii="Arial" w:hAnsi="Arial" w:cs="Arial"/>
          <w:sz w:val="22"/>
          <w:szCs w:val="22"/>
        </w:rPr>
        <w:t xml:space="preserve"> T cells (Figure </w:t>
      </w:r>
      <w:r w:rsidR="007C7455">
        <w:rPr>
          <w:rFonts w:ascii="Arial" w:hAnsi="Arial" w:cs="Arial"/>
          <w:sz w:val="22"/>
          <w:szCs w:val="22"/>
        </w:rPr>
        <w:t>4</w:t>
      </w:r>
      <w:r w:rsidR="009E221A">
        <w:rPr>
          <w:rFonts w:ascii="Arial" w:hAnsi="Arial" w:cs="Arial"/>
          <w:sz w:val="22"/>
          <w:szCs w:val="22"/>
        </w:rPr>
        <w:t>F</w:t>
      </w:r>
      <w:r>
        <w:rPr>
          <w:rFonts w:ascii="Arial" w:hAnsi="Arial" w:cs="Arial"/>
          <w:sz w:val="22"/>
          <w:szCs w:val="22"/>
        </w:rPr>
        <w:t xml:space="preserve">). The tumor-infiltrating Tregs, CD4_5, had high levels of </w:t>
      </w:r>
      <w:r w:rsidR="00016C1A" w:rsidRPr="00016C1A">
        <w:rPr>
          <w:rFonts w:ascii="Arial" w:hAnsi="Arial" w:cs="Arial"/>
          <w:i/>
          <w:iCs/>
          <w:sz w:val="22"/>
          <w:szCs w:val="22"/>
        </w:rPr>
        <w:t>CTLA4</w:t>
      </w:r>
      <w:r w:rsidR="00016C1A">
        <w:rPr>
          <w:rFonts w:ascii="Arial" w:hAnsi="Arial" w:cs="Arial"/>
          <w:sz w:val="22"/>
          <w:szCs w:val="22"/>
        </w:rPr>
        <w:t>, GITR (</w:t>
      </w:r>
      <w:r w:rsidR="00016C1A" w:rsidRPr="00016C1A">
        <w:rPr>
          <w:rFonts w:ascii="Arial" w:hAnsi="Arial" w:cs="Arial"/>
          <w:i/>
          <w:iCs/>
          <w:sz w:val="22"/>
          <w:szCs w:val="22"/>
        </w:rPr>
        <w:t>TNFRSF18</w:t>
      </w:r>
      <w:r w:rsidR="00016C1A">
        <w:rPr>
          <w:rFonts w:ascii="Arial" w:hAnsi="Arial" w:cs="Arial"/>
          <w:sz w:val="22"/>
          <w:szCs w:val="22"/>
        </w:rPr>
        <w:t xml:space="preserve">) and </w:t>
      </w:r>
      <w:r w:rsidR="00016C1A" w:rsidRPr="00016C1A">
        <w:rPr>
          <w:rFonts w:ascii="Arial" w:hAnsi="Arial" w:cs="Arial"/>
          <w:i/>
          <w:iCs/>
          <w:sz w:val="22"/>
          <w:szCs w:val="22"/>
        </w:rPr>
        <w:t>TIGIT</w:t>
      </w:r>
      <w:r w:rsidR="00016C1A">
        <w:rPr>
          <w:rFonts w:ascii="Arial" w:hAnsi="Arial" w:cs="Arial"/>
          <w:sz w:val="22"/>
          <w:szCs w:val="22"/>
        </w:rPr>
        <w:t xml:space="preserve">. In addition CD4_5 had the highly-specific expression </w:t>
      </w:r>
      <w:r w:rsidRPr="00BC0F7E">
        <w:rPr>
          <w:rFonts w:ascii="Arial" w:hAnsi="Arial" w:cs="Arial"/>
          <w:i/>
          <w:iCs/>
          <w:sz w:val="22"/>
          <w:szCs w:val="22"/>
        </w:rPr>
        <w:t>CCR8</w:t>
      </w:r>
      <w:r>
        <w:rPr>
          <w:rFonts w:ascii="Arial" w:hAnsi="Arial" w:cs="Arial"/>
          <w:sz w:val="22"/>
          <w:szCs w:val="22"/>
        </w:rPr>
        <w:t xml:space="preserve"> and </w:t>
      </w:r>
      <w:r w:rsidRPr="00BC0F7E">
        <w:rPr>
          <w:rFonts w:ascii="Arial" w:hAnsi="Arial" w:cs="Arial"/>
          <w:i/>
          <w:iCs/>
          <w:sz w:val="22"/>
          <w:szCs w:val="22"/>
        </w:rPr>
        <w:t>LAYN</w:t>
      </w:r>
      <w:r>
        <w:rPr>
          <w:rFonts w:ascii="Arial" w:hAnsi="Arial" w:cs="Arial"/>
          <w:sz w:val="22"/>
          <w:szCs w:val="22"/>
        </w:rPr>
        <w:t>, corresponding to previous reports</w:t>
      </w:r>
      <w:ins w:id="125" w:author="Borcherding, Nicholas (CCOM Student)" w:date="2020-11-02T13:24:00Z">
        <w:r w:rsidR="003E01D3">
          <w:rPr>
            <w:rFonts w:ascii="Arial" w:hAnsi="Arial" w:cs="Arial"/>
            <w:sz w:val="22"/>
            <w:szCs w:val="22"/>
          </w:rPr>
          <w:t>.</w:t>
        </w:r>
      </w:ins>
      <w:del w:id="126" w:author="Borcherding, Nicholas (CCOM Student)" w:date="2020-11-02T13:23:00Z">
        <w:r w:rsidDel="003E01D3">
          <w:rPr>
            <w:rFonts w:ascii="Arial" w:hAnsi="Arial" w:cs="Arial"/>
            <w:sz w:val="22"/>
            <w:szCs w:val="22"/>
          </w:rPr>
          <w:delText xml:space="preserve"> </w:delText>
        </w:r>
      </w:del>
      <w:r>
        <w:rPr>
          <w:rFonts w:ascii="Arial" w:hAnsi="Arial" w:cs="Arial"/>
          <w:sz w:val="22"/>
          <w:szCs w:val="22"/>
        </w:rPr>
        <w:fldChar w:fldCharType="begin" w:fldLock="1"/>
      </w:r>
      <w:r w:rsidR="003E01D3">
        <w:rPr>
          <w:rFonts w:ascii="Arial" w:hAnsi="Arial" w:cs="Arial"/>
          <w:sz w:val="22"/>
          <w:szCs w:val="22"/>
        </w:rPr>
        <w:instrText>ADDIN CSL_CITATION {"citationItems":[{"id":"ITEM-1","itemData":{"DOI":"10.1016/j.immuni.2016.10.032","ISBN":"1097-4180 (Electronic) 1074-7613 (Linking)","ISSN":"10974180","PMID":"27851913","abstract":"Regulatory T (Treg) cells reside in lymphoid organs and barrier tissues where they control different types of inflammatory responses. Treg cells are also found in human cancers, and studies in animal models suggest that they contribute to cancer progression. However, properties of human intratumoral Treg cells and those present in corresponding normal tissue remain largely unknown. Here, we analyzed features of Treg cells in untreated human breast carcinomas, normal mammary gland, and peripheral blood. Tumor-resident Treg cells were potently suppressive and their gene-expression pattern resembled that of normal breast tissue, but not of activated peripheral blood Treg cells. Nevertheless, a number of cytokine and chemokine receptor genes, most notably CCR8, were upregulated in tumor-resident Treg cells in comparison to normal tissue-resident ones. Our studies suggest that targeting CCR8 for the depletion of tumor-resident Treg cells might represent a promising immunotherapeutic approach for the treatment of breast cancer.","author":[{"dropping-particle":"","family":"Plitas","given":"George","non-dropping-particle":"","parse-names":false,"suffix":""},{"dropping-particle":"","family":"Konopacki","given":"Catherine","non-dropping-particle":"","parse-names":false,"suffix":""},{"dropping-particle":"","family":"Wu","given":"Kenmin","non-dropping-particle":"","parse-names":false,"suffix":""},{"dropping-particle":"","family":"Bos","given":"Paula D.","non-dropping-particle":"","parse-names":false,"suffix":""},{"dropping-particle":"","family":"Morrow","given":"Monica","non-dropping-particle":"","parse-names":false,"suffix":""},{"dropping-particle":"V.","family":"Putintseva","given":"Ekaterina","non-dropping-particle":"","parse-names":false,"suffix":""},{"dropping-particle":"","family":"Chudakov","given":"Dmitriy M.","non-dropping-particle":"","parse-names":false,"suffix":""},{"dropping-particle":"","family":"Rudensky","given":"Alexander Y.","non-dropping-particle":"","parse-names":false,"suffix":""}],"container-title":"Immunity","id":"ITEM-1","issue":"5","issued":{"date-parts":[["2016"]]},"page":"1122-1134","title":"Regulatory T Cells Exhibit Distinct Features in Human Breast Cancer","type":"article-journal","volume":"45"},"uris":["http://www.mendeley.com/documents/?uuid=7c6a2f77-d9da-4cd4-88b1-0346bc1de7ef"]},{"id":"ITEM-2","itemData":{"DOI":"10.1016/j.immuni.2016.10.021","ISBN":"1097-4180 (Electronic)\\r1074-7613 (Linking)","ISSN":"10974180","PMID":"27851914","abstract":"Tumor-infiltrating regulatory T lymphocytes (Treg) can suppress effector T cells specific for tumor antigens. Deeper molecular definitions of tumor-infiltrating-lymphocytes could thus offer therapeutic opportunities. Transcriptomes of T helper 1 (Th1), Th17, and Treg cells infiltrating colorectal or non-small-cell lung cancers were compared to transcriptomes of the same subsets from normal tissues and validated at the single-cell level. We found that tumor-infiltrating Treg cells were highly suppressive, upregulated several immune-checkpoints, and expressed on the cell surfaces specific signature molecules such as interleukin-1 receptor 2 (IL1R2), programmed death (PD)-1 Ligand1, PD-1 Ligand2, and CCR8 chemokine, which were not previously described on Treg cells. Remarkably, high expression in whole-tumor samples of Treg cell signature genes, such as LAYN, MAGEH1, or CCR8, correlated with poor prognosis. Our findings provide insights into the molecular identity and functions of human tumor-infiltrating Treg cells and define potential targets for tumor immunotherapy.","author":[{"dropping-particle":"","family":"Simone","given":"Marco","non-dropping-particle":"De","parse-names":false,"suffix":""},{"dropping-particle":"","family":"Arrigoni","given":"Alberto","non-dropping-particle":"","parse-names":false,"suffix":""},{"dropping-particle":"","family":"Rossetti","given":"Grazisa","non-dropping-particle":"","parse-names":false,"suffix":""},{"dropping-particle":"","family":"Gruarin","given":"Paola","non-dropping-particle":"","parse-names":false,"suffix":""},{"dropping-particle":"","family":"Ranzani","given":"Valeria","non-dropping-particle":"","parse-names":false,"suffix":""},{"dropping-particle":"","family":"Politano","given":"Claudia","non-dropping-particle":"","parse-names":false,"suffix":""},{"dropping-particle":"","family":"Bonnal","given":"Raoul J.P.","non-dropping-particle":"","parse-names":false,"suffix":""},{"dropping-particle":"","family":"Provasi","given":"Elena","non-dropping-particle":"","parse-names":false,"suffix":""},{"dropping-particle":"","family":"Sarnicola","given":"Maria Lucia","non-dropping-particle":"","parse-names":false,"suffix":""},{"dropping-particle":"","family":"Panzeri","given":"Ilaria","non-dropping-particle":"","parse-names":false,"suffix":""},{"dropping-particle":"","family":"Moro","given":"Monica","non-dropping-particle":"","parse-names":false,"suffix":""},{"dropping-particle":"","family":"Crosti","given":"Mariacristina","non-dropping-particle":"","parse-names":false,"suffix":""},{"dropping-particle":"","family":"Mazzara","given":"Saveria","non-dropping-particle":"","parse-names":false,"suffix":""},{"dropping-particle":"","family":"Vaira","given":"Valentina","non-dropping-particle":"","parse-names":false,"suffix":""},{"dropping-particle":"","family":"Bosari","given":"Silvano","non-dropping-particle":"","parse-names":false,"suffix":""},{"dropping-particle":"","family":"Palleschi","given":"Alessandro","non-dropping-particle":"","parse-names":false,"suffix":""},{"dropping-particle":"","family":"Santambrogio","given":"Luigi","non-dropping-particle":"","parse-names":false,"suffix":""},{"dropping-particle":"","family":"Bovo","given":"Giorgio","non-dropping-particle":"","parse-names":false,"suffix":""},{"dropping-particle":"","family":"Zucchini","given":"Nicola","non-dropping-particle":"","parse-names":false,"suffix":""},{"dropping-particle":"","family":"Totis","given":"Mauro","non-dropping-particle":"","parse-names":false,"suffix":""},{"dropping-particle":"","family":"Gianotti","given":"Luca","non-dropping-particle":"","parse-names":false,"suffix":""},{"dropping-particle":"","family":"Cesana","given":"Giancarlo","non-dropping-particle":"","parse-names":false,"suffix":""},{"dropping-particle":"","family":"Perego","given":"Roberto A.","non-dropping-particle":"","parse-names":false,"suffix":""},{"dropping-particle":"","family":"Maroni","given":"Nirvana","non-dropping-particle":"","parse-names":false,"suffix":""},{"dropping-particle":"","family":"Pisani Ceretti","given":"Andrea","non-dropping-particle":"","parse-names":false,"suffix":""},{"dropping-particle":"","family":"Opocher","given":"Enrico","non-dropping-particle":"","parse-names":false,"suffix":""},{"dropping-particle":"","family":"Francesco","given":"Raffaele","non-dropping-particle":"De","parse-names":false,"suffix":""},{"dropping-particle":"","family":"Geginat","given":"Jens","non-dropping-particle":"","parse-names":false,"suffix":""},{"dropping-particle":"","family":"Stunnenberg","given":"Hendrik G.","non-dropping-particle":"","parse-names":false,"suffix":""},{"dropping-particle":"","family":"Abrignani","given":"Sergio","non-dropping-particle":"","parse-names":false,"suffix":""},{"dropping-particle":"","family":"Pagani","given":"Massimiliano","non-dropping-particle":"","parse-names":false,"suffix":""}],"container-title":"Immunity","id":"ITEM-2","issue":"5","issued":{"date-parts":[["2016"]]},"page":"1135-1147","title":"Transcriptional Landscape of Human Tissue Lymphocytes Unveils Uniqueness of Tumor-Infiltrating T Regulatory Cells","type":"article-journal","volume":"45"},"uris":["http://www.mendeley.com/documents/?uuid=e5db328f-a472-4b38-a003-df8f28942128"]}],"mendeley":{"formattedCitation":"&lt;sup&gt;45,46&lt;/sup&gt;","plainTextFormattedCitation":"45,46","previouslyFormattedCitation":"&lt;sup&gt;44,45&lt;/sup&gt;"},"properties":{"noteIndex":0},"schema":"https://github.com/citation-style-language/schema/raw/master/csl-citation.json"}</w:instrText>
      </w:r>
      <w:r>
        <w:rPr>
          <w:rFonts w:ascii="Arial" w:hAnsi="Arial" w:cs="Arial"/>
          <w:sz w:val="22"/>
          <w:szCs w:val="22"/>
        </w:rPr>
        <w:fldChar w:fldCharType="separate"/>
      </w:r>
      <w:r w:rsidR="003E01D3" w:rsidRPr="003E01D3">
        <w:rPr>
          <w:rFonts w:ascii="Arial" w:hAnsi="Arial" w:cs="Arial"/>
          <w:noProof/>
          <w:sz w:val="22"/>
          <w:szCs w:val="22"/>
          <w:vertAlign w:val="superscript"/>
        </w:rPr>
        <w:t>45,46</w:t>
      </w:r>
      <w:r>
        <w:rPr>
          <w:rFonts w:ascii="Arial" w:hAnsi="Arial" w:cs="Arial"/>
          <w:sz w:val="22"/>
          <w:szCs w:val="22"/>
        </w:rPr>
        <w:fldChar w:fldCharType="end"/>
      </w:r>
      <w:del w:id="127" w:author="Borcherding, Nicholas (CCOM Student)" w:date="2020-11-02T13:23:00Z">
        <w:r w:rsidDel="003E01D3">
          <w:rPr>
            <w:rFonts w:ascii="Arial" w:hAnsi="Arial" w:cs="Arial"/>
            <w:sz w:val="22"/>
            <w:szCs w:val="22"/>
          </w:rPr>
          <w:delText>.</w:delText>
        </w:r>
      </w:del>
      <w:r w:rsidR="00016C1A">
        <w:rPr>
          <w:rFonts w:ascii="Arial" w:hAnsi="Arial" w:cs="Arial"/>
          <w:sz w:val="22"/>
          <w:szCs w:val="22"/>
        </w:rPr>
        <w:t xml:space="preserve"> The CD4_6 cluster had increased expression of the IL-6 cytokine, </w:t>
      </w:r>
      <w:r w:rsidR="00016C1A" w:rsidRPr="00016C1A">
        <w:rPr>
          <w:rFonts w:ascii="Arial" w:hAnsi="Arial" w:cs="Arial"/>
          <w:i/>
          <w:iCs/>
          <w:sz w:val="22"/>
          <w:szCs w:val="22"/>
        </w:rPr>
        <w:t>OSM6</w:t>
      </w:r>
      <w:r w:rsidR="00016C1A">
        <w:rPr>
          <w:rFonts w:ascii="Arial" w:hAnsi="Arial" w:cs="Arial"/>
          <w:sz w:val="22"/>
          <w:szCs w:val="22"/>
        </w:rPr>
        <w:t xml:space="preserve">, and </w:t>
      </w:r>
      <w:r w:rsidR="00016C1A" w:rsidRPr="00016C1A">
        <w:rPr>
          <w:rFonts w:ascii="Arial" w:hAnsi="Arial" w:cs="Arial"/>
          <w:i/>
          <w:iCs/>
          <w:sz w:val="22"/>
          <w:szCs w:val="22"/>
        </w:rPr>
        <w:t>AREG</w:t>
      </w:r>
      <w:r w:rsidR="00016C1A">
        <w:rPr>
          <w:rFonts w:ascii="Arial" w:hAnsi="Arial" w:cs="Arial"/>
          <w:sz w:val="22"/>
          <w:szCs w:val="22"/>
        </w:rPr>
        <w:t xml:space="preserve"> and </w:t>
      </w:r>
      <w:r w:rsidR="00016C1A" w:rsidRPr="00016C1A">
        <w:rPr>
          <w:rFonts w:ascii="Arial" w:hAnsi="Arial" w:cs="Arial"/>
          <w:i/>
          <w:iCs/>
          <w:sz w:val="22"/>
          <w:szCs w:val="22"/>
        </w:rPr>
        <w:t>SOCS3</w:t>
      </w:r>
      <w:r w:rsidR="00016C1A">
        <w:rPr>
          <w:rFonts w:ascii="Arial" w:hAnsi="Arial" w:cs="Arial"/>
          <w:sz w:val="22"/>
          <w:szCs w:val="22"/>
        </w:rPr>
        <w:t xml:space="preserve">, downstream of interleukin signaling (Figure </w:t>
      </w:r>
      <w:r w:rsidR="007C7455">
        <w:rPr>
          <w:rFonts w:ascii="Arial" w:hAnsi="Arial" w:cs="Arial"/>
          <w:sz w:val="22"/>
          <w:szCs w:val="22"/>
        </w:rPr>
        <w:t>4</w:t>
      </w:r>
      <w:r w:rsidR="009E221A">
        <w:rPr>
          <w:rFonts w:ascii="Arial" w:hAnsi="Arial" w:cs="Arial"/>
          <w:sz w:val="22"/>
          <w:szCs w:val="22"/>
        </w:rPr>
        <w:t>F</w:t>
      </w:r>
      <w:r w:rsidR="00016C1A">
        <w:rPr>
          <w:rFonts w:ascii="Arial" w:hAnsi="Arial" w:cs="Arial"/>
          <w:sz w:val="22"/>
          <w:szCs w:val="22"/>
        </w:rPr>
        <w:t xml:space="preserve">). The differential expression closely matched the </w:t>
      </w:r>
      <w:r w:rsidR="000A6675">
        <w:rPr>
          <w:rFonts w:ascii="Arial" w:hAnsi="Arial" w:cs="Arial"/>
          <w:sz w:val="22"/>
          <w:szCs w:val="22"/>
        </w:rPr>
        <w:t xml:space="preserve">pathway analysis, with CD4_4 enriched for cytolytic and type I interferon signaling (Figure </w:t>
      </w:r>
      <w:r w:rsidR="007C7455">
        <w:rPr>
          <w:rFonts w:ascii="Arial" w:hAnsi="Arial" w:cs="Arial"/>
          <w:sz w:val="22"/>
          <w:szCs w:val="22"/>
        </w:rPr>
        <w:t>4</w:t>
      </w:r>
      <w:r w:rsidR="009F6FC5">
        <w:rPr>
          <w:rFonts w:ascii="Arial" w:hAnsi="Arial" w:cs="Arial"/>
          <w:sz w:val="22"/>
          <w:szCs w:val="22"/>
        </w:rPr>
        <w:t>G</w:t>
      </w:r>
      <w:r w:rsidR="000A6675">
        <w:rPr>
          <w:rFonts w:ascii="Arial" w:hAnsi="Arial" w:cs="Arial"/>
          <w:sz w:val="22"/>
          <w:szCs w:val="22"/>
        </w:rPr>
        <w:t>).</w:t>
      </w:r>
      <w:r w:rsidR="00016C1A">
        <w:rPr>
          <w:rFonts w:ascii="Arial" w:hAnsi="Arial" w:cs="Arial"/>
          <w:sz w:val="22"/>
          <w:szCs w:val="22"/>
        </w:rPr>
        <w:t xml:space="preserve"> </w:t>
      </w:r>
      <w:r>
        <w:rPr>
          <w:rFonts w:ascii="Arial" w:hAnsi="Arial" w:cs="Arial"/>
          <w:sz w:val="22"/>
          <w:szCs w:val="22"/>
        </w:rPr>
        <w:t xml:space="preserve">The CD4_5 and CD4_7 Treg cluster had preferential enrichment for metabolic pathways, with high levels of terminal differentiation in tumor-infiltrated CD4_5 (Figure </w:t>
      </w:r>
      <w:r w:rsidR="007C7455">
        <w:rPr>
          <w:rFonts w:ascii="Arial" w:hAnsi="Arial" w:cs="Arial"/>
          <w:sz w:val="22"/>
          <w:szCs w:val="22"/>
        </w:rPr>
        <w:t>4</w:t>
      </w:r>
      <w:r w:rsidR="009F6FC5">
        <w:rPr>
          <w:rFonts w:ascii="Arial" w:hAnsi="Arial" w:cs="Arial"/>
          <w:sz w:val="22"/>
          <w:szCs w:val="22"/>
        </w:rPr>
        <w:t>G</w:t>
      </w:r>
      <w:r>
        <w:rPr>
          <w:rFonts w:ascii="Arial" w:hAnsi="Arial" w:cs="Arial"/>
          <w:sz w:val="22"/>
          <w:szCs w:val="22"/>
        </w:rPr>
        <w:t xml:space="preserve">). </w:t>
      </w:r>
      <w:r w:rsidR="000A6675">
        <w:rPr>
          <w:rFonts w:ascii="Arial" w:hAnsi="Arial" w:cs="Arial"/>
          <w:sz w:val="22"/>
          <w:szCs w:val="22"/>
        </w:rPr>
        <w:t xml:space="preserve">The </w:t>
      </w:r>
      <w:proofErr w:type="spellStart"/>
      <w:r w:rsidR="000A6675" w:rsidRPr="000A6675">
        <w:rPr>
          <w:rFonts w:ascii="Arial" w:hAnsi="Arial" w:cs="Arial"/>
          <w:i/>
          <w:iCs/>
          <w:sz w:val="22"/>
          <w:szCs w:val="22"/>
        </w:rPr>
        <w:t>OSM</w:t>
      </w:r>
      <w:r w:rsidR="000A6675" w:rsidRPr="00D2149F">
        <w:rPr>
          <w:rFonts w:ascii="Arial" w:hAnsi="Arial" w:cs="Arial"/>
          <w:sz w:val="22"/>
          <w:szCs w:val="22"/>
          <w:vertAlign w:val="superscript"/>
        </w:rPr>
        <w:t>high</w:t>
      </w:r>
      <w:proofErr w:type="spellEnd"/>
      <w:r w:rsidR="000A6675">
        <w:rPr>
          <w:rFonts w:ascii="Arial" w:hAnsi="Arial" w:cs="Arial"/>
          <w:sz w:val="22"/>
          <w:szCs w:val="22"/>
        </w:rPr>
        <w:t xml:space="preserve"> CD4_6 was enriched for IL-6/JAK/STAT3 signaling and inflammatory response genes</w:t>
      </w:r>
      <w:r w:rsidR="009F6FC5">
        <w:rPr>
          <w:rFonts w:ascii="Arial" w:hAnsi="Arial" w:cs="Arial"/>
          <w:sz w:val="22"/>
          <w:szCs w:val="22"/>
        </w:rPr>
        <w:t xml:space="preserve"> (Figure 4G)</w:t>
      </w:r>
      <w:r w:rsidR="000A6675">
        <w:rPr>
          <w:rFonts w:ascii="Arial" w:hAnsi="Arial" w:cs="Arial"/>
          <w:sz w:val="22"/>
          <w:szCs w:val="22"/>
        </w:rPr>
        <w:t xml:space="preserve">. </w:t>
      </w:r>
    </w:p>
    <w:p w14:paraId="09418C44" w14:textId="39277FDD" w:rsidR="001D7F41" w:rsidRPr="0002326A" w:rsidRDefault="001D7F41" w:rsidP="00F72CA7">
      <w:pPr>
        <w:pStyle w:val="Paragraph"/>
        <w:snapToGrid w:val="0"/>
        <w:spacing w:line="480" w:lineRule="auto"/>
        <w:ind w:firstLine="0"/>
        <w:rPr>
          <w:rFonts w:ascii="Arial" w:hAnsi="Arial" w:cs="Arial"/>
          <w:sz w:val="22"/>
          <w:szCs w:val="22"/>
        </w:rPr>
      </w:pPr>
    </w:p>
    <w:p w14:paraId="3B61040C" w14:textId="1ABB7C9F" w:rsidR="0068587F" w:rsidRPr="0002326A" w:rsidRDefault="0068587F" w:rsidP="00F72CA7">
      <w:pPr>
        <w:pStyle w:val="Paragraph"/>
        <w:snapToGrid w:val="0"/>
        <w:spacing w:line="480" w:lineRule="auto"/>
        <w:ind w:firstLine="0"/>
        <w:rPr>
          <w:rFonts w:ascii="Arial" w:hAnsi="Arial" w:cs="Arial"/>
          <w:i/>
          <w:iCs/>
          <w:sz w:val="22"/>
          <w:szCs w:val="22"/>
        </w:rPr>
      </w:pPr>
      <w:r w:rsidRPr="0002326A">
        <w:rPr>
          <w:rFonts w:ascii="Arial" w:hAnsi="Arial" w:cs="Arial"/>
          <w:i/>
          <w:iCs/>
          <w:sz w:val="22"/>
          <w:szCs w:val="22"/>
        </w:rPr>
        <w:t>Prominent infiltrati</w:t>
      </w:r>
      <w:r w:rsidR="009F6FC5">
        <w:rPr>
          <w:rFonts w:ascii="Arial" w:hAnsi="Arial" w:cs="Arial"/>
          <w:i/>
          <w:iCs/>
          <w:sz w:val="22"/>
          <w:szCs w:val="22"/>
        </w:rPr>
        <w:t>ng</w:t>
      </w:r>
      <w:r w:rsidRPr="0002326A">
        <w:rPr>
          <w:rFonts w:ascii="Arial" w:hAnsi="Arial" w:cs="Arial"/>
          <w:i/>
          <w:iCs/>
          <w:sz w:val="22"/>
          <w:szCs w:val="22"/>
        </w:rPr>
        <w:t xml:space="preserve"> macrophages in ccRCC</w:t>
      </w:r>
      <w:r w:rsidR="00EC37F9" w:rsidRPr="0002326A">
        <w:rPr>
          <w:rFonts w:ascii="Arial" w:hAnsi="Arial" w:cs="Arial"/>
          <w:i/>
          <w:iCs/>
          <w:sz w:val="22"/>
          <w:szCs w:val="22"/>
        </w:rPr>
        <w:t xml:space="preserve"> ha</w:t>
      </w:r>
      <w:r w:rsidR="009F6FC5">
        <w:rPr>
          <w:rFonts w:ascii="Arial" w:hAnsi="Arial" w:cs="Arial"/>
          <w:i/>
          <w:iCs/>
          <w:sz w:val="22"/>
          <w:szCs w:val="22"/>
        </w:rPr>
        <w:t>ve</w:t>
      </w:r>
      <w:r w:rsidR="00EC37F9" w:rsidRPr="0002326A">
        <w:rPr>
          <w:rFonts w:ascii="Arial" w:hAnsi="Arial" w:cs="Arial"/>
          <w:i/>
          <w:iCs/>
          <w:sz w:val="22"/>
          <w:szCs w:val="22"/>
        </w:rPr>
        <w:t xml:space="preserve"> transcriptional divergence.</w:t>
      </w:r>
    </w:p>
    <w:p w14:paraId="0E76C4F5" w14:textId="7743A68F" w:rsidR="0068587F" w:rsidRPr="0002326A" w:rsidRDefault="0068587F"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With the previous observation of an overall increase in macrophages and decreased monocytes in</w:t>
      </w:r>
      <w:r w:rsidR="009F6FC5">
        <w:rPr>
          <w:rFonts w:ascii="Arial" w:hAnsi="Arial" w:cs="Arial"/>
          <w:sz w:val="22"/>
          <w:szCs w:val="22"/>
        </w:rPr>
        <w:t xml:space="preserve"> the</w:t>
      </w:r>
      <w:r w:rsidRPr="0002326A">
        <w:rPr>
          <w:rFonts w:ascii="Arial" w:hAnsi="Arial" w:cs="Arial"/>
          <w:sz w:val="22"/>
          <w:szCs w:val="22"/>
        </w:rPr>
        <w:t xml:space="preserve"> integrated UMAP (Figure 1E), we next focused on differential analyses of the myeloid populations (Figure </w:t>
      </w:r>
      <w:r w:rsidR="00BC0F7E">
        <w:rPr>
          <w:rFonts w:ascii="Arial" w:hAnsi="Arial" w:cs="Arial"/>
          <w:sz w:val="22"/>
          <w:szCs w:val="22"/>
        </w:rPr>
        <w:t>5</w:t>
      </w:r>
      <w:r w:rsidRPr="0002326A">
        <w:rPr>
          <w:rFonts w:ascii="Arial" w:hAnsi="Arial" w:cs="Arial"/>
          <w:sz w:val="22"/>
          <w:szCs w:val="22"/>
        </w:rPr>
        <w:t>A). Across monocytes, macrophages and dendritic cells, sub</w:t>
      </w:r>
      <w:r w:rsidR="0002326A">
        <w:rPr>
          <w:rFonts w:ascii="Arial" w:hAnsi="Arial" w:cs="Arial"/>
          <w:sz w:val="22"/>
          <w:szCs w:val="22"/>
        </w:rPr>
        <w:t>c</w:t>
      </w:r>
      <w:r w:rsidRPr="0002326A">
        <w:rPr>
          <w:rFonts w:ascii="Arial" w:hAnsi="Arial" w:cs="Arial"/>
          <w:sz w:val="22"/>
          <w:szCs w:val="22"/>
        </w:rPr>
        <w:t xml:space="preserve">lustering found 20 distinct clusters (Figure </w:t>
      </w:r>
      <w:r w:rsidR="00BC0F7E">
        <w:rPr>
          <w:rFonts w:ascii="Arial" w:hAnsi="Arial" w:cs="Arial"/>
          <w:sz w:val="22"/>
          <w:szCs w:val="22"/>
        </w:rPr>
        <w:t>5</w:t>
      </w:r>
      <w:r w:rsidRPr="0002326A">
        <w:rPr>
          <w:rFonts w:ascii="Arial" w:hAnsi="Arial" w:cs="Arial"/>
          <w:sz w:val="22"/>
          <w:szCs w:val="22"/>
        </w:rPr>
        <w:t xml:space="preserve">A). Tissue-specific distribution was observed, with the majority tumor-infiltrating myeloid cells in </w:t>
      </w:r>
      <w:r w:rsidR="0002326A" w:rsidRPr="0002326A">
        <w:rPr>
          <w:rFonts w:ascii="Arial" w:hAnsi="Arial" w:cs="Arial"/>
          <w:sz w:val="22"/>
          <w:szCs w:val="22"/>
        </w:rPr>
        <w:t>subcluster</w:t>
      </w:r>
      <w:r w:rsidR="0002326A">
        <w:rPr>
          <w:rFonts w:ascii="Arial" w:hAnsi="Arial" w:cs="Arial"/>
          <w:sz w:val="22"/>
          <w:szCs w:val="22"/>
        </w:rPr>
        <w:t>s</w:t>
      </w:r>
      <w:r w:rsidRPr="0002326A">
        <w:rPr>
          <w:rFonts w:ascii="Arial" w:hAnsi="Arial" w:cs="Arial"/>
          <w:sz w:val="22"/>
          <w:szCs w:val="22"/>
        </w:rPr>
        <w:t xml:space="preserve"> 0, 3, 7, 8 and 15 (Figure </w:t>
      </w:r>
      <w:r w:rsidR="00BC0F7E">
        <w:rPr>
          <w:rFonts w:ascii="Arial" w:hAnsi="Arial" w:cs="Arial"/>
          <w:sz w:val="22"/>
          <w:szCs w:val="22"/>
        </w:rPr>
        <w:t>5</w:t>
      </w:r>
      <w:r w:rsidRPr="0002326A">
        <w:rPr>
          <w:rFonts w:ascii="Arial" w:hAnsi="Arial" w:cs="Arial"/>
          <w:sz w:val="22"/>
          <w:szCs w:val="22"/>
        </w:rPr>
        <w:t xml:space="preserve">B). In contrast, </w:t>
      </w:r>
      <w:r w:rsidR="00EC37F9" w:rsidRPr="0002326A">
        <w:rPr>
          <w:rFonts w:ascii="Arial" w:hAnsi="Arial" w:cs="Arial"/>
          <w:sz w:val="22"/>
          <w:szCs w:val="22"/>
        </w:rPr>
        <w:t xml:space="preserve">both normal kidney parenchyma and peripheral blood were comprised of a majority of monocytic subclusters (Figure </w:t>
      </w:r>
      <w:r w:rsidR="00BC0F7E">
        <w:rPr>
          <w:rFonts w:ascii="Arial" w:hAnsi="Arial" w:cs="Arial"/>
          <w:sz w:val="22"/>
          <w:szCs w:val="22"/>
        </w:rPr>
        <w:t>5</w:t>
      </w:r>
      <w:r w:rsidR="00EC37F9" w:rsidRPr="0002326A">
        <w:rPr>
          <w:rFonts w:ascii="Arial" w:hAnsi="Arial" w:cs="Arial"/>
          <w:sz w:val="22"/>
          <w:szCs w:val="22"/>
        </w:rPr>
        <w:t xml:space="preserve">B). </w:t>
      </w:r>
      <w:r w:rsidR="008812EB" w:rsidRPr="0002326A">
        <w:rPr>
          <w:rFonts w:ascii="Arial" w:hAnsi="Arial" w:cs="Arial"/>
          <w:sz w:val="22"/>
          <w:szCs w:val="22"/>
        </w:rPr>
        <w:t xml:space="preserve">Populations were assigned using canonical markers and in addition to the previously </w:t>
      </w:r>
      <w:r w:rsidR="0002326A" w:rsidRPr="0002326A">
        <w:rPr>
          <w:rFonts w:ascii="Arial" w:hAnsi="Arial" w:cs="Arial"/>
          <w:sz w:val="22"/>
          <w:szCs w:val="22"/>
        </w:rPr>
        <w:t>described</w:t>
      </w:r>
      <w:r w:rsidR="008812EB" w:rsidRPr="0002326A">
        <w:rPr>
          <w:rFonts w:ascii="Arial" w:hAnsi="Arial" w:cs="Arial"/>
          <w:sz w:val="22"/>
          <w:szCs w:val="22"/>
        </w:rPr>
        <w:t xml:space="preserve"> singleR approach with macrophage subclusters (0, 3, 7, 13 and 14) identified using markers such as </w:t>
      </w:r>
      <w:r w:rsidR="008812EB" w:rsidRPr="0002326A">
        <w:rPr>
          <w:rFonts w:ascii="Arial" w:hAnsi="Arial" w:cs="Arial"/>
          <w:i/>
          <w:iCs/>
          <w:sz w:val="22"/>
          <w:szCs w:val="22"/>
        </w:rPr>
        <w:t>CD1C</w:t>
      </w:r>
      <w:r w:rsidR="008812EB" w:rsidRPr="0002326A">
        <w:rPr>
          <w:rFonts w:ascii="Arial" w:hAnsi="Arial" w:cs="Arial"/>
          <w:sz w:val="22"/>
          <w:szCs w:val="22"/>
        </w:rPr>
        <w:t xml:space="preserve">, </w:t>
      </w:r>
      <w:r w:rsidR="008812EB" w:rsidRPr="0002326A">
        <w:rPr>
          <w:rFonts w:ascii="Arial" w:hAnsi="Arial" w:cs="Arial"/>
          <w:i/>
          <w:iCs/>
          <w:sz w:val="22"/>
          <w:szCs w:val="22"/>
        </w:rPr>
        <w:t>CLEC10A</w:t>
      </w:r>
      <w:r w:rsidR="008812EB" w:rsidRPr="0002326A">
        <w:rPr>
          <w:rFonts w:ascii="Arial" w:hAnsi="Arial" w:cs="Arial"/>
          <w:sz w:val="22"/>
          <w:szCs w:val="22"/>
        </w:rPr>
        <w:t xml:space="preserve"> (CD301), </w:t>
      </w:r>
      <w:r w:rsidR="008812EB" w:rsidRPr="0002326A">
        <w:rPr>
          <w:rFonts w:ascii="Arial" w:hAnsi="Arial" w:cs="Arial"/>
          <w:i/>
          <w:iCs/>
          <w:sz w:val="22"/>
          <w:szCs w:val="22"/>
        </w:rPr>
        <w:t>FCER1A</w:t>
      </w:r>
      <w:r w:rsidR="008812EB" w:rsidRPr="0002326A">
        <w:rPr>
          <w:rFonts w:ascii="Arial" w:hAnsi="Arial" w:cs="Arial"/>
          <w:sz w:val="22"/>
          <w:szCs w:val="22"/>
        </w:rPr>
        <w:t xml:space="preserve">, and </w:t>
      </w:r>
      <w:r w:rsidR="008812EB" w:rsidRPr="0002326A">
        <w:rPr>
          <w:rFonts w:ascii="Arial" w:hAnsi="Arial" w:cs="Arial"/>
          <w:i/>
          <w:iCs/>
          <w:sz w:val="22"/>
          <w:szCs w:val="22"/>
        </w:rPr>
        <w:t xml:space="preserve">MSR1 </w:t>
      </w:r>
      <w:r w:rsidR="008812EB" w:rsidRPr="0002326A">
        <w:rPr>
          <w:rFonts w:ascii="Arial" w:hAnsi="Arial" w:cs="Arial"/>
          <w:sz w:val="22"/>
          <w:szCs w:val="22"/>
        </w:rPr>
        <w:lastRenderedPageBreak/>
        <w:t xml:space="preserve">(Figure </w:t>
      </w:r>
      <w:r w:rsidR="00BC0F7E">
        <w:rPr>
          <w:rFonts w:ascii="Arial" w:hAnsi="Arial" w:cs="Arial"/>
          <w:sz w:val="22"/>
          <w:szCs w:val="22"/>
        </w:rPr>
        <w:t>5</w:t>
      </w:r>
      <w:r w:rsidR="008812EB" w:rsidRPr="0002326A">
        <w:rPr>
          <w:rFonts w:ascii="Arial" w:hAnsi="Arial" w:cs="Arial"/>
          <w:sz w:val="22"/>
          <w:szCs w:val="22"/>
        </w:rPr>
        <w:t>C). In total, we observed a decreased proportion in CD14</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monocytes in tissue-infiltrating myeloid cells compared to peripheral blood and an increase in macrophages (Figure </w:t>
      </w:r>
      <w:r w:rsidR="00BC0F7E">
        <w:rPr>
          <w:rFonts w:ascii="Arial" w:hAnsi="Arial" w:cs="Arial"/>
          <w:sz w:val="22"/>
          <w:szCs w:val="22"/>
        </w:rPr>
        <w:t>5</w:t>
      </w:r>
      <w:r w:rsidR="008812EB" w:rsidRPr="0002326A">
        <w:rPr>
          <w:rFonts w:ascii="Arial" w:hAnsi="Arial" w:cs="Arial"/>
          <w:sz w:val="22"/>
          <w:szCs w:val="22"/>
        </w:rPr>
        <w:t>D). Normal renal parenchyma had a variable increase in CD14</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CD16</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monocytes, which was not significant</w:t>
      </w:r>
      <w:r w:rsidR="00D247AA">
        <w:rPr>
          <w:rFonts w:ascii="Arial" w:hAnsi="Arial" w:cs="Arial"/>
          <w:sz w:val="22"/>
          <w:szCs w:val="22"/>
        </w:rPr>
        <w:t xml:space="preserve"> (Figure 5D)</w:t>
      </w:r>
      <w:r w:rsidR="008812EB" w:rsidRPr="0002326A">
        <w:rPr>
          <w:rFonts w:ascii="Arial" w:hAnsi="Arial" w:cs="Arial"/>
          <w:sz w:val="22"/>
          <w:szCs w:val="22"/>
        </w:rPr>
        <w:t xml:space="preserve">. </w:t>
      </w:r>
      <w:r w:rsidR="00EC37F9" w:rsidRPr="0002326A">
        <w:rPr>
          <w:rFonts w:ascii="Arial" w:hAnsi="Arial" w:cs="Arial"/>
          <w:sz w:val="22"/>
          <w:szCs w:val="22"/>
        </w:rPr>
        <w:t>As previously seen, we found a small number of DC (subclusters 15, 16, and 19) with distinct expression profiles associated with conventional DC1</w:t>
      </w:r>
      <w:r w:rsidR="007353DD">
        <w:rPr>
          <w:rFonts w:ascii="Arial" w:hAnsi="Arial" w:cs="Arial"/>
          <w:sz w:val="22"/>
          <w:szCs w:val="22"/>
        </w:rPr>
        <w:t xml:space="preserve"> (cDC1)</w:t>
      </w:r>
      <w:r w:rsidR="00EC37F9" w:rsidRPr="0002326A">
        <w:rPr>
          <w:rFonts w:ascii="Arial" w:hAnsi="Arial" w:cs="Arial"/>
          <w:sz w:val="22"/>
          <w:szCs w:val="22"/>
        </w:rPr>
        <w:t>, plasmacytoid DC</w:t>
      </w:r>
      <w:r w:rsidR="007353DD">
        <w:rPr>
          <w:rFonts w:ascii="Arial" w:hAnsi="Arial" w:cs="Arial"/>
          <w:sz w:val="22"/>
          <w:szCs w:val="22"/>
        </w:rPr>
        <w:t xml:space="preserve"> (</w:t>
      </w:r>
      <w:proofErr w:type="spellStart"/>
      <w:r w:rsidR="007353DD">
        <w:rPr>
          <w:rFonts w:ascii="Arial" w:hAnsi="Arial" w:cs="Arial"/>
          <w:sz w:val="22"/>
          <w:szCs w:val="22"/>
        </w:rPr>
        <w:t>pDC</w:t>
      </w:r>
      <w:proofErr w:type="spellEnd"/>
      <w:r w:rsidR="007353DD">
        <w:rPr>
          <w:rFonts w:ascii="Arial" w:hAnsi="Arial" w:cs="Arial"/>
          <w:sz w:val="22"/>
          <w:szCs w:val="22"/>
        </w:rPr>
        <w:t>)</w:t>
      </w:r>
      <w:r w:rsidR="00EC37F9" w:rsidRPr="0002326A">
        <w:rPr>
          <w:rFonts w:ascii="Arial" w:hAnsi="Arial" w:cs="Arial"/>
          <w:sz w:val="22"/>
          <w:szCs w:val="22"/>
        </w:rPr>
        <w:t>, and monocyte-derived DCs</w:t>
      </w:r>
      <w:r w:rsidR="007353DD">
        <w:rPr>
          <w:rFonts w:ascii="Arial" w:hAnsi="Arial" w:cs="Arial"/>
          <w:sz w:val="22"/>
          <w:szCs w:val="22"/>
        </w:rPr>
        <w:t xml:space="preserve"> (</w:t>
      </w:r>
      <w:proofErr w:type="spellStart"/>
      <w:r w:rsidR="007353DD">
        <w:rPr>
          <w:rFonts w:ascii="Arial" w:hAnsi="Arial" w:cs="Arial"/>
          <w:sz w:val="22"/>
          <w:szCs w:val="22"/>
        </w:rPr>
        <w:t>moDC</w:t>
      </w:r>
      <w:proofErr w:type="spellEnd"/>
      <w:r w:rsidR="007353DD">
        <w:rPr>
          <w:rFonts w:ascii="Arial" w:hAnsi="Arial" w:cs="Arial"/>
          <w:sz w:val="22"/>
          <w:szCs w:val="22"/>
        </w:rPr>
        <w:t>)</w:t>
      </w:r>
      <w:r w:rsidR="00EC37F9" w:rsidRPr="0002326A">
        <w:rPr>
          <w:rFonts w:ascii="Arial" w:hAnsi="Arial" w:cs="Arial"/>
          <w:sz w:val="22"/>
          <w:szCs w:val="22"/>
        </w:rPr>
        <w:t>, respectively (</w:t>
      </w:r>
      <w:r w:rsidR="00EC37F9" w:rsidRPr="004B43AC">
        <w:rPr>
          <w:rFonts w:ascii="Arial" w:hAnsi="Arial" w:cs="Arial"/>
          <w:sz w:val="22"/>
          <w:szCs w:val="22"/>
        </w:rPr>
        <w:t xml:space="preserve">Supplemental Figure </w:t>
      </w:r>
      <w:ins w:id="128" w:author="Borcherding, Nicholas (CCOM Student)" w:date="2020-11-02T15:37:00Z">
        <w:r w:rsidR="008D26F1">
          <w:rPr>
            <w:rFonts w:ascii="Arial" w:hAnsi="Arial" w:cs="Arial"/>
            <w:sz w:val="22"/>
            <w:szCs w:val="22"/>
          </w:rPr>
          <w:t>5</w:t>
        </w:r>
      </w:ins>
      <w:del w:id="129" w:author="Borcherding, Nicholas (CCOM Student)" w:date="2020-11-02T15:37:00Z">
        <w:r w:rsidR="001A73F2" w:rsidDel="008D26F1">
          <w:rPr>
            <w:rFonts w:ascii="Arial" w:hAnsi="Arial" w:cs="Arial"/>
            <w:sz w:val="22"/>
            <w:szCs w:val="22"/>
          </w:rPr>
          <w:delText>4</w:delText>
        </w:r>
      </w:del>
      <w:r w:rsidR="00EC37F9" w:rsidRPr="0002326A">
        <w:rPr>
          <w:rFonts w:ascii="Arial" w:hAnsi="Arial" w:cs="Arial"/>
          <w:sz w:val="22"/>
          <w:szCs w:val="22"/>
        </w:rPr>
        <w:t>).</w:t>
      </w:r>
      <w:r w:rsidR="006B42C9">
        <w:rPr>
          <w:rFonts w:ascii="Arial" w:hAnsi="Arial" w:cs="Arial"/>
          <w:sz w:val="22"/>
          <w:szCs w:val="22"/>
        </w:rPr>
        <w:t xml:space="preserve"> </w:t>
      </w:r>
    </w:p>
    <w:p w14:paraId="657F3D7B" w14:textId="77777777" w:rsidR="008812EB" w:rsidRPr="0002326A" w:rsidRDefault="008812EB" w:rsidP="00F72CA7">
      <w:pPr>
        <w:pStyle w:val="Paragraph"/>
        <w:snapToGrid w:val="0"/>
        <w:spacing w:line="480" w:lineRule="auto"/>
        <w:ind w:firstLine="0"/>
        <w:rPr>
          <w:rFonts w:ascii="Arial" w:hAnsi="Arial" w:cs="Arial"/>
          <w:sz w:val="22"/>
          <w:szCs w:val="22"/>
        </w:rPr>
      </w:pPr>
    </w:p>
    <w:p w14:paraId="40DD77BF" w14:textId="7959A1C6" w:rsidR="008812EB" w:rsidRDefault="008812EB" w:rsidP="00666678">
      <w:pPr>
        <w:pStyle w:val="Paragraph"/>
        <w:snapToGrid w:val="0"/>
        <w:spacing w:line="480" w:lineRule="auto"/>
        <w:ind w:firstLine="0"/>
        <w:rPr>
          <w:rFonts w:ascii="Arial" w:hAnsi="Arial" w:cs="Arial"/>
          <w:sz w:val="22"/>
          <w:szCs w:val="22"/>
        </w:rPr>
      </w:pPr>
      <w:r w:rsidRPr="0002326A">
        <w:rPr>
          <w:rFonts w:ascii="Arial" w:hAnsi="Arial" w:cs="Arial"/>
          <w:sz w:val="22"/>
          <w:szCs w:val="22"/>
        </w:rPr>
        <w:t>Next we isolated the five macrophage subclusters, relabeling them tumor-associated macrophage 1 (TAM_1), TAM_2, TAM_3, resident macrophage (</w:t>
      </w:r>
      <w:proofErr w:type="spellStart"/>
      <w:r w:rsidRPr="0002326A">
        <w:rPr>
          <w:rFonts w:ascii="Arial" w:hAnsi="Arial" w:cs="Arial"/>
          <w:sz w:val="22"/>
          <w:szCs w:val="22"/>
        </w:rPr>
        <w:t>rM</w:t>
      </w:r>
      <w:proofErr w:type="spellEnd"/>
      <w:r w:rsidRPr="0002326A">
        <w:rPr>
          <w:rFonts w:ascii="Arial" w:hAnsi="Arial" w:cs="Arial"/>
          <w:sz w:val="22"/>
          <w:szCs w:val="22"/>
        </w:rPr>
        <w:t>) and peripheral macrophage (</w:t>
      </w:r>
      <w:proofErr w:type="spellStart"/>
      <w:r w:rsidRPr="0002326A">
        <w:rPr>
          <w:rFonts w:ascii="Arial" w:hAnsi="Arial" w:cs="Arial"/>
          <w:sz w:val="22"/>
          <w:szCs w:val="22"/>
        </w:rPr>
        <w:t>pM</w:t>
      </w:r>
      <w:proofErr w:type="spellEnd"/>
      <w:r w:rsidRPr="0002326A">
        <w:rPr>
          <w:rFonts w:ascii="Arial" w:hAnsi="Arial" w:cs="Arial"/>
          <w:sz w:val="22"/>
          <w:szCs w:val="22"/>
        </w:rPr>
        <w:t xml:space="preserve">) based on the relative percent of cells derived from the respective tissue (Figure </w:t>
      </w:r>
      <w:r w:rsidR="00D247AA">
        <w:rPr>
          <w:rFonts w:ascii="Arial" w:hAnsi="Arial" w:cs="Arial"/>
          <w:sz w:val="22"/>
          <w:szCs w:val="22"/>
        </w:rPr>
        <w:t>5</w:t>
      </w:r>
      <w:r w:rsidRPr="0002326A">
        <w:rPr>
          <w:rFonts w:ascii="Arial" w:hAnsi="Arial" w:cs="Arial"/>
          <w:sz w:val="22"/>
          <w:szCs w:val="22"/>
        </w:rPr>
        <w:t xml:space="preserve">E). </w:t>
      </w:r>
      <w:r w:rsidR="00050C57" w:rsidRPr="0002326A">
        <w:rPr>
          <w:rFonts w:ascii="Arial" w:hAnsi="Arial" w:cs="Arial"/>
          <w:sz w:val="22"/>
          <w:szCs w:val="22"/>
        </w:rPr>
        <w:t>Alt</w:t>
      </w:r>
      <w:r w:rsidR="00A84007" w:rsidRPr="0002326A">
        <w:rPr>
          <w:rFonts w:ascii="Arial" w:hAnsi="Arial" w:cs="Arial"/>
          <w:sz w:val="22"/>
          <w:szCs w:val="22"/>
        </w:rPr>
        <w:t>h</w:t>
      </w:r>
      <w:r w:rsidR="00050C57" w:rsidRPr="0002326A">
        <w:rPr>
          <w:rFonts w:ascii="Arial" w:hAnsi="Arial" w:cs="Arial"/>
          <w:sz w:val="22"/>
          <w:szCs w:val="22"/>
        </w:rPr>
        <w:t xml:space="preserve">ough similar </w:t>
      </w:r>
      <w:r w:rsidR="004C58A7">
        <w:rPr>
          <w:rFonts w:ascii="Arial" w:hAnsi="Arial" w:cs="Arial"/>
          <w:sz w:val="22"/>
          <w:szCs w:val="22"/>
        </w:rPr>
        <w:t>in distribution along the UMAP, which preserves global structure of expression</w:t>
      </w:r>
      <w:r w:rsidR="00050C57" w:rsidRPr="0002326A">
        <w:rPr>
          <w:rFonts w:ascii="Arial" w:hAnsi="Arial" w:cs="Arial"/>
          <w:sz w:val="22"/>
          <w:szCs w:val="22"/>
        </w:rPr>
        <w:t xml:space="preserve">, these five clusters had distinct expression </w:t>
      </w:r>
      <w:r w:rsidR="00050C57" w:rsidRPr="00663A94">
        <w:rPr>
          <w:rFonts w:ascii="Arial" w:hAnsi="Arial" w:cs="Arial"/>
          <w:sz w:val="22"/>
          <w:szCs w:val="22"/>
        </w:rPr>
        <w:t>patterns</w:t>
      </w:r>
      <w:r w:rsidR="00D247AA">
        <w:rPr>
          <w:rFonts w:ascii="Arial" w:hAnsi="Arial" w:cs="Arial"/>
          <w:sz w:val="22"/>
          <w:szCs w:val="22"/>
        </w:rPr>
        <w:t xml:space="preserve"> (Figure 1E, 5E)</w:t>
      </w:r>
      <w:r w:rsidR="00A84007" w:rsidRPr="00663A94">
        <w:rPr>
          <w:rFonts w:ascii="Arial" w:hAnsi="Arial" w:cs="Arial"/>
          <w:sz w:val="22"/>
          <w:szCs w:val="22"/>
        </w:rPr>
        <w:t xml:space="preserve">. For example, the </w:t>
      </w:r>
      <w:r w:rsidR="004B43AC" w:rsidRPr="00663A94">
        <w:rPr>
          <w:rFonts w:ascii="Arial" w:hAnsi="Arial" w:cs="Arial"/>
          <w:sz w:val="22"/>
          <w:szCs w:val="22"/>
        </w:rPr>
        <w:t>CD88</w:t>
      </w:r>
      <w:r w:rsidR="004B43AC" w:rsidRPr="00663A94">
        <w:rPr>
          <w:rFonts w:ascii="Arial" w:hAnsi="Arial" w:cs="Arial"/>
          <w:sz w:val="22"/>
          <w:szCs w:val="22"/>
          <w:vertAlign w:val="superscript"/>
        </w:rPr>
        <w:t>high</w:t>
      </w:r>
      <w:r w:rsidR="00A84007" w:rsidRPr="00663A94">
        <w:rPr>
          <w:rFonts w:ascii="Arial" w:hAnsi="Arial" w:cs="Arial"/>
          <w:sz w:val="22"/>
          <w:szCs w:val="22"/>
          <w:vertAlign w:val="superscript"/>
        </w:rPr>
        <w:t xml:space="preserve"> </w:t>
      </w:r>
      <w:r w:rsidR="004B43AC" w:rsidRPr="00663A94">
        <w:rPr>
          <w:rFonts w:ascii="Arial" w:hAnsi="Arial" w:cs="Arial"/>
          <w:sz w:val="22"/>
          <w:szCs w:val="22"/>
        </w:rPr>
        <w:t>(</w:t>
      </w:r>
      <w:r w:rsidR="004B43AC" w:rsidRPr="00663A94">
        <w:rPr>
          <w:rFonts w:ascii="Arial" w:hAnsi="Arial" w:cs="Arial"/>
          <w:i/>
          <w:iCs/>
          <w:sz w:val="22"/>
          <w:szCs w:val="22"/>
        </w:rPr>
        <w:t>C5AR1</w:t>
      </w:r>
      <w:r w:rsidR="004B43AC" w:rsidRPr="00663A94">
        <w:rPr>
          <w:rFonts w:ascii="Arial" w:hAnsi="Arial" w:cs="Arial"/>
          <w:sz w:val="22"/>
          <w:szCs w:val="22"/>
        </w:rPr>
        <w:t>) CD54</w:t>
      </w:r>
      <w:r w:rsidR="004B43AC" w:rsidRPr="00663A94">
        <w:rPr>
          <w:rFonts w:ascii="Arial" w:hAnsi="Arial" w:cs="Arial"/>
          <w:sz w:val="22"/>
          <w:szCs w:val="22"/>
          <w:vertAlign w:val="superscript"/>
        </w:rPr>
        <w:t>+</w:t>
      </w:r>
      <w:r w:rsidR="004B43AC" w:rsidRPr="00663A94">
        <w:rPr>
          <w:rFonts w:ascii="Arial" w:hAnsi="Arial" w:cs="Arial"/>
          <w:sz w:val="22"/>
          <w:szCs w:val="22"/>
        </w:rPr>
        <w:t xml:space="preserve"> (</w:t>
      </w:r>
      <w:r w:rsidR="004B43AC" w:rsidRPr="00663A94">
        <w:rPr>
          <w:rFonts w:ascii="Arial" w:hAnsi="Arial" w:cs="Arial"/>
          <w:i/>
          <w:iCs/>
          <w:sz w:val="22"/>
          <w:szCs w:val="22"/>
        </w:rPr>
        <w:t>ICAM1</w:t>
      </w:r>
      <w:r w:rsidR="004B43AC" w:rsidRPr="00663A94">
        <w:rPr>
          <w:rFonts w:ascii="Arial" w:hAnsi="Arial" w:cs="Arial"/>
          <w:sz w:val="22"/>
          <w:szCs w:val="22"/>
        </w:rPr>
        <w:t>)</w:t>
      </w:r>
      <w:r w:rsidR="00A84007" w:rsidRPr="00663A94">
        <w:rPr>
          <w:rFonts w:ascii="Arial" w:hAnsi="Arial" w:cs="Arial"/>
          <w:sz w:val="22"/>
          <w:szCs w:val="22"/>
        </w:rPr>
        <w:t xml:space="preserve"> TAM_1 expressed increased levels of chemokines and cytokines, like </w:t>
      </w:r>
      <w:r w:rsidR="00A84007" w:rsidRPr="00663A94">
        <w:rPr>
          <w:rFonts w:ascii="Arial" w:hAnsi="Arial" w:cs="Arial"/>
          <w:i/>
          <w:iCs/>
          <w:sz w:val="22"/>
          <w:szCs w:val="22"/>
        </w:rPr>
        <w:t>CCL3</w:t>
      </w:r>
      <w:r w:rsidR="00A84007" w:rsidRPr="00663A94">
        <w:rPr>
          <w:rFonts w:ascii="Arial" w:hAnsi="Arial" w:cs="Arial"/>
          <w:sz w:val="22"/>
          <w:szCs w:val="22"/>
        </w:rPr>
        <w:t xml:space="preserve">, </w:t>
      </w:r>
      <w:r w:rsidR="00A84007" w:rsidRPr="00663A94">
        <w:rPr>
          <w:rFonts w:ascii="Arial" w:hAnsi="Arial" w:cs="Arial"/>
          <w:i/>
          <w:iCs/>
          <w:sz w:val="22"/>
          <w:szCs w:val="22"/>
        </w:rPr>
        <w:t>CCL4</w:t>
      </w:r>
      <w:r w:rsidR="00A84007" w:rsidRPr="00663A94">
        <w:rPr>
          <w:rFonts w:ascii="Arial" w:hAnsi="Arial" w:cs="Arial"/>
          <w:sz w:val="22"/>
          <w:szCs w:val="22"/>
        </w:rPr>
        <w:t xml:space="preserve">, </w:t>
      </w:r>
      <w:r w:rsidR="00A84007" w:rsidRPr="00663A94">
        <w:rPr>
          <w:rFonts w:ascii="Arial" w:hAnsi="Arial" w:cs="Arial"/>
          <w:i/>
          <w:iCs/>
          <w:sz w:val="22"/>
          <w:szCs w:val="22"/>
        </w:rPr>
        <w:t>CXCL2</w:t>
      </w:r>
      <w:r w:rsidR="00A84007" w:rsidRPr="00663A94">
        <w:rPr>
          <w:rFonts w:ascii="Arial" w:hAnsi="Arial" w:cs="Arial"/>
          <w:sz w:val="22"/>
          <w:szCs w:val="22"/>
        </w:rPr>
        <w:t xml:space="preserve">, and </w:t>
      </w:r>
      <w:r w:rsidR="00A84007" w:rsidRPr="00663A94">
        <w:rPr>
          <w:rFonts w:ascii="Arial" w:hAnsi="Arial" w:cs="Arial"/>
          <w:i/>
          <w:iCs/>
          <w:sz w:val="22"/>
          <w:szCs w:val="22"/>
        </w:rPr>
        <w:t>IL10</w:t>
      </w:r>
      <w:r w:rsidR="00A84007" w:rsidRPr="00663A94">
        <w:rPr>
          <w:rFonts w:ascii="Arial" w:hAnsi="Arial" w:cs="Arial"/>
          <w:sz w:val="22"/>
          <w:szCs w:val="22"/>
        </w:rPr>
        <w:t xml:space="preserve">; </w:t>
      </w:r>
      <w:r w:rsidR="00E30496" w:rsidRPr="00663A94">
        <w:rPr>
          <w:rFonts w:ascii="Arial" w:hAnsi="Arial" w:cs="Arial"/>
          <w:sz w:val="22"/>
          <w:szCs w:val="22"/>
        </w:rPr>
        <w:t>CD64</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FCGR1A</w:t>
      </w:r>
      <w:r w:rsidR="00E30496" w:rsidRPr="00663A94">
        <w:rPr>
          <w:rFonts w:ascii="Arial" w:hAnsi="Arial" w:cs="Arial"/>
          <w:sz w:val="22"/>
          <w:szCs w:val="22"/>
        </w:rPr>
        <w:t>)</w:t>
      </w:r>
      <w:r w:rsidR="00A84007" w:rsidRPr="00663A94">
        <w:rPr>
          <w:rFonts w:ascii="Arial" w:hAnsi="Arial" w:cs="Arial"/>
          <w:sz w:val="22"/>
          <w:szCs w:val="22"/>
        </w:rPr>
        <w:t xml:space="preserve"> </w:t>
      </w:r>
      <w:r w:rsidR="00E30496" w:rsidRPr="00663A94">
        <w:rPr>
          <w:rFonts w:ascii="Arial" w:hAnsi="Arial" w:cs="Arial"/>
          <w:sz w:val="22"/>
          <w:szCs w:val="22"/>
        </w:rPr>
        <w:t>CD16</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FCGR3A</w:t>
      </w:r>
      <w:r w:rsidR="00E30496" w:rsidRPr="00663A94">
        <w:rPr>
          <w:rFonts w:ascii="Arial" w:hAnsi="Arial" w:cs="Arial"/>
          <w:sz w:val="22"/>
          <w:szCs w:val="22"/>
        </w:rPr>
        <w:t>)</w:t>
      </w:r>
      <w:r w:rsidR="00A84007" w:rsidRPr="00663A94">
        <w:rPr>
          <w:rFonts w:ascii="Arial" w:hAnsi="Arial" w:cs="Arial"/>
          <w:sz w:val="22"/>
          <w:szCs w:val="22"/>
        </w:rPr>
        <w:t xml:space="preserve"> TAM_2 subcluster expressed the apolipop</w:t>
      </w:r>
      <w:r w:rsidR="0002326A" w:rsidRPr="00663A94">
        <w:rPr>
          <w:rFonts w:ascii="Arial" w:hAnsi="Arial" w:cs="Arial"/>
          <w:sz w:val="22"/>
          <w:szCs w:val="22"/>
        </w:rPr>
        <w:t xml:space="preserve">rotein </w:t>
      </w:r>
      <w:r w:rsidR="00A84007" w:rsidRPr="00663A94">
        <w:rPr>
          <w:rFonts w:ascii="Arial" w:hAnsi="Arial" w:cs="Arial"/>
          <w:sz w:val="22"/>
          <w:szCs w:val="22"/>
        </w:rPr>
        <w:t xml:space="preserve">gene </w:t>
      </w:r>
      <w:r w:rsidR="00A84007" w:rsidRPr="00663A94">
        <w:rPr>
          <w:rFonts w:ascii="Arial" w:hAnsi="Arial" w:cs="Arial"/>
          <w:i/>
          <w:iCs/>
          <w:sz w:val="22"/>
          <w:szCs w:val="22"/>
        </w:rPr>
        <w:t>APOE</w:t>
      </w:r>
      <w:r w:rsidR="00A84007" w:rsidRPr="00663A94">
        <w:rPr>
          <w:rFonts w:ascii="Arial" w:hAnsi="Arial" w:cs="Arial"/>
          <w:sz w:val="22"/>
          <w:szCs w:val="22"/>
        </w:rPr>
        <w:t>, lysosomal lipase (</w:t>
      </w:r>
      <w:r w:rsidR="00A84007" w:rsidRPr="00663A94">
        <w:rPr>
          <w:rFonts w:ascii="Arial" w:hAnsi="Arial" w:cs="Arial"/>
          <w:i/>
          <w:iCs/>
          <w:sz w:val="22"/>
          <w:szCs w:val="22"/>
        </w:rPr>
        <w:t>LIPA</w:t>
      </w:r>
      <w:r w:rsidR="00A84007" w:rsidRPr="00663A94">
        <w:rPr>
          <w:rFonts w:ascii="Arial" w:hAnsi="Arial" w:cs="Arial"/>
          <w:sz w:val="22"/>
          <w:szCs w:val="22"/>
        </w:rPr>
        <w:t>), and ferroportin (</w:t>
      </w:r>
      <w:r w:rsidR="00A84007" w:rsidRPr="00663A94">
        <w:rPr>
          <w:rFonts w:ascii="Arial" w:hAnsi="Arial" w:cs="Arial"/>
          <w:i/>
          <w:iCs/>
          <w:sz w:val="22"/>
          <w:szCs w:val="22"/>
        </w:rPr>
        <w:t>SLC40A1</w:t>
      </w:r>
      <w:r w:rsidR="00A84007" w:rsidRPr="00663A94">
        <w:rPr>
          <w:rFonts w:ascii="Arial" w:hAnsi="Arial" w:cs="Arial"/>
          <w:sz w:val="22"/>
          <w:szCs w:val="22"/>
        </w:rPr>
        <w:t xml:space="preserve">); and </w:t>
      </w:r>
      <w:r w:rsidR="00E30496" w:rsidRPr="00663A94">
        <w:rPr>
          <w:rFonts w:ascii="Arial" w:hAnsi="Arial" w:cs="Arial"/>
          <w:i/>
          <w:iCs/>
          <w:sz w:val="22"/>
          <w:szCs w:val="22"/>
        </w:rPr>
        <w:t>CD1C</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CD86</w:t>
      </w:r>
      <w:r w:rsidR="00E30496" w:rsidRPr="00663A94">
        <w:rPr>
          <w:rFonts w:ascii="Arial" w:hAnsi="Arial" w:cs="Arial"/>
          <w:sz w:val="22"/>
          <w:szCs w:val="22"/>
        </w:rPr>
        <w:t xml:space="preserve">+ </w:t>
      </w:r>
      <w:r w:rsidR="00A84007" w:rsidRPr="00663A94">
        <w:rPr>
          <w:rFonts w:ascii="Arial" w:hAnsi="Arial" w:cs="Arial"/>
          <w:sz w:val="22"/>
          <w:szCs w:val="22"/>
        </w:rPr>
        <w:t xml:space="preserve">TAM_3 had high levels of </w:t>
      </w:r>
      <w:r w:rsidR="00A84007" w:rsidRPr="00663A94">
        <w:rPr>
          <w:rFonts w:ascii="Arial" w:hAnsi="Arial" w:cs="Arial"/>
          <w:i/>
          <w:iCs/>
          <w:sz w:val="22"/>
          <w:szCs w:val="22"/>
        </w:rPr>
        <w:t>IL1R2</w:t>
      </w:r>
      <w:r w:rsidR="00A84007" w:rsidRPr="00663A94">
        <w:rPr>
          <w:rFonts w:ascii="Arial" w:hAnsi="Arial" w:cs="Arial"/>
          <w:sz w:val="22"/>
          <w:szCs w:val="22"/>
        </w:rPr>
        <w:t xml:space="preserve"> and Langerhin (</w:t>
      </w:r>
      <w:r w:rsidR="00A84007" w:rsidRPr="00663A94">
        <w:rPr>
          <w:rFonts w:ascii="Arial" w:hAnsi="Arial" w:cs="Arial"/>
          <w:i/>
          <w:iCs/>
          <w:sz w:val="22"/>
          <w:szCs w:val="22"/>
        </w:rPr>
        <w:t>CD207</w:t>
      </w:r>
      <w:r w:rsidR="00A84007" w:rsidRPr="00663A94">
        <w:rPr>
          <w:rFonts w:ascii="Arial" w:hAnsi="Arial" w:cs="Arial"/>
          <w:sz w:val="22"/>
          <w:szCs w:val="22"/>
        </w:rPr>
        <w:t xml:space="preserve">), a marker of the skin-resident </w:t>
      </w:r>
      <w:proofErr w:type="spellStart"/>
      <w:r w:rsidR="00A84007" w:rsidRPr="00663A94">
        <w:rPr>
          <w:rFonts w:ascii="Arial" w:hAnsi="Arial" w:cs="Arial"/>
          <w:sz w:val="22"/>
          <w:szCs w:val="22"/>
        </w:rPr>
        <w:t>Langerhan</w:t>
      </w:r>
      <w:proofErr w:type="spellEnd"/>
      <w:r w:rsidR="00A84007" w:rsidRPr="00663A94">
        <w:rPr>
          <w:rFonts w:ascii="Arial" w:hAnsi="Arial" w:cs="Arial"/>
          <w:sz w:val="22"/>
          <w:szCs w:val="22"/>
        </w:rPr>
        <w:t xml:space="preserve"> cells (Figure </w:t>
      </w:r>
      <w:r w:rsidR="00BC0F7E" w:rsidRPr="00663A94">
        <w:rPr>
          <w:rFonts w:ascii="Arial" w:hAnsi="Arial" w:cs="Arial"/>
          <w:sz w:val="22"/>
          <w:szCs w:val="22"/>
        </w:rPr>
        <w:t>5</w:t>
      </w:r>
      <w:r w:rsidR="00A84007" w:rsidRPr="00663A94">
        <w:rPr>
          <w:rFonts w:ascii="Arial" w:hAnsi="Arial" w:cs="Arial"/>
          <w:sz w:val="22"/>
          <w:szCs w:val="22"/>
        </w:rPr>
        <w:t xml:space="preserve">F). </w:t>
      </w:r>
      <w:r w:rsidR="0020613A" w:rsidRPr="00663A94">
        <w:rPr>
          <w:rFonts w:ascii="Arial" w:hAnsi="Arial" w:cs="Arial"/>
          <w:sz w:val="22"/>
          <w:szCs w:val="22"/>
        </w:rPr>
        <w:t xml:space="preserve">The </w:t>
      </w:r>
      <w:proofErr w:type="spellStart"/>
      <w:r w:rsidR="0020613A" w:rsidRPr="00663A94">
        <w:rPr>
          <w:rFonts w:ascii="Arial" w:hAnsi="Arial" w:cs="Arial"/>
          <w:sz w:val="22"/>
          <w:szCs w:val="22"/>
        </w:rPr>
        <w:t>pM</w:t>
      </w:r>
      <w:proofErr w:type="spellEnd"/>
      <w:r w:rsidR="0020613A" w:rsidRPr="00663A94">
        <w:rPr>
          <w:rFonts w:ascii="Arial" w:hAnsi="Arial" w:cs="Arial"/>
          <w:sz w:val="22"/>
          <w:szCs w:val="22"/>
        </w:rPr>
        <w:t xml:space="preserve"> sub</w:t>
      </w:r>
      <w:r w:rsidR="00666678" w:rsidRPr="00663A94">
        <w:rPr>
          <w:rFonts w:ascii="Arial" w:hAnsi="Arial" w:cs="Arial"/>
          <w:sz w:val="22"/>
          <w:szCs w:val="22"/>
        </w:rPr>
        <w:t>c</w:t>
      </w:r>
      <w:r w:rsidR="0020613A" w:rsidRPr="00663A94">
        <w:rPr>
          <w:rFonts w:ascii="Arial" w:hAnsi="Arial" w:cs="Arial"/>
          <w:sz w:val="22"/>
          <w:szCs w:val="22"/>
        </w:rPr>
        <w:t>luster had the highest level of the</w:t>
      </w:r>
      <w:r w:rsidR="0020613A" w:rsidRPr="0002326A">
        <w:rPr>
          <w:rFonts w:ascii="Arial" w:hAnsi="Arial" w:cs="Arial"/>
          <w:sz w:val="22"/>
          <w:szCs w:val="22"/>
        </w:rPr>
        <w:t xml:space="preserve"> cell adhesion molecules </w:t>
      </w:r>
      <w:r w:rsidR="0020613A" w:rsidRPr="0002326A">
        <w:rPr>
          <w:rFonts w:ascii="Arial" w:hAnsi="Arial" w:cs="Arial"/>
          <w:i/>
          <w:iCs/>
          <w:sz w:val="22"/>
          <w:szCs w:val="22"/>
        </w:rPr>
        <w:t>CLEC10A</w:t>
      </w:r>
      <w:r w:rsidR="0020613A" w:rsidRPr="0002326A">
        <w:rPr>
          <w:rFonts w:ascii="Arial" w:hAnsi="Arial" w:cs="Arial"/>
          <w:sz w:val="22"/>
          <w:szCs w:val="22"/>
        </w:rPr>
        <w:t xml:space="preserve">, </w:t>
      </w:r>
      <w:r w:rsidR="0020613A" w:rsidRPr="0002326A">
        <w:rPr>
          <w:rFonts w:ascii="Arial" w:hAnsi="Arial" w:cs="Arial"/>
          <w:i/>
          <w:iCs/>
          <w:sz w:val="22"/>
          <w:szCs w:val="22"/>
        </w:rPr>
        <w:t>SELL</w:t>
      </w:r>
      <w:r w:rsidR="0020613A" w:rsidRPr="0002326A">
        <w:rPr>
          <w:rFonts w:ascii="Arial" w:hAnsi="Arial" w:cs="Arial"/>
          <w:sz w:val="22"/>
          <w:szCs w:val="22"/>
        </w:rPr>
        <w:t xml:space="preserve"> (CD62L), and </w:t>
      </w:r>
      <w:r w:rsidR="0020613A" w:rsidRPr="0002326A">
        <w:rPr>
          <w:rFonts w:ascii="Arial" w:hAnsi="Arial" w:cs="Arial"/>
          <w:i/>
          <w:iCs/>
          <w:sz w:val="22"/>
          <w:szCs w:val="22"/>
        </w:rPr>
        <w:t>ITGB7</w:t>
      </w:r>
      <w:r w:rsidR="0020613A" w:rsidRPr="0002326A">
        <w:rPr>
          <w:rFonts w:ascii="Arial" w:hAnsi="Arial" w:cs="Arial"/>
          <w:sz w:val="22"/>
          <w:szCs w:val="22"/>
        </w:rPr>
        <w:t xml:space="preserve">, which can dimerize with </w:t>
      </w:r>
      <w:r w:rsidR="0020613A" w:rsidRPr="0002326A">
        <w:rPr>
          <w:rFonts w:ascii="Arial" w:hAnsi="Arial" w:cs="Arial"/>
          <w:i/>
          <w:iCs/>
          <w:sz w:val="22"/>
          <w:szCs w:val="22"/>
        </w:rPr>
        <w:t>ITGA4</w:t>
      </w:r>
      <w:r w:rsidR="0020613A" w:rsidRPr="0002326A">
        <w:rPr>
          <w:rFonts w:ascii="Arial" w:hAnsi="Arial" w:cs="Arial"/>
          <w:sz w:val="22"/>
          <w:szCs w:val="22"/>
        </w:rPr>
        <w:t xml:space="preserve"> (CD49d) or </w:t>
      </w:r>
      <w:r w:rsidR="0020613A" w:rsidRPr="0002326A">
        <w:rPr>
          <w:rFonts w:ascii="Arial" w:hAnsi="Arial" w:cs="Arial"/>
          <w:i/>
          <w:iCs/>
          <w:sz w:val="22"/>
          <w:szCs w:val="22"/>
        </w:rPr>
        <w:t>ITGAE</w:t>
      </w:r>
      <w:r w:rsidR="0020613A" w:rsidRPr="0002326A">
        <w:rPr>
          <w:rFonts w:ascii="Arial" w:hAnsi="Arial" w:cs="Arial"/>
          <w:sz w:val="22"/>
          <w:szCs w:val="22"/>
        </w:rPr>
        <w:t xml:space="preserve"> (CD103).</w:t>
      </w:r>
      <w:r w:rsidR="006C2FF3" w:rsidRPr="0002326A">
        <w:rPr>
          <w:rFonts w:ascii="Arial" w:hAnsi="Arial" w:cs="Arial"/>
          <w:sz w:val="22"/>
          <w:szCs w:val="22"/>
        </w:rPr>
        <w:t xml:space="preserve"> Like the CD8</w:t>
      </w:r>
      <w:r w:rsidR="006C2FF3" w:rsidRPr="0002326A">
        <w:rPr>
          <w:rFonts w:ascii="Arial" w:hAnsi="Arial" w:cs="Arial"/>
          <w:sz w:val="22"/>
          <w:szCs w:val="22"/>
          <w:vertAlign w:val="superscript"/>
        </w:rPr>
        <w:t>+</w:t>
      </w:r>
      <w:r w:rsidR="006C2FF3" w:rsidRPr="0002326A">
        <w:rPr>
          <w:rFonts w:ascii="Arial" w:hAnsi="Arial" w:cs="Arial"/>
          <w:sz w:val="22"/>
          <w:szCs w:val="22"/>
        </w:rPr>
        <w:t xml:space="preserve"> T cells, we built cell trajectories based on varied genes </w:t>
      </w:r>
      <w:r w:rsidR="004C58A7">
        <w:rPr>
          <w:rFonts w:ascii="Arial" w:hAnsi="Arial" w:cs="Arial"/>
          <w:sz w:val="22"/>
          <w:szCs w:val="22"/>
        </w:rPr>
        <w:t>and found</w:t>
      </w:r>
      <w:r w:rsidR="006C2FF3" w:rsidRPr="0002326A">
        <w:rPr>
          <w:rFonts w:ascii="Arial" w:hAnsi="Arial" w:cs="Arial"/>
          <w:sz w:val="22"/>
          <w:szCs w:val="22"/>
        </w:rPr>
        <w:t xml:space="preserve"> two distinct curves converging into TAM_3 and </w:t>
      </w:r>
      <w:proofErr w:type="spellStart"/>
      <w:r w:rsidR="006C2FF3" w:rsidRPr="0002326A">
        <w:rPr>
          <w:rFonts w:ascii="Arial" w:hAnsi="Arial" w:cs="Arial"/>
          <w:sz w:val="22"/>
          <w:szCs w:val="22"/>
        </w:rPr>
        <w:t>pM</w:t>
      </w:r>
      <w:proofErr w:type="spellEnd"/>
      <w:r w:rsidR="006C2FF3" w:rsidRPr="0002326A">
        <w:rPr>
          <w:rFonts w:ascii="Arial" w:hAnsi="Arial" w:cs="Arial"/>
          <w:sz w:val="22"/>
          <w:szCs w:val="22"/>
        </w:rPr>
        <w:t xml:space="preserve"> (Figure </w:t>
      </w:r>
      <w:r w:rsidR="00BC0F7E">
        <w:rPr>
          <w:rFonts w:ascii="Arial" w:hAnsi="Arial" w:cs="Arial"/>
          <w:sz w:val="22"/>
          <w:szCs w:val="22"/>
        </w:rPr>
        <w:t>5</w:t>
      </w:r>
      <w:r w:rsidR="006C2FF3" w:rsidRPr="0002326A">
        <w:rPr>
          <w:rFonts w:ascii="Arial" w:hAnsi="Arial" w:cs="Arial"/>
          <w:sz w:val="22"/>
          <w:szCs w:val="22"/>
        </w:rPr>
        <w:t xml:space="preserve">G). In order to </w:t>
      </w:r>
      <w:r w:rsidR="00666678" w:rsidRPr="0002326A">
        <w:rPr>
          <w:rFonts w:ascii="Arial" w:hAnsi="Arial" w:cs="Arial"/>
          <w:sz w:val="22"/>
          <w:szCs w:val="22"/>
        </w:rPr>
        <w:t>assess potential</w:t>
      </w:r>
      <w:r w:rsidR="006C2FF3" w:rsidRPr="0002326A">
        <w:rPr>
          <w:rFonts w:ascii="Arial" w:hAnsi="Arial" w:cs="Arial"/>
          <w:sz w:val="22"/>
          <w:szCs w:val="22"/>
        </w:rPr>
        <w:t xml:space="preserve"> functional difference</w:t>
      </w:r>
      <w:r w:rsidR="00666678" w:rsidRPr="0002326A">
        <w:rPr>
          <w:rFonts w:ascii="Arial" w:hAnsi="Arial" w:cs="Arial"/>
          <w:sz w:val="22"/>
          <w:szCs w:val="22"/>
        </w:rPr>
        <w:t xml:space="preserve">s for the macrophages, </w:t>
      </w:r>
      <w:r w:rsidR="006C2FF3" w:rsidRPr="0002326A">
        <w:rPr>
          <w:rFonts w:ascii="Arial" w:hAnsi="Arial" w:cs="Arial"/>
          <w:sz w:val="22"/>
          <w:szCs w:val="22"/>
        </w:rPr>
        <w:t xml:space="preserve">we performed gene set enrichment analysis (Figure </w:t>
      </w:r>
      <w:r w:rsidR="00BC0F7E">
        <w:rPr>
          <w:rFonts w:ascii="Arial" w:hAnsi="Arial" w:cs="Arial"/>
          <w:sz w:val="22"/>
          <w:szCs w:val="22"/>
        </w:rPr>
        <w:t>5</w:t>
      </w:r>
      <w:r w:rsidR="006C2FF3" w:rsidRPr="0002326A">
        <w:rPr>
          <w:rFonts w:ascii="Arial" w:hAnsi="Arial" w:cs="Arial"/>
          <w:sz w:val="22"/>
          <w:szCs w:val="22"/>
        </w:rPr>
        <w:t>H</w:t>
      </w:r>
      <w:r w:rsidR="00666678" w:rsidRPr="0002326A">
        <w:rPr>
          <w:rFonts w:ascii="Arial" w:hAnsi="Arial" w:cs="Arial"/>
          <w:sz w:val="22"/>
          <w:szCs w:val="22"/>
        </w:rPr>
        <w:t>). As previously observed in single-cell data</w:t>
      </w:r>
      <w:ins w:id="130" w:author="Borcherding, Nicholas (CCOM Student)" w:date="2020-11-02T13:24:00Z">
        <w:r w:rsidR="003E01D3">
          <w:rPr>
            <w:rFonts w:ascii="Arial" w:hAnsi="Arial" w:cs="Arial"/>
            <w:sz w:val="22"/>
            <w:szCs w:val="22"/>
          </w:rPr>
          <w:t>,</w:t>
        </w:r>
      </w:ins>
      <w:del w:id="131" w:author="Borcherding, Nicholas (CCOM Student)" w:date="2020-11-02T13:24:00Z">
        <w:r w:rsidR="00D710B8" w:rsidDel="003E01D3">
          <w:rPr>
            <w:rFonts w:ascii="Arial" w:hAnsi="Arial" w:cs="Arial"/>
            <w:sz w:val="22"/>
            <w:szCs w:val="22"/>
          </w:rPr>
          <w:delText xml:space="preserve"> </w:delText>
        </w:r>
      </w:del>
      <w:r w:rsidR="00D710B8">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mendeley":{"formattedCitation":"&lt;sup&gt;25&lt;/sup&gt;","plainTextFormattedCitation":"25","previouslyFormattedCitation":"&lt;sup&gt;25&lt;/sup&gt;"},"properties":{"noteIndex":0},"schema":"https://github.com/citation-style-language/schema/raw/master/csl-citation.json"}</w:instrText>
      </w:r>
      <w:r w:rsidR="00D710B8">
        <w:rPr>
          <w:rFonts w:ascii="Arial" w:hAnsi="Arial" w:cs="Arial"/>
          <w:sz w:val="22"/>
          <w:szCs w:val="22"/>
        </w:rPr>
        <w:fldChar w:fldCharType="separate"/>
      </w:r>
      <w:r w:rsidR="003E01D3" w:rsidRPr="003E01D3">
        <w:rPr>
          <w:rFonts w:ascii="Arial" w:hAnsi="Arial" w:cs="Arial"/>
          <w:noProof/>
          <w:sz w:val="22"/>
          <w:szCs w:val="22"/>
          <w:vertAlign w:val="superscript"/>
        </w:rPr>
        <w:t>25</w:t>
      </w:r>
      <w:r w:rsidR="00D710B8">
        <w:rPr>
          <w:rFonts w:ascii="Arial" w:hAnsi="Arial" w:cs="Arial"/>
          <w:sz w:val="22"/>
          <w:szCs w:val="22"/>
        </w:rPr>
        <w:fldChar w:fldCharType="end"/>
      </w:r>
      <w:del w:id="132" w:author="Borcherding, Nicholas (CCOM Student)" w:date="2020-11-02T13:24:00Z">
        <w:r w:rsidR="00D710B8" w:rsidDel="003E01D3">
          <w:rPr>
            <w:rFonts w:ascii="Arial" w:hAnsi="Arial" w:cs="Arial"/>
            <w:sz w:val="22"/>
            <w:szCs w:val="22"/>
          </w:rPr>
          <w:delText>,</w:delText>
        </w:r>
      </w:del>
      <w:r w:rsidR="00D710B8">
        <w:rPr>
          <w:rFonts w:ascii="Arial" w:hAnsi="Arial" w:cs="Arial"/>
          <w:sz w:val="22"/>
          <w:szCs w:val="22"/>
        </w:rPr>
        <w:t xml:space="preserve"> </w:t>
      </w:r>
      <w:r w:rsidR="00666678" w:rsidRPr="0002326A">
        <w:rPr>
          <w:rFonts w:ascii="Arial" w:hAnsi="Arial" w:cs="Arial"/>
          <w:sz w:val="22"/>
          <w:szCs w:val="22"/>
        </w:rPr>
        <w:t>no subclusters w</w:t>
      </w:r>
      <w:r w:rsidR="004C58A7">
        <w:rPr>
          <w:rFonts w:ascii="Arial" w:hAnsi="Arial" w:cs="Arial"/>
          <w:sz w:val="22"/>
          <w:szCs w:val="22"/>
        </w:rPr>
        <w:t>ere</w:t>
      </w:r>
      <w:r w:rsidR="00666678" w:rsidRPr="0002326A">
        <w:rPr>
          <w:rFonts w:ascii="Arial" w:hAnsi="Arial" w:cs="Arial"/>
          <w:sz w:val="22"/>
          <w:szCs w:val="22"/>
        </w:rPr>
        <w:t xml:space="preserve"> distinctly M1 or M2 polarized. For example, TAM_1 had enrichment for gene sets commonly associated with the M2 macrophage compartment, such as angiogenesis and the </w:t>
      </w:r>
      <w:r w:rsidR="00666678" w:rsidRPr="0002326A">
        <w:rPr>
          <w:rFonts w:ascii="Arial" w:hAnsi="Arial" w:cs="Arial"/>
          <w:sz w:val="22"/>
          <w:szCs w:val="22"/>
        </w:rPr>
        <w:lastRenderedPageBreak/>
        <w:t xml:space="preserve">production of lipid mediators, while also having the highest levels of TNFɑ signaling enrichment, a common M1 macrophage characteristic. Across the three TAM subclusters, modest enrichment in both type 1 and type 2 interferon signaling was observed (Figure </w:t>
      </w:r>
      <w:r w:rsidR="00BC0F7E">
        <w:rPr>
          <w:rFonts w:ascii="Arial" w:hAnsi="Arial" w:cs="Arial"/>
          <w:sz w:val="22"/>
          <w:szCs w:val="22"/>
        </w:rPr>
        <w:t>5</w:t>
      </w:r>
      <w:r w:rsidR="00666678" w:rsidRPr="0002326A">
        <w:rPr>
          <w:rFonts w:ascii="Arial" w:hAnsi="Arial" w:cs="Arial"/>
          <w:sz w:val="22"/>
          <w:szCs w:val="22"/>
        </w:rPr>
        <w:t xml:space="preserve">H). The non-TAM subclusters, </w:t>
      </w:r>
      <w:proofErr w:type="spellStart"/>
      <w:r w:rsidR="00666678" w:rsidRPr="0002326A">
        <w:rPr>
          <w:rFonts w:ascii="Arial" w:hAnsi="Arial" w:cs="Arial"/>
          <w:sz w:val="22"/>
          <w:szCs w:val="22"/>
        </w:rPr>
        <w:t>rM</w:t>
      </w:r>
      <w:proofErr w:type="spellEnd"/>
      <w:r w:rsidR="00666678" w:rsidRPr="0002326A">
        <w:rPr>
          <w:rFonts w:ascii="Arial" w:hAnsi="Arial" w:cs="Arial"/>
          <w:sz w:val="22"/>
          <w:szCs w:val="22"/>
        </w:rPr>
        <w:t xml:space="preserve"> and </w:t>
      </w:r>
      <w:proofErr w:type="spellStart"/>
      <w:r w:rsidR="00666678" w:rsidRPr="0002326A">
        <w:rPr>
          <w:rFonts w:ascii="Arial" w:hAnsi="Arial" w:cs="Arial"/>
          <w:sz w:val="22"/>
          <w:szCs w:val="22"/>
        </w:rPr>
        <w:t>pM</w:t>
      </w:r>
      <w:proofErr w:type="spellEnd"/>
      <w:r w:rsidR="00D247AA">
        <w:rPr>
          <w:rFonts w:ascii="Arial" w:hAnsi="Arial" w:cs="Arial"/>
          <w:sz w:val="22"/>
          <w:szCs w:val="22"/>
        </w:rPr>
        <w:t>,</w:t>
      </w:r>
      <w:r w:rsidR="00666678" w:rsidRPr="0002326A">
        <w:rPr>
          <w:rFonts w:ascii="Arial" w:hAnsi="Arial" w:cs="Arial"/>
          <w:sz w:val="22"/>
          <w:szCs w:val="22"/>
        </w:rPr>
        <w:t xml:space="preserve"> had relatively lower levels of enrichment with the exception of proinflammatory signaling and glycolysis, respectively (Figure </w:t>
      </w:r>
      <w:r w:rsidR="00BC0F7E">
        <w:rPr>
          <w:rFonts w:ascii="Arial" w:hAnsi="Arial" w:cs="Arial"/>
          <w:sz w:val="22"/>
          <w:szCs w:val="22"/>
        </w:rPr>
        <w:t>5</w:t>
      </w:r>
      <w:r w:rsidR="00666678" w:rsidRPr="0002326A">
        <w:rPr>
          <w:rFonts w:ascii="Arial" w:hAnsi="Arial" w:cs="Arial"/>
          <w:sz w:val="22"/>
          <w:szCs w:val="22"/>
        </w:rPr>
        <w:t xml:space="preserve">H). </w:t>
      </w:r>
      <w:r w:rsidR="006B42C9">
        <w:rPr>
          <w:rFonts w:ascii="Arial" w:hAnsi="Arial" w:cs="Arial"/>
          <w:sz w:val="22"/>
          <w:szCs w:val="22"/>
        </w:rPr>
        <w:t xml:space="preserve">We also found an increase in antigen processing and presentation of lipid antigens via MHC-I in TAM_2 and TAM_3, while TAM_1 had higher enrichment for polysaccharide antigens (Supplemental Figure </w:t>
      </w:r>
      <w:ins w:id="133" w:author="Borcherding, Nicholas (CCOM Student)" w:date="2020-11-02T15:37:00Z">
        <w:r w:rsidR="008D26F1">
          <w:rPr>
            <w:rFonts w:ascii="Arial" w:hAnsi="Arial" w:cs="Arial"/>
            <w:sz w:val="22"/>
            <w:szCs w:val="22"/>
          </w:rPr>
          <w:t>6</w:t>
        </w:r>
      </w:ins>
      <w:del w:id="134" w:author="Borcherding, Nicholas (CCOM Student)" w:date="2020-11-02T15:37:00Z">
        <w:r w:rsidR="001A73F2" w:rsidDel="008D26F1">
          <w:rPr>
            <w:rFonts w:ascii="Arial" w:hAnsi="Arial" w:cs="Arial"/>
            <w:sz w:val="22"/>
            <w:szCs w:val="22"/>
          </w:rPr>
          <w:delText>5</w:delText>
        </w:r>
      </w:del>
      <w:r w:rsidR="006B42C9">
        <w:rPr>
          <w:rFonts w:ascii="Arial" w:hAnsi="Arial" w:cs="Arial"/>
          <w:sz w:val="22"/>
          <w:szCs w:val="22"/>
        </w:rPr>
        <w:t xml:space="preserve">). </w:t>
      </w:r>
    </w:p>
    <w:p w14:paraId="41A8A247" w14:textId="7D666724" w:rsidR="00296B14" w:rsidRDefault="00296B14" w:rsidP="00666678">
      <w:pPr>
        <w:pStyle w:val="Paragraph"/>
        <w:snapToGrid w:val="0"/>
        <w:spacing w:line="480" w:lineRule="auto"/>
        <w:ind w:firstLine="0"/>
        <w:rPr>
          <w:rFonts w:ascii="Arial" w:hAnsi="Arial" w:cs="Arial"/>
          <w:sz w:val="22"/>
          <w:szCs w:val="22"/>
        </w:rPr>
      </w:pPr>
    </w:p>
    <w:p w14:paraId="5C8FB8C0" w14:textId="62E1BB3C" w:rsidR="00296B14" w:rsidRDefault="00296B14" w:rsidP="00666678">
      <w:pPr>
        <w:pStyle w:val="Paragraph"/>
        <w:snapToGrid w:val="0"/>
        <w:spacing w:line="480" w:lineRule="auto"/>
        <w:ind w:firstLine="0"/>
        <w:rPr>
          <w:rFonts w:ascii="Arial" w:hAnsi="Arial" w:cs="Arial"/>
          <w:sz w:val="22"/>
          <w:szCs w:val="22"/>
        </w:rPr>
      </w:pPr>
      <w:r w:rsidRPr="00296B14">
        <w:rPr>
          <w:rFonts w:ascii="Arial" w:hAnsi="Arial" w:cs="Arial"/>
          <w:i/>
          <w:iCs/>
          <w:sz w:val="22"/>
          <w:szCs w:val="22"/>
        </w:rPr>
        <w:t>Differential prognostic significance in CD8</w:t>
      </w:r>
      <w:r w:rsidRPr="009D2EB4">
        <w:rPr>
          <w:rFonts w:ascii="Arial" w:hAnsi="Arial" w:cs="Arial"/>
          <w:i/>
          <w:iCs/>
          <w:sz w:val="22"/>
          <w:szCs w:val="22"/>
          <w:vertAlign w:val="superscript"/>
        </w:rPr>
        <w:t>+</w:t>
      </w:r>
      <w:r w:rsidRPr="00296B14">
        <w:rPr>
          <w:rFonts w:ascii="Arial" w:hAnsi="Arial" w:cs="Arial"/>
          <w:i/>
          <w:iCs/>
          <w:sz w:val="22"/>
          <w:szCs w:val="22"/>
        </w:rPr>
        <w:t xml:space="preserve"> T cell and TAM subclusters. </w:t>
      </w:r>
    </w:p>
    <w:p w14:paraId="08D8D7F3" w14:textId="7EA0236F" w:rsidR="00296B14" w:rsidRDefault="003C1C59" w:rsidP="00666678">
      <w:pPr>
        <w:pStyle w:val="Paragraph"/>
        <w:snapToGrid w:val="0"/>
        <w:spacing w:line="480" w:lineRule="auto"/>
        <w:ind w:firstLine="0"/>
        <w:rPr>
          <w:rFonts w:ascii="Arial" w:hAnsi="Arial" w:cs="Arial"/>
          <w:sz w:val="22"/>
          <w:szCs w:val="22"/>
        </w:rPr>
      </w:pPr>
      <w:r>
        <w:rPr>
          <w:rFonts w:ascii="Arial" w:hAnsi="Arial" w:cs="Arial"/>
          <w:sz w:val="22"/>
          <w:szCs w:val="22"/>
        </w:rPr>
        <w:t>These</w:t>
      </w:r>
      <w:r w:rsidR="008373F0" w:rsidRPr="003F391B">
        <w:rPr>
          <w:rFonts w:ascii="Arial" w:hAnsi="Arial" w:cs="Arial"/>
          <w:sz w:val="22"/>
          <w:szCs w:val="22"/>
        </w:rPr>
        <w:t xml:space="preserve"> data </w:t>
      </w:r>
      <w:r w:rsidR="008373F0">
        <w:rPr>
          <w:rFonts w:ascii="Arial" w:hAnsi="Arial" w:cs="Arial"/>
          <w:sz w:val="22"/>
          <w:szCs w:val="22"/>
        </w:rPr>
        <w:t xml:space="preserve">demonstrate </w:t>
      </w:r>
      <w:r w:rsidR="008373F0" w:rsidRPr="003F391B">
        <w:rPr>
          <w:rFonts w:ascii="Arial" w:hAnsi="Arial" w:cs="Arial"/>
          <w:sz w:val="22"/>
          <w:szCs w:val="22"/>
        </w:rPr>
        <w:t xml:space="preserve">transcriptional differences in </w:t>
      </w:r>
      <w:r w:rsidR="008373F0">
        <w:rPr>
          <w:rFonts w:ascii="Arial" w:hAnsi="Arial" w:cs="Arial"/>
          <w:sz w:val="22"/>
          <w:szCs w:val="22"/>
        </w:rPr>
        <w:t>CD8</w:t>
      </w:r>
      <w:r w:rsidR="008373F0" w:rsidRPr="008373F0">
        <w:rPr>
          <w:rFonts w:ascii="Arial" w:hAnsi="Arial" w:cs="Arial"/>
          <w:sz w:val="22"/>
          <w:szCs w:val="22"/>
          <w:vertAlign w:val="superscript"/>
        </w:rPr>
        <w:t>+</w:t>
      </w:r>
      <w:r w:rsidR="008373F0">
        <w:rPr>
          <w:rFonts w:ascii="Arial" w:hAnsi="Arial" w:cs="Arial"/>
          <w:sz w:val="22"/>
          <w:szCs w:val="22"/>
        </w:rPr>
        <w:t xml:space="preserve"> T cells and TAMs in ccRCC</w:t>
      </w:r>
      <w:r w:rsidR="00982F59">
        <w:rPr>
          <w:rFonts w:ascii="Arial" w:hAnsi="Arial" w:cs="Arial"/>
          <w:sz w:val="22"/>
          <w:szCs w:val="22"/>
        </w:rPr>
        <w:t>. To determine if these transcriptional differences led to functional differences in tumor response,</w:t>
      </w:r>
      <w:r w:rsidR="008373F0" w:rsidRPr="003F391B">
        <w:rPr>
          <w:rFonts w:ascii="Arial" w:hAnsi="Arial" w:cs="Arial"/>
          <w:sz w:val="22"/>
          <w:szCs w:val="22"/>
        </w:rPr>
        <w:t xml:space="preserve"> we investigated whether gene signature</w:t>
      </w:r>
      <w:r w:rsidR="008F11D6">
        <w:rPr>
          <w:rFonts w:ascii="Arial" w:hAnsi="Arial" w:cs="Arial"/>
          <w:sz w:val="22"/>
          <w:szCs w:val="22"/>
        </w:rPr>
        <w:t>s can be</w:t>
      </w:r>
      <w:r w:rsidR="008373F0" w:rsidRPr="003F391B">
        <w:rPr>
          <w:rFonts w:ascii="Arial" w:hAnsi="Arial" w:cs="Arial"/>
          <w:sz w:val="22"/>
          <w:szCs w:val="22"/>
        </w:rPr>
        <w:t xml:space="preserve"> developed from </w:t>
      </w:r>
      <w:r w:rsidR="008373F0">
        <w:rPr>
          <w:rFonts w:ascii="Arial" w:hAnsi="Arial" w:cs="Arial"/>
          <w:sz w:val="22"/>
          <w:szCs w:val="22"/>
        </w:rPr>
        <w:t xml:space="preserve">our SCRS data </w:t>
      </w:r>
      <w:r w:rsidR="008F11D6">
        <w:rPr>
          <w:rFonts w:ascii="Arial" w:hAnsi="Arial" w:cs="Arial"/>
          <w:sz w:val="22"/>
          <w:szCs w:val="22"/>
        </w:rPr>
        <w:t>with</w:t>
      </w:r>
      <w:r w:rsidR="008F11D6" w:rsidRPr="003F391B">
        <w:rPr>
          <w:rFonts w:ascii="Arial" w:hAnsi="Arial" w:cs="Arial"/>
          <w:sz w:val="22"/>
          <w:szCs w:val="22"/>
        </w:rPr>
        <w:t xml:space="preserve"> </w:t>
      </w:r>
      <w:r w:rsidR="008373F0" w:rsidRPr="003F391B">
        <w:rPr>
          <w:rFonts w:ascii="Arial" w:hAnsi="Arial" w:cs="Arial"/>
          <w:sz w:val="22"/>
          <w:szCs w:val="22"/>
        </w:rPr>
        <w:t xml:space="preserve">prognostic </w:t>
      </w:r>
      <w:r w:rsidR="008F11D6">
        <w:rPr>
          <w:rFonts w:ascii="Arial" w:hAnsi="Arial" w:cs="Arial"/>
          <w:sz w:val="22"/>
          <w:szCs w:val="22"/>
        </w:rPr>
        <w:t xml:space="preserve">values </w:t>
      </w:r>
      <w:r w:rsidR="008373F0">
        <w:rPr>
          <w:rFonts w:ascii="Arial" w:hAnsi="Arial" w:cs="Arial"/>
          <w:sz w:val="22"/>
          <w:szCs w:val="22"/>
        </w:rPr>
        <w:t>(Figure 6A). Using the Cancer Genome Atlas dataset for ccRCC</w:t>
      </w:r>
      <w:ins w:id="135" w:author="Borcherding, Nicholas (CCOM Student)" w:date="2020-11-02T13:24:00Z">
        <w:r w:rsidR="003E01D3">
          <w:rPr>
            <w:rFonts w:ascii="Arial" w:hAnsi="Arial" w:cs="Arial"/>
            <w:sz w:val="22"/>
            <w:szCs w:val="22"/>
          </w:rPr>
          <w:t>,</w:t>
        </w:r>
      </w:ins>
      <w:del w:id="136" w:author="Borcherding, Nicholas (CCOM Student)" w:date="2020-11-02T13:24:00Z">
        <w:r w:rsidR="008373F0" w:rsidDel="003E01D3">
          <w:rPr>
            <w:rFonts w:ascii="Arial" w:hAnsi="Arial" w:cs="Arial"/>
            <w:sz w:val="22"/>
            <w:szCs w:val="22"/>
          </w:rPr>
          <w:delText xml:space="preserve"> </w:delText>
        </w:r>
      </w:del>
      <w:r w:rsidR="008373F0">
        <w:rPr>
          <w:rFonts w:ascii="Arial" w:hAnsi="Arial" w:cs="Arial"/>
          <w:sz w:val="22"/>
          <w:szCs w:val="22"/>
        </w:rPr>
        <w:fldChar w:fldCharType="begin" w:fldLock="1"/>
      </w:r>
      <w:r w:rsidR="003E01D3">
        <w:rPr>
          <w:rFonts w:ascii="Arial" w:hAnsi="Arial" w:cs="Arial"/>
          <w:sz w:val="22"/>
          <w:szCs w:val="22"/>
        </w:rPr>
        <w:instrText>ADDIN CSL_CITATION {"citationItems":[{"id":"ITEM-1","itemData":{"DOI":"10.1038/nature12222","ISSN":"00280836","PMID":"23792563","abstract":"Genetic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J.","non-dropping-particle":"","parse-names":false,"suffix":""}],"container-title":"Nature","id":"ITEM-1","issue":"7456","issued":{"date-parts":[["2013"]]},"page":"43-49","title":"Comprehensivemolecular characterization of clear cell renal cell carcinoma","type":"article-journal","volume":"499"},"uris":["http://www.mendeley.com/documents/?uuid=d6020cd7-f897-4ff4-b600-c843bbbf7719"]}],"mendeley":{"formattedCitation":"&lt;sup&gt;19&lt;/sup&gt;","plainTextFormattedCitation":"19","previouslyFormattedCitation":"&lt;sup&gt;19&lt;/sup&gt;"},"properties":{"noteIndex":0},"schema":"https://github.com/citation-style-language/schema/raw/master/csl-citation.json"}</w:instrText>
      </w:r>
      <w:r w:rsidR="008373F0">
        <w:rPr>
          <w:rFonts w:ascii="Arial" w:hAnsi="Arial" w:cs="Arial"/>
          <w:sz w:val="22"/>
          <w:szCs w:val="22"/>
        </w:rPr>
        <w:fldChar w:fldCharType="separate"/>
      </w:r>
      <w:r w:rsidR="003E01D3" w:rsidRPr="003E01D3">
        <w:rPr>
          <w:rFonts w:ascii="Arial" w:hAnsi="Arial" w:cs="Arial"/>
          <w:noProof/>
          <w:sz w:val="22"/>
          <w:szCs w:val="22"/>
          <w:vertAlign w:val="superscript"/>
        </w:rPr>
        <w:t>19</w:t>
      </w:r>
      <w:r w:rsidR="008373F0">
        <w:rPr>
          <w:rFonts w:ascii="Arial" w:hAnsi="Arial" w:cs="Arial"/>
          <w:sz w:val="22"/>
          <w:szCs w:val="22"/>
        </w:rPr>
        <w:fldChar w:fldCharType="end"/>
      </w:r>
      <w:del w:id="137" w:author="Borcherding, Nicholas (CCOM Student)" w:date="2020-11-02T13:24:00Z">
        <w:r w:rsidR="008373F0" w:rsidDel="003E01D3">
          <w:rPr>
            <w:rFonts w:ascii="Arial" w:hAnsi="Arial" w:cs="Arial"/>
            <w:sz w:val="22"/>
            <w:szCs w:val="22"/>
          </w:rPr>
          <w:delText>,</w:delText>
        </w:r>
      </w:del>
      <w:r w:rsidR="008373F0">
        <w:rPr>
          <w:rFonts w:ascii="Arial" w:hAnsi="Arial" w:cs="Arial"/>
          <w:sz w:val="22"/>
          <w:szCs w:val="22"/>
        </w:rPr>
        <w:t xml:space="preserve"> we separated the cohort in half, </w:t>
      </w:r>
      <w:r w:rsidR="00982F59">
        <w:rPr>
          <w:rFonts w:ascii="Arial" w:hAnsi="Arial" w:cs="Arial"/>
          <w:sz w:val="22"/>
          <w:szCs w:val="22"/>
        </w:rPr>
        <w:t>yielding</w:t>
      </w:r>
      <w:r w:rsidR="008373F0">
        <w:rPr>
          <w:rFonts w:ascii="Arial" w:hAnsi="Arial" w:cs="Arial"/>
          <w:sz w:val="22"/>
          <w:szCs w:val="22"/>
        </w:rPr>
        <w:t xml:space="preserve"> a training and testing set. We isolated significantly upregulated genes from each subcluster of CD8</w:t>
      </w:r>
      <w:r w:rsidR="008373F0" w:rsidRPr="008373F0">
        <w:rPr>
          <w:rFonts w:ascii="Arial" w:hAnsi="Arial" w:cs="Arial"/>
          <w:sz w:val="22"/>
          <w:szCs w:val="22"/>
          <w:vertAlign w:val="superscript"/>
        </w:rPr>
        <w:t>+</w:t>
      </w:r>
      <w:r w:rsidR="008373F0">
        <w:rPr>
          <w:rFonts w:ascii="Arial" w:hAnsi="Arial" w:cs="Arial"/>
          <w:sz w:val="22"/>
          <w:szCs w:val="22"/>
        </w:rPr>
        <w:t xml:space="preserve"> T cells and macrophages</w:t>
      </w:r>
      <w:r w:rsidR="008F11D6">
        <w:rPr>
          <w:rFonts w:ascii="Arial" w:hAnsi="Arial" w:cs="Arial"/>
          <w:sz w:val="22"/>
          <w:szCs w:val="22"/>
        </w:rPr>
        <w:t xml:space="preserve"> </w:t>
      </w:r>
      <w:r w:rsidR="008373F0">
        <w:rPr>
          <w:rFonts w:ascii="Arial" w:hAnsi="Arial" w:cs="Arial"/>
          <w:sz w:val="22"/>
          <w:szCs w:val="22"/>
        </w:rPr>
        <w:t>selecting the top models for each cell type based on training results.</w:t>
      </w:r>
      <w:r w:rsidR="00D2149F">
        <w:rPr>
          <w:rFonts w:ascii="Arial" w:hAnsi="Arial" w:cs="Arial"/>
          <w:sz w:val="22"/>
          <w:szCs w:val="22"/>
        </w:rPr>
        <w:t xml:space="preserve"> </w:t>
      </w:r>
      <w:r w:rsidR="008373F0">
        <w:rPr>
          <w:rFonts w:ascii="Arial" w:hAnsi="Arial" w:cs="Arial"/>
          <w:sz w:val="22"/>
          <w:szCs w:val="22"/>
        </w:rPr>
        <w:t xml:space="preserve">Interestingly, we saw a consistently high performance for overall survival discrimination in CD8_6 and TAM_3-based signatures across all models we trained and </w:t>
      </w:r>
      <w:r w:rsidR="008F11D6">
        <w:rPr>
          <w:rFonts w:ascii="Arial" w:hAnsi="Arial" w:cs="Arial"/>
          <w:sz w:val="22"/>
          <w:szCs w:val="22"/>
        </w:rPr>
        <w:t xml:space="preserve">different </w:t>
      </w:r>
      <w:r w:rsidR="008373F0">
        <w:rPr>
          <w:rFonts w:ascii="Arial" w:hAnsi="Arial" w:cs="Arial"/>
          <w:sz w:val="22"/>
          <w:szCs w:val="22"/>
        </w:rPr>
        <w:t>size</w:t>
      </w:r>
      <w:r w:rsidR="008F11D6">
        <w:rPr>
          <w:rFonts w:ascii="Arial" w:hAnsi="Arial" w:cs="Arial"/>
          <w:sz w:val="22"/>
          <w:szCs w:val="22"/>
        </w:rPr>
        <w:t>s</w:t>
      </w:r>
      <w:r w:rsidR="008373F0">
        <w:rPr>
          <w:rFonts w:ascii="Arial" w:hAnsi="Arial" w:cs="Arial"/>
          <w:sz w:val="22"/>
          <w:szCs w:val="22"/>
        </w:rPr>
        <w:t xml:space="preserve"> of gene signatures. </w:t>
      </w:r>
      <w:r w:rsidR="00412E39">
        <w:rPr>
          <w:rFonts w:ascii="Arial" w:hAnsi="Arial" w:cs="Arial"/>
          <w:sz w:val="22"/>
          <w:szCs w:val="22"/>
        </w:rPr>
        <w:t xml:space="preserve">Applying the models to the testing cohort of 267 primary tumors, we found that both signatures had </w:t>
      </w:r>
      <w:r w:rsidR="00982F59">
        <w:rPr>
          <w:rFonts w:ascii="Arial" w:hAnsi="Arial" w:cs="Arial"/>
          <w:sz w:val="22"/>
          <w:szCs w:val="22"/>
        </w:rPr>
        <w:t xml:space="preserve">strong </w:t>
      </w:r>
      <w:r w:rsidR="00412E39">
        <w:rPr>
          <w:rFonts w:ascii="Arial" w:hAnsi="Arial" w:cs="Arial"/>
          <w:sz w:val="22"/>
          <w:szCs w:val="22"/>
        </w:rPr>
        <w:t>performance</w:t>
      </w:r>
      <w:r w:rsidR="00982F59">
        <w:rPr>
          <w:rFonts w:ascii="Arial" w:hAnsi="Arial" w:cs="Arial"/>
          <w:sz w:val="22"/>
          <w:szCs w:val="22"/>
        </w:rPr>
        <w:t xml:space="preserve"> and</w:t>
      </w:r>
      <w:r w:rsidR="00412E39">
        <w:rPr>
          <w:rFonts w:ascii="Arial" w:hAnsi="Arial" w:cs="Arial"/>
          <w:sz w:val="22"/>
          <w:szCs w:val="22"/>
        </w:rPr>
        <w:t xml:space="preserve"> categorized roughly 25% of ccRCC into poor prognostic groups and equat</w:t>
      </w:r>
      <w:r w:rsidR="00982F59">
        <w:rPr>
          <w:rFonts w:ascii="Arial" w:hAnsi="Arial" w:cs="Arial"/>
          <w:sz w:val="22"/>
          <w:szCs w:val="22"/>
        </w:rPr>
        <w:t>ing</w:t>
      </w:r>
      <w:r w:rsidR="00412E39">
        <w:rPr>
          <w:rFonts w:ascii="Arial" w:hAnsi="Arial" w:cs="Arial"/>
          <w:sz w:val="22"/>
          <w:szCs w:val="22"/>
        </w:rPr>
        <w:t xml:space="preserve"> to hazard ratios of 3.44 and 2.59, respectively (Figure 6B)</w:t>
      </w:r>
      <w:r w:rsidR="009D2EB4">
        <w:rPr>
          <w:rFonts w:ascii="Arial" w:hAnsi="Arial" w:cs="Arial"/>
          <w:sz w:val="22"/>
          <w:szCs w:val="22"/>
        </w:rPr>
        <w:t>.</w:t>
      </w:r>
      <w:r w:rsidR="008F11D6">
        <w:rPr>
          <w:rFonts w:ascii="Arial" w:hAnsi="Arial" w:cs="Arial"/>
          <w:sz w:val="22"/>
          <w:szCs w:val="22"/>
        </w:rPr>
        <w:t xml:space="preserve"> </w:t>
      </w:r>
      <w:r w:rsidR="00412E39">
        <w:rPr>
          <w:rFonts w:ascii="Arial" w:hAnsi="Arial" w:cs="Arial"/>
          <w:sz w:val="22"/>
          <w:szCs w:val="22"/>
        </w:rPr>
        <w:t xml:space="preserve">We also observed </w:t>
      </w:r>
      <w:r w:rsidR="00982F59">
        <w:rPr>
          <w:rFonts w:ascii="Arial" w:hAnsi="Arial" w:cs="Arial"/>
          <w:sz w:val="22"/>
          <w:szCs w:val="22"/>
        </w:rPr>
        <w:t xml:space="preserve">that the poor-prognosis predictions were associated with increasing </w:t>
      </w:r>
      <w:r w:rsidR="00412E39">
        <w:rPr>
          <w:rFonts w:ascii="Arial" w:hAnsi="Arial" w:cs="Arial"/>
          <w:sz w:val="22"/>
          <w:szCs w:val="22"/>
        </w:rPr>
        <w:t>histological grades (Figure 6C</w:t>
      </w:r>
      <w:r w:rsidR="009D2EB4">
        <w:rPr>
          <w:rFonts w:ascii="Arial" w:hAnsi="Arial" w:cs="Arial"/>
          <w:sz w:val="22"/>
          <w:szCs w:val="22"/>
        </w:rPr>
        <w:t>)</w:t>
      </w:r>
      <w:r w:rsidR="00827AF2">
        <w:rPr>
          <w:rFonts w:ascii="Arial" w:hAnsi="Arial" w:cs="Arial"/>
          <w:sz w:val="22"/>
          <w:szCs w:val="22"/>
        </w:rPr>
        <w:t xml:space="preserve">. There was </w:t>
      </w:r>
      <w:r w:rsidR="000A72D6">
        <w:rPr>
          <w:rFonts w:ascii="Arial" w:hAnsi="Arial" w:cs="Arial"/>
          <w:sz w:val="22"/>
          <w:szCs w:val="22"/>
        </w:rPr>
        <w:t xml:space="preserve">not a clear association in expression by histological grade across genes in each </w:t>
      </w:r>
      <w:r w:rsidR="00827AF2">
        <w:rPr>
          <w:rFonts w:ascii="Arial" w:hAnsi="Arial" w:cs="Arial"/>
          <w:sz w:val="22"/>
          <w:szCs w:val="22"/>
        </w:rPr>
        <w:t xml:space="preserve">signature (Supplemental Figure </w:t>
      </w:r>
      <w:ins w:id="138" w:author="Borcherding, Nicholas (CCOM Student)" w:date="2020-11-02T15:37:00Z">
        <w:r w:rsidR="008D26F1">
          <w:rPr>
            <w:rFonts w:ascii="Arial" w:hAnsi="Arial" w:cs="Arial"/>
            <w:sz w:val="22"/>
            <w:szCs w:val="22"/>
          </w:rPr>
          <w:t>7</w:t>
        </w:r>
      </w:ins>
      <w:del w:id="139" w:author="Borcherding, Nicholas (CCOM Student)" w:date="2020-11-02T15:37:00Z">
        <w:r w:rsidR="00827AF2" w:rsidDel="008D26F1">
          <w:rPr>
            <w:rFonts w:ascii="Arial" w:hAnsi="Arial" w:cs="Arial"/>
            <w:sz w:val="22"/>
            <w:szCs w:val="22"/>
          </w:rPr>
          <w:delText>6</w:delText>
        </w:r>
      </w:del>
      <w:r w:rsidR="00827AF2">
        <w:rPr>
          <w:rFonts w:ascii="Arial" w:hAnsi="Arial" w:cs="Arial"/>
          <w:sz w:val="22"/>
          <w:szCs w:val="22"/>
        </w:rPr>
        <w:t>)</w:t>
      </w:r>
      <w:r w:rsidR="000A72D6">
        <w:rPr>
          <w:rFonts w:ascii="Arial" w:hAnsi="Arial" w:cs="Arial"/>
          <w:sz w:val="22"/>
          <w:szCs w:val="22"/>
        </w:rPr>
        <w:t>.</w:t>
      </w:r>
      <w:ins w:id="140" w:author="Borcherding, Nicholas (CCOM Student)" w:date="2020-11-02T13:42:00Z">
        <w:r w:rsidR="00F031BF">
          <w:rPr>
            <w:rFonts w:ascii="Arial" w:hAnsi="Arial" w:cs="Arial"/>
            <w:sz w:val="22"/>
            <w:szCs w:val="22"/>
          </w:rPr>
          <w:t xml:space="preserve"> However, there was a </w:t>
        </w:r>
      </w:ins>
      <w:ins w:id="141" w:author="Borcherding, Nicholas (CCOM Student)" w:date="2020-11-02T13:45:00Z">
        <w:r w:rsidR="00F031BF">
          <w:rPr>
            <w:rFonts w:ascii="Arial" w:hAnsi="Arial" w:cs="Arial"/>
            <w:sz w:val="22"/>
            <w:szCs w:val="22"/>
          </w:rPr>
          <w:t xml:space="preserve">significant </w:t>
        </w:r>
      </w:ins>
      <w:ins w:id="142" w:author="Borcherding, Nicholas (CCOM Student)" w:date="2020-11-02T13:42:00Z">
        <w:r w:rsidR="00F031BF">
          <w:rPr>
            <w:rFonts w:ascii="Arial" w:hAnsi="Arial" w:cs="Arial"/>
            <w:sz w:val="22"/>
            <w:szCs w:val="22"/>
          </w:rPr>
          <w:t>association between the CD8_6 and TAM_3 classifications</w:t>
        </w:r>
      </w:ins>
      <w:ins w:id="143" w:author="Borcherding, Nicholas (CCOM Student)" w:date="2020-11-02T13:43:00Z">
        <w:r w:rsidR="00F031BF">
          <w:rPr>
            <w:rFonts w:ascii="Arial" w:hAnsi="Arial" w:cs="Arial"/>
            <w:sz w:val="22"/>
            <w:szCs w:val="22"/>
          </w:rPr>
          <w:t xml:space="preserve">, which shared a high </w:t>
        </w:r>
        <w:r w:rsidR="00F031BF">
          <w:rPr>
            <w:rFonts w:ascii="Arial" w:hAnsi="Arial" w:cs="Arial"/>
            <w:sz w:val="22"/>
            <w:szCs w:val="22"/>
          </w:rPr>
          <w:lastRenderedPageBreak/>
          <w:t xml:space="preserve">degree of </w:t>
        </w:r>
      </w:ins>
      <w:ins w:id="144" w:author="Borcherding, Nicholas (CCOM Student)" w:date="2020-11-02T14:01:00Z">
        <w:r w:rsidR="00F031BF">
          <w:rPr>
            <w:rFonts w:ascii="Arial" w:hAnsi="Arial" w:cs="Arial"/>
            <w:sz w:val="22"/>
            <w:szCs w:val="22"/>
          </w:rPr>
          <w:t xml:space="preserve">overlap in patient classified into good-prognosis (188 in both </w:t>
        </w:r>
      </w:ins>
      <w:ins w:id="145" w:author="Borcherding, Nicholas (CCOM Student)" w:date="2020-11-02T14:02:00Z">
        <w:r w:rsidR="00F031BF">
          <w:rPr>
            <w:rFonts w:ascii="Arial" w:hAnsi="Arial" w:cs="Arial"/>
            <w:sz w:val="22"/>
            <w:szCs w:val="22"/>
          </w:rPr>
          <w:t>signatures</w:t>
        </w:r>
      </w:ins>
      <w:ins w:id="146" w:author="Borcherding, Nicholas (CCOM Student)" w:date="2020-11-02T14:01:00Z">
        <w:r w:rsidR="00F031BF">
          <w:rPr>
            <w:rFonts w:ascii="Arial" w:hAnsi="Arial" w:cs="Arial"/>
            <w:sz w:val="22"/>
            <w:szCs w:val="22"/>
          </w:rPr>
          <w:t>) and poor-prognos</w:t>
        </w:r>
      </w:ins>
      <w:ins w:id="147" w:author="Borcherding, Nicholas (CCOM Student)" w:date="2020-11-02T14:02:00Z">
        <w:r w:rsidR="00F031BF">
          <w:rPr>
            <w:rFonts w:ascii="Arial" w:hAnsi="Arial" w:cs="Arial"/>
            <w:sz w:val="22"/>
            <w:szCs w:val="22"/>
          </w:rPr>
          <w:t>is (35</w:t>
        </w:r>
        <w:r w:rsidR="00F031BF">
          <w:rPr>
            <w:rFonts w:ascii="Arial" w:hAnsi="Arial" w:cs="Arial"/>
            <w:sz w:val="22"/>
            <w:szCs w:val="22"/>
          </w:rPr>
          <w:t xml:space="preserve"> in both signatures</w:t>
        </w:r>
        <w:r w:rsidR="00F031BF">
          <w:rPr>
            <w:rFonts w:ascii="Arial" w:hAnsi="Arial" w:cs="Arial"/>
            <w:sz w:val="22"/>
            <w:szCs w:val="22"/>
          </w:rPr>
          <w:t xml:space="preserve">), Fisher p-value = </w:t>
        </w:r>
      </w:ins>
      <w:ins w:id="148" w:author="Borcherding, Nicholas (CCOM Student)" w:date="2020-11-02T14:04:00Z">
        <w:r w:rsidR="00F031BF">
          <w:rPr>
            <w:rFonts w:ascii="Arial" w:hAnsi="Arial" w:cs="Arial"/>
            <w:sz w:val="22"/>
            <w:szCs w:val="22"/>
          </w:rPr>
          <w:t>9.3</w:t>
        </w:r>
      </w:ins>
      <w:ins w:id="149" w:author="Borcherding, Nicholas (CCOM Student)" w:date="2020-11-02T14:02:00Z">
        <w:r w:rsidR="00F031BF">
          <w:rPr>
            <w:rFonts w:ascii="Arial" w:hAnsi="Arial" w:cs="Arial"/>
            <w:sz w:val="22"/>
            <w:szCs w:val="22"/>
          </w:rPr>
          <w:t>e-15 .</w:t>
        </w:r>
      </w:ins>
    </w:p>
    <w:p w14:paraId="35B9F0CD" w14:textId="26BC10B1" w:rsidR="00412E39" w:rsidRDefault="00412E39" w:rsidP="00666678">
      <w:pPr>
        <w:pStyle w:val="Paragraph"/>
        <w:snapToGrid w:val="0"/>
        <w:spacing w:line="480" w:lineRule="auto"/>
        <w:ind w:firstLine="0"/>
        <w:rPr>
          <w:rFonts w:ascii="Arial" w:hAnsi="Arial" w:cs="Arial"/>
          <w:sz w:val="22"/>
          <w:szCs w:val="22"/>
        </w:rPr>
      </w:pPr>
    </w:p>
    <w:p w14:paraId="17D90B47" w14:textId="2FF8CA1F" w:rsidR="00412E39" w:rsidRPr="0089638A" w:rsidRDefault="00412E39" w:rsidP="00666678">
      <w:pPr>
        <w:pStyle w:val="Paragraph"/>
        <w:snapToGrid w:val="0"/>
        <w:spacing w:line="480" w:lineRule="auto"/>
        <w:ind w:firstLine="0"/>
        <w:rPr>
          <w:rFonts w:ascii="Arial" w:hAnsi="Arial" w:cs="Arial"/>
          <w:sz w:val="22"/>
          <w:szCs w:val="22"/>
        </w:rPr>
      </w:pPr>
      <w:r>
        <w:rPr>
          <w:rFonts w:ascii="Arial" w:hAnsi="Arial" w:cs="Arial"/>
          <w:sz w:val="22"/>
          <w:szCs w:val="22"/>
        </w:rPr>
        <w:t xml:space="preserve">Moving beyond mRNA expression, we wanted to see if we could identify the proliferative CD8_6 subcluster in tumor samples. Using mass cytometry data for </w:t>
      </w:r>
      <w:r w:rsidR="00D75355">
        <w:rPr>
          <w:rFonts w:ascii="Arial" w:hAnsi="Arial" w:cs="Arial"/>
          <w:sz w:val="22"/>
          <w:szCs w:val="22"/>
        </w:rPr>
        <w:t>T cells isolated from 4 healthy tissue samples, 68 ccRCC primary tumors, and 4 ccRCC metastasis, we identified a PD-1</w:t>
      </w:r>
      <w:r w:rsidR="00D75355" w:rsidRP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Hi</w:t>
      </w:r>
      <w:r w:rsidR="00D75355">
        <w:rPr>
          <w:rFonts w:ascii="Arial" w:hAnsi="Arial" w:cs="Arial"/>
          <w:sz w:val="22"/>
          <w:szCs w:val="22"/>
        </w:rPr>
        <w:t xml:space="preserve"> subset in 14.6% of a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rPr>
        <w:t xml:space="preserve"> T cells (Figure 6D). The majority of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vertAlign w:val="superscript"/>
        </w:rPr>
        <w:t xml:space="preserve"> </w:t>
      </w:r>
      <w:r w:rsidR="00D75355">
        <w:rPr>
          <w:rFonts w:ascii="Arial" w:hAnsi="Arial" w:cs="Arial"/>
          <w:sz w:val="22"/>
          <w:szCs w:val="22"/>
        </w:rPr>
        <w:t>T cells were either PD-1</w:t>
      </w:r>
      <w:r w:rsidR="00D75355" w:rsidRP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w:t>
      </w:r>
      <w:r w:rsidR="00D75355">
        <w:rPr>
          <w:rFonts w:ascii="Arial" w:hAnsi="Arial" w:cs="Arial"/>
          <w:sz w:val="22"/>
          <w:szCs w:val="22"/>
          <w:vertAlign w:val="superscript"/>
        </w:rPr>
        <w:t xml:space="preserve"> </w:t>
      </w:r>
      <w:r w:rsidR="00D75355">
        <w:rPr>
          <w:rFonts w:ascii="Arial" w:hAnsi="Arial" w:cs="Arial"/>
          <w:sz w:val="22"/>
          <w:szCs w:val="22"/>
        </w:rPr>
        <w:t>(42.4%) or PD-1</w:t>
      </w:r>
      <w:r w:rsid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w:t>
      </w:r>
      <w:r w:rsidR="00D75355">
        <w:rPr>
          <w:rFonts w:ascii="Arial" w:hAnsi="Arial" w:cs="Arial"/>
          <w:sz w:val="22"/>
          <w:szCs w:val="22"/>
        </w:rPr>
        <w:t xml:space="preserve"> (39%) (Figure 6D). In addition to PD-1, this proliferative subset of CD8</w:t>
      </w:r>
      <w:r w:rsidR="00D75355" w:rsidRPr="0089638A">
        <w:rPr>
          <w:rFonts w:ascii="Arial" w:hAnsi="Arial" w:cs="Arial"/>
          <w:sz w:val="22"/>
          <w:szCs w:val="22"/>
          <w:vertAlign w:val="superscript"/>
        </w:rPr>
        <w:t>+</w:t>
      </w:r>
      <w:r w:rsidR="00D75355">
        <w:rPr>
          <w:rFonts w:ascii="Arial" w:hAnsi="Arial" w:cs="Arial"/>
          <w:sz w:val="22"/>
          <w:szCs w:val="22"/>
        </w:rPr>
        <w:t xml:space="preserve"> T cells in ccRCC had increased levels of CTLA-4, ICOS, 4-1BB (CD137), T</w:t>
      </w:r>
      <w:r w:rsidR="008F11D6">
        <w:rPr>
          <w:rFonts w:ascii="Arial" w:hAnsi="Arial" w:cs="Arial"/>
          <w:sz w:val="22"/>
          <w:szCs w:val="22"/>
        </w:rPr>
        <w:t>IM</w:t>
      </w:r>
      <w:r w:rsidR="00D75355">
        <w:rPr>
          <w:rFonts w:ascii="Arial" w:hAnsi="Arial" w:cs="Arial"/>
          <w:sz w:val="22"/>
          <w:szCs w:val="22"/>
        </w:rPr>
        <w:t>-3, HLA-DR, and CD38 compared to the other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rPr>
        <w:t xml:space="preserve"> T cells (Figure 6E).</w:t>
      </w:r>
      <w:r w:rsidR="0089638A">
        <w:rPr>
          <w:rFonts w:ascii="Arial" w:hAnsi="Arial" w:cs="Arial"/>
          <w:sz w:val="22"/>
          <w:szCs w:val="22"/>
        </w:rPr>
        <w:t xml:space="preserve"> Calculating the proportion of PD-1</w:t>
      </w:r>
      <w:r w:rsidR="0089638A" w:rsidRPr="00D75355">
        <w:rPr>
          <w:rFonts w:ascii="Arial" w:hAnsi="Arial" w:cs="Arial"/>
          <w:sz w:val="22"/>
          <w:szCs w:val="22"/>
          <w:vertAlign w:val="superscript"/>
        </w:rPr>
        <w:t>+</w:t>
      </w:r>
      <w:r w:rsidR="0089638A">
        <w:rPr>
          <w:rFonts w:ascii="Arial" w:hAnsi="Arial" w:cs="Arial"/>
          <w:sz w:val="22"/>
          <w:szCs w:val="22"/>
        </w:rPr>
        <w:t xml:space="preserve"> Ki-67</w:t>
      </w:r>
      <w:r w:rsidR="0089638A" w:rsidRPr="00D75355">
        <w:rPr>
          <w:rFonts w:ascii="Arial" w:hAnsi="Arial" w:cs="Arial"/>
          <w:sz w:val="22"/>
          <w:szCs w:val="22"/>
          <w:vertAlign w:val="superscript"/>
        </w:rPr>
        <w:t>Hi</w:t>
      </w:r>
      <w:r w:rsidR="0089638A">
        <w:rPr>
          <w:rFonts w:ascii="Arial" w:hAnsi="Arial" w:cs="Arial"/>
          <w:sz w:val="22"/>
          <w:szCs w:val="22"/>
        </w:rPr>
        <w:t xml:space="preserve"> cells to total CD8</w:t>
      </w:r>
      <w:r w:rsidR="0089638A" w:rsidRPr="0089638A">
        <w:rPr>
          <w:rFonts w:ascii="Arial" w:hAnsi="Arial" w:cs="Arial"/>
          <w:sz w:val="22"/>
          <w:szCs w:val="22"/>
          <w:vertAlign w:val="superscript"/>
        </w:rPr>
        <w:t>+</w:t>
      </w:r>
      <w:r w:rsidR="0089638A">
        <w:rPr>
          <w:rFonts w:ascii="Arial" w:hAnsi="Arial" w:cs="Arial"/>
          <w:sz w:val="22"/>
          <w:szCs w:val="22"/>
        </w:rPr>
        <w:t xml:space="preserve"> T cells by sample, we categorized samples into thirds. We observed a similar distribution to the CD8_6 gene signature assignments of the highest tertile for PD-1</w:t>
      </w:r>
      <w:r w:rsidR="0089638A" w:rsidRPr="00D75355">
        <w:rPr>
          <w:rFonts w:ascii="Arial" w:hAnsi="Arial" w:cs="Arial"/>
          <w:sz w:val="22"/>
          <w:szCs w:val="22"/>
          <w:vertAlign w:val="superscript"/>
        </w:rPr>
        <w:t>+</w:t>
      </w:r>
      <w:r w:rsidR="0089638A">
        <w:rPr>
          <w:rFonts w:ascii="Arial" w:hAnsi="Arial" w:cs="Arial"/>
          <w:sz w:val="22"/>
          <w:szCs w:val="22"/>
        </w:rPr>
        <w:t xml:space="preserve"> Ki-67</w:t>
      </w:r>
      <w:r w:rsidR="0089638A" w:rsidRPr="00D75355">
        <w:rPr>
          <w:rFonts w:ascii="Arial" w:hAnsi="Arial" w:cs="Arial"/>
          <w:sz w:val="22"/>
          <w:szCs w:val="22"/>
          <w:vertAlign w:val="superscript"/>
        </w:rPr>
        <w:t>Hi</w:t>
      </w:r>
      <w:r w:rsidR="0089638A">
        <w:rPr>
          <w:rFonts w:ascii="Arial" w:hAnsi="Arial" w:cs="Arial"/>
          <w:sz w:val="22"/>
          <w:szCs w:val="22"/>
        </w:rPr>
        <w:t xml:space="preserve"> cells in more advanced histological grades (Figure 6F).</w:t>
      </w:r>
    </w:p>
    <w:p w14:paraId="691A00A3" w14:textId="77777777" w:rsidR="00607C32" w:rsidRPr="0002326A" w:rsidRDefault="00607C32" w:rsidP="008274D0">
      <w:pPr>
        <w:pStyle w:val="Paragraph"/>
        <w:snapToGrid w:val="0"/>
        <w:ind w:firstLine="0"/>
        <w:rPr>
          <w:rFonts w:ascii="Arial" w:hAnsi="Arial" w:cs="Arial"/>
          <w:b/>
          <w:bCs/>
          <w:color w:val="000000"/>
          <w:sz w:val="22"/>
          <w:szCs w:val="22"/>
        </w:rPr>
      </w:pPr>
    </w:p>
    <w:p w14:paraId="58FBB8DE" w14:textId="12BE99DB" w:rsidR="00302E3B" w:rsidRPr="0002326A" w:rsidRDefault="00607C32" w:rsidP="008274D0">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t>Discussion</w:t>
      </w:r>
    </w:p>
    <w:p w14:paraId="35211ED5" w14:textId="52A894AA" w:rsidR="00E14BFC" w:rsidRPr="0002326A" w:rsidRDefault="00E14BFC" w:rsidP="008274D0">
      <w:pPr>
        <w:pStyle w:val="Paragraph"/>
        <w:snapToGrid w:val="0"/>
        <w:ind w:firstLine="0"/>
        <w:rPr>
          <w:rFonts w:ascii="Arial" w:hAnsi="Arial" w:cs="Arial"/>
          <w:b/>
          <w:bCs/>
          <w:color w:val="000000"/>
          <w:sz w:val="22"/>
          <w:szCs w:val="22"/>
        </w:rPr>
      </w:pPr>
    </w:p>
    <w:p w14:paraId="70A8D2C0" w14:textId="37012BD5" w:rsidR="00E14BFC" w:rsidRPr="0002326A" w:rsidRDefault="00E14BFC" w:rsidP="00E14BFC">
      <w:pPr>
        <w:spacing w:line="480" w:lineRule="auto"/>
        <w:jc w:val="both"/>
        <w:rPr>
          <w:rFonts w:ascii="Arial" w:hAnsi="Arial" w:cs="Arial"/>
          <w:color w:val="000000"/>
          <w:sz w:val="22"/>
          <w:szCs w:val="22"/>
        </w:rPr>
      </w:pPr>
      <w:r w:rsidRPr="0002326A">
        <w:rPr>
          <w:rFonts w:ascii="Arial" w:hAnsi="Arial" w:cs="Arial"/>
          <w:color w:val="000000"/>
          <w:sz w:val="22"/>
          <w:szCs w:val="22"/>
        </w:rPr>
        <w:t>With the improved understanding on how immunotherapies work, the phenotypic and functional profile of immune cells in the tumor microenvironment is now well known to influence prognosis and disease outcome.</w:t>
      </w:r>
      <w:r w:rsidR="00412E39">
        <w:rPr>
          <w:rFonts w:ascii="Arial" w:hAnsi="Arial" w:cs="Arial"/>
          <w:color w:val="000000"/>
          <w:sz w:val="22"/>
          <w:szCs w:val="22"/>
        </w:rPr>
        <w:t xml:space="preserve"> </w:t>
      </w:r>
      <w:r w:rsidRPr="0002326A">
        <w:rPr>
          <w:rFonts w:ascii="Arial" w:hAnsi="Arial" w:cs="Arial"/>
          <w:color w:val="000000"/>
          <w:sz w:val="22"/>
          <w:szCs w:val="22"/>
        </w:rPr>
        <w:t xml:space="preserve">Comprehensive knowledge of gene signatures to fully understand the roles of specific immune populations in cancer is of high </w:t>
      </w:r>
      <w:r w:rsidR="00A56178">
        <w:rPr>
          <w:rFonts w:ascii="Arial" w:hAnsi="Arial" w:cs="Arial"/>
          <w:color w:val="000000"/>
          <w:sz w:val="22"/>
          <w:szCs w:val="22"/>
        </w:rPr>
        <w:t>path</w:t>
      </w:r>
      <w:r w:rsidRPr="0002326A">
        <w:rPr>
          <w:rFonts w:ascii="Arial" w:hAnsi="Arial" w:cs="Arial"/>
          <w:color w:val="000000"/>
          <w:sz w:val="22"/>
          <w:szCs w:val="22"/>
        </w:rPr>
        <w:t>ological relevance; not only in identifying dysregulated immune determinants of cancer progression</w:t>
      </w:r>
      <w:r w:rsidR="00A56178">
        <w:rPr>
          <w:rFonts w:ascii="Arial" w:hAnsi="Arial" w:cs="Arial"/>
          <w:color w:val="000000"/>
          <w:sz w:val="22"/>
          <w:szCs w:val="22"/>
        </w:rPr>
        <w:t>,</w:t>
      </w:r>
      <w:r w:rsidRPr="0002326A">
        <w:rPr>
          <w:rFonts w:ascii="Arial" w:hAnsi="Arial" w:cs="Arial"/>
          <w:color w:val="000000"/>
          <w:sz w:val="22"/>
          <w:szCs w:val="22"/>
        </w:rPr>
        <w:t xml:space="preserve"> but also as a useful tool for </w:t>
      </w:r>
      <w:r w:rsidR="00A56178">
        <w:rPr>
          <w:rFonts w:ascii="Arial" w:hAnsi="Arial" w:cs="Arial"/>
          <w:color w:val="000000"/>
          <w:sz w:val="22"/>
          <w:szCs w:val="22"/>
        </w:rPr>
        <w:t>selecting</w:t>
      </w:r>
      <w:r w:rsidRPr="0002326A">
        <w:rPr>
          <w:rFonts w:ascii="Arial" w:hAnsi="Arial" w:cs="Arial"/>
          <w:color w:val="000000"/>
          <w:sz w:val="22"/>
          <w:szCs w:val="22"/>
        </w:rPr>
        <w:t xml:space="preserve"> patients, evaluating the likelihood of benefit from immunotherapy and further identifying clinically significant subpopulations. </w:t>
      </w:r>
    </w:p>
    <w:p w14:paraId="285C1BF2" w14:textId="77777777" w:rsidR="00E14BFC" w:rsidRPr="0002326A" w:rsidRDefault="00E14BFC" w:rsidP="008274D0">
      <w:pPr>
        <w:pStyle w:val="Paragraph"/>
        <w:snapToGrid w:val="0"/>
        <w:ind w:firstLine="0"/>
        <w:rPr>
          <w:rFonts w:ascii="Arial" w:hAnsi="Arial" w:cs="Arial"/>
          <w:b/>
          <w:bCs/>
          <w:color w:val="000000"/>
          <w:sz w:val="22"/>
          <w:szCs w:val="22"/>
        </w:rPr>
      </w:pPr>
    </w:p>
    <w:p w14:paraId="66177F08" w14:textId="25C31A7B" w:rsidR="008A78E5" w:rsidRPr="0002326A" w:rsidRDefault="00607C32" w:rsidP="008A78E5">
      <w:pPr>
        <w:spacing w:line="480" w:lineRule="auto"/>
        <w:jc w:val="both"/>
        <w:rPr>
          <w:rFonts w:ascii="Arial" w:hAnsi="Arial" w:cs="Arial"/>
          <w:color w:val="000000"/>
          <w:sz w:val="22"/>
          <w:szCs w:val="22"/>
        </w:rPr>
      </w:pPr>
      <w:r w:rsidRPr="0002326A">
        <w:rPr>
          <w:rFonts w:ascii="Arial" w:hAnsi="Arial" w:cs="Arial"/>
          <w:color w:val="000000"/>
          <w:sz w:val="22"/>
          <w:szCs w:val="22"/>
        </w:rPr>
        <w:lastRenderedPageBreak/>
        <w:t>Despite immunotherapy being a mainstay of treatment for</w:t>
      </w:r>
      <w:r w:rsidR="0038281C" w:rsidRPr="0002326A">
        <w:rPr>
          <w:rFonts w:ascii="Arial" w:hAnsi="Arial" w:cs="Arial"/>
          <w:color w:val="000000"/>
          <w:sz w:val="22"/>
          <w:szCs w:val="22"/>
        </w:rPr>
        <w:t xml:space="preserve"> advanced and treatment-naive</w:t>
      </w:r>
      <w:r w:rsidRPr="0002326A">
        <w:rPr>
          <w:rFonts w:ascii="Arial" w:hAnsi="Arial" w:cs="Arial"/>
          <w:color w:val="000000"/>
          <w:sz w:val="22"/>
          <w:szCs w:val="22"/>
        </w:rPr>
        <w:t xml:space="preserve"> ccRCC</w:t>
      </w:r>
      <w:ins w:id="150" w:author="Borcherding, Nicholas (CCOM Student)" w:date="2020-11-02T13:24:00Z">
        <w:r w:rsidR="003E01D3">
          <w:rPr>
            <w:rFonts w:ascii="Arial" w:hAnsi="Arial" w:cs="Arial"/>
            <w:color w:val="000000"/>
            <w:sz w:val="22"/>
            <w:szCs w:val="22"/>
          </w:rPr>
          <w:t>,</w:t>
        </w:r>
      </w:ins>
      <w:r w:rsidR="00CE4B61" w:rsidRPr="0002326A">
        <w:rPr>
          <w:rFonts w:ascii="Arial" w:hAnsi="Arial" w:cs="Arial"/>
          <w:color w:val="000000"/>
          <w:sz w:val="22"/>
          <w:szCs w:val="22"/>
        </w:rPr>
        <w:t xml:space="preserve"> </w:t>
      </w:r>
      <w:r w:rsidR="00CE4B61"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{"citationItems":[{"id":"ITEM-1","itemData":{"DOI":"10.1056/NEJMoa1816047","ISSN":"15334406","PMID":"30779531","abstract":"BACKGROUND:In a single-group, phase 1b trial, avelumab plus axitinib resulted in objective responses in patients with advanced renal-cell carcinoma. This phase 3 trial involving previously untreated patients with advanced renal-cell carcinoma compared avelumab plus axitinib with the standard-of-care sunitinib. METHODS: We randomly assigned patients in a 1:1 ratio to receive avelumab (10 mg per kilogram of body weight) intravenously every 2 weeks plus axitinib (5 mg) orally twice daily or sunitinib (50 mg) orally once daily for 4 weeks (6-week cycle). The two independent primary end points were progression-free survival and overall survival among patients with programmed death ligand 1 (PD-L1)-positive tumors. A key secondary end point was progression-free survival in the overall population; other end points included objective response and safety. RESULTS: A total of 886 patients were assigned to receive avelumab plus axitinib (442 patients) or sunitinib (444 patients). Among the 560 patients with PD-L1-positive tumors (63.2%), the median progression-free survival was 13.8 months with avelumab plus axitinib, as compared with 7.2 months with sunitinib (hazard ratio for disease progression or death, 0.61; 95% confidence interval [CI], 0.47 to 0.79; P0.001); in the overall population, the median progression-free survival was 13.8 months, as compared with 8.4 months (hazard ratio, 0.69; 95% CI, 0.56 to 0.84; P0.001). Among the patients with PD-L1-positive tumors, the objective response rate was 55.2% with avelumab plus axitinib and 25.5% with sunitinib; at a median follow-up for overall survival of 11.6 months and 10.7 months in the two groups, 37 patients and 44 patients had died, respectively. Adverse events during treatment occurred in 99.5% of patients in the avelumab-plus-axitinib group and in 99.3% of patients in the sunitinib group; these events were grade 3 or higher in 71.2% and 71.5% of the patients in the respective groups. CONCLUSIONS: Progression-free survival was significantly longer with avelumab plus axitinib than with sunitinib among patients who received these agents as first-line treatment for advanced renal-cell carcinoma.","author":[{"dropping-particle":"","family":"Motzer","given":"Robert J.","non-dropping-particle":"","parse-names":false,"suffix":""},{"dropping-particle":"","family":"Penkov","given":"Konstantin","non-dropping-particle":"","parse-names":false,"suffix":""},{"dropping-particle":"","family":"Haanen","given":"John","non-dropping-particle":"","parse-names":false,"suffix":""},{"dropping-particle":"","family":"Rini","given":"Brian","non-dropping-particle":"","parse-names":false,"suffix":""},{"dropping-particle":"","family":"Albiges","given":"Laurence","non-dropping-particle":"","parse-names":false,"suffix":""},{"dropping-particle":"","family":"Campbell","given":"Matthew T.","non-dropping-particle":"","parse-names":false,"suffix":""},{"dropping-particle":"","family":"Venugopal","given":"Balaji","non-dropping-particle":"","parse-names":false,"suffix":""},{"dropping-particle":"","family":"Kollmannsberger","given":"Christian","non-dropping-particle":"","parse-names":false,"suffix":""},{"dropping-particle":"","family":"Negrier","given":"Sylvie","non-dropping-particle":"","parse-names":false,"suffix":""},{"dropping-particle":"","family":"Uemura","given":"Motohide","non-dropping-particle":"","parse-names":false,"suffix":""},{"dropping-particle":"","family":"Lee","given":"Jae L.","non-dropping-particle":"","parse-names":false,"suffix":""},{"dropping-particle":"","family":"Vasiliev","given":"Aleksandr","non-dropping-particle":"","parse-names":false,"suffix":""},{"dropping-particle":"","family":"Miller","given":"Wilson H.","non-dropping-particle":"","parse-names":false,"suffix":""},{"dropping-particle":"","family":"Gurney","given":"Howard","non-dropping-particle":"","parse-names":false,"suffix":""},{"dropping-particle":"","family":"Schmidinger","given":"Manuela","non-dropping-particle":"","parse-names":false,"suffix":""},{"dropping-particle":"","family":"Larkin","given":"James","non-dropping-particle":"","parse-names":false,"suffix":""},{"dropping-particle":"","family":"Atkins","given":"Michael B.","non-dropping-particle":"","parse-names":false,"suffix":""},{"dropping-particle":"","family":"Bedke","given":"Jens","non-dropping-particle":"","parse-names":false,"suffix":""},{"dropping-particle":"","family":"Alekseev","given":"Boris","non-dropping-particle":"","parse-names":false,"suffix":""},{"dropping-particle":"","family":"Wang","given":"Jing","non-dropping-particle":"","parse-names":false,"suffix":""},{"dropping-particle":"","family":"Mariani","given":"Mariangela","non-dropping-particle":"","parse-names":false,"suffix":""},{"dropping-particle":"","family":"Robbins","given":"Paul B.","non-dropping-particle":"","parse-names":false,"suffix":""},{"dropping-particle":"","family":"Chudnovsky","given":"Aleksander","non-dropping-particle":"","parse-names":false,"suffix":""},{"dropping-particle":"","family":"Fowst","given":"Camilla","non-dropping-particle":"","parse-names":false,"suffix":""},{"dropping-particle":"","family":"Hariharan","given":"Subramanian","non-dropping-particle":"","parse-names":false,"suffix":""},{"dropping-particle":"","family":"Huang","given":"Bo","non-dropping-particle":"","parse-names":false,"suffix":""},{"dropping-particle":"","family":"Pietro","given":"Alessandra","non-dropping-particle":"Di","parse-names":false,"suffix":""},{"dropping-particle":"","family":"Choueiri","given":"Toni K.","non-dropping-particle":"","parse-names":false,"suffix":""}],"container-title":"New England Journal of Medicine","id":"ITEM-1","issue":"12","issued":{"date-parts":[["2019"]]},"page":"1103-1115","title":"Avelumab plus axitinib versus sunitinib for advanced renal-cell carcinoma","type":"article-journal","volume":"380"},"uris":["http://www.mendeley.com/documents/?uuid=523e8e8a-8dc3-423a-9dc7-7eae19365c85"]},{"id":"ITEM-2","itemData":{"DOI":"10.1056/NEJMoa1712126","ISSN":"15334406","PMID":"29562145","abstract":"BACKGROUND: Nivolumab plus ipilimumab produced objective responses in patients with advanced renal-cell carcinoma in a pilot study. This phase 3 trial compared nivolumab plus ipilimumab with sunitinib for previously untreated clear-cell advanced renal-cell carcinoma. METHODS: We randomly assigned adults in a 1:1 ratio to receive either nivolumab (3 mg per kilogram of body weight) plus ipilimumab (1 mg per kilogram) intravenously every 3 weeks for four doses, followed by nivolumab (3 mg per kilogram) every 2 weeks, or sunitinib (50 mg) orally once daily for 4 weeks (6-week cycle). The coprimary end points were overall survival (alpha level, 0.04), objective response rate (alpha level, 0.001), and progression-free survival (alpha level, 0.009) among patients with intermediate or poor prognostic risk. RESULTS: A total of 1096 patients were assigned to receive nivolumab plus ipilimumab (550 patients) or sunitinib (546 patients); 425 and 422, respectively, had intermediate or poor risk. At a median follow-up of 25.2 months in intermediate- and poor-risk patients, the 18-month overall survival rate was 75% (95% confidence interval [CI], 70 to 78) with nivolumab plus ipilimumab and 60% (95% CI, 55 to 65) with sunitinib; the median overall survival was not reached with nivolumab plus ipilimumab versus 26.0 months with sunitinib (hazard ratio for death, 0.63; P&lt;0.001). The objective response rate was 42% versus 27% (P&lt;0.001), and the complete response rate was 9% versus 1%. The median progression-free survival was 11.6 months and 8.4 months, respectively (hazard ratio for disease progression or death, 0.82; P = 0.03, not significant per the prespecified 0.009 threshold). Treatment-related adverse events occurred in 509 of 547 patients (93%) in the nivolumab-plus-ipilimumab group and 521 of 535 patients (97%) in the sunitinib group; grade 3 or 4 events occurred in 250 patients (46%) and 335 patients (63%), respectively. Treatment-related adverse events leading to discontinuation occurred in 22% and 12% of the patients in the respective groups. CONCLUSIONS: Overall survival and objective response rates were significantly higher with nivolumab plus ipilimumab than with sunitinib among intermediate- and poor-risk patients with previously untreated advanced renal-cell carcinoma.","author":[{"dropping-particle":"","family":"Motzer","given":"R. J.","non-dropping-particle":"","parse-names":false,"suffix":""},{"dropping-particle":"","family":"Tannir","given":"N. M.","non-dropping-particle":"","parse-names":false,"suffix":""},{"dropping-particle":"","family":"McDermott","given":"D. F.","non-dropping-particle":"","parse-names":false,"suffix":""},{"dropping-particle":"","family":"Arén Frontera","given":"O.","non-dropping-particle":"","parse-names":false,"suffix":""},{"dropping-particle":"","family":"Melichar","given":"B.","non-dropping-particle":"","parse-names":false,"suffix":""},{"dropping-particle":"","family":"Choueiri","given":"T. K.","non-dropping-particle":"","parse-names":false,"suffix":""},{"dropping-particle":"","family":"Plimack","given":"E. R.","non-dropping-particle":"","parse-names":false,"suffix":""},{"dropping-particle":"","family":"Barthélémy","given":"P.","non-dropping-particle":"","parse-names":false,"suffix":""},{"dropping-particle":"","family":"Porta","given":"C.","non-dropping-particle":"","parse-names":false,"suffix":""},{"dropping-particle":"","family":"George","given":"S.","non-dropping-particle":"","parse-names":false,"suffix":""},{"dropping-particle":"","family":"Powles","given":"T.","non-dropping-particle":"","parse-names":false,"suffix":""},{"dropping-particle":"","family":"Donskov","given":"F.","non-dropping-particle":"","parse-names":false,"suffix":""},{"dropping-particle":"","family":"Neiman","given":"V.","non-dropping-particle":"","parse-names":false,"suffix":""},{"dropping-particle":"","family":"Kollmannsberger","given":"C. K.","non-dropping-particle":"","parse-names":false,"suffix":""},{"dropping-particle":"","family":"Salman","given":"P.","non-dropping-particle":"","parse-names":false,"suffix":""},{"dropping-particle":"","family":"Gurney","given":"H.","non-dropping-particle":"","parse-names":false,"suffix":""},{"dropping-particle":"","family":"Hawkins","given":"R.","non-dropping-particle":"","parse-names":false,"suffix":""},{"dropping-particle":"","family":"Ravaud","given":"A.","non-dropping-particle":"","parse-names":false,"suffix":""},{"dropping-particle":"","family":"Grimm","given":"M. O.","non-dropping-particle":"","parse-names":false,"suffix":""},{"dropping-particle":"","family":"Bracarda","given":"S.","non-dropping-particle":"","parse-names":false,"suffix":""},{"dropping-particle":"","family":"Barrios","given":"C. H.","non-dropping-particle":"","parse-names":false,"suffix":""},{"dropping-particle":"","family":"Tomita","given":"Y.","non-dropping-particle":"","parse-names":false,"suffix":""},{"dropping-particle":"","family":"Castellano","given":"D.","non-dropping-particle":"","parse-names":false,"suffix":""},{"dropping-particle":"","family":"Rini","given":"B. I.","non-dropping-particle":"","parse-names":false,"suffix":""},{"dropping-particle":"","family":"Chen","given":"A. C.","non-dropping-particle":"","parse-names":false,"suffix":""},{"dropping-particle":"","family":"Mekan","given":"S.","non-dropping-particle":"","parse-names":false,"suffix":""},{"dropping-particle":"","family":"McHenry","given":"M. B.","non-dropping-particle":"","parse-names":false,"suffix":""},{"dropping-particle":"","family":"Wind-Rotolo","given":"M.","non-dropping-particle":"","parse-names":false,"suffix":""},{"dropping-particle":"","family":"Doan","given":"J.","non-dropping-particle":"","parse-names":false,"suffix":""},{"dropping-particle":"","family":"Sharma","given":"P.","non-dropping-particle":"","parse-names":false,"suffix":""},{"dropping-particle":"","family":"Hammers","given":"H. J.","non-dropping-particle":"","parse-names":false,"suffix":""},{"dropping-particle":"","family":"Escudier","given":"B.","non-dropping-particle":"","parse-names":false,"suffix":""}],"container-title":"New England Journal of Medicine","id":"ITEM-2","issue":"14","issued":{"date-parts":[["2018"]]},"page":"1277-1290","title":"Nivolumab plus Ipilimumab versus Sunitinib in advanced renal-cell carcinoma","type":"article-journal","volume":"378"},"uris":["http://www.mendeley.com/documents/?uuid=a2bb983d-5063-4214-913a-533c8efa8399"]},{"id":"ITEM-3","itemData":{"DOI":"10.1056/NEJMoa1510665","ISSN":"15334406","PMID":"26406148","abstract":"BACKGROUND Nivolumab, a programmed death 1 (PD-1) checkpoint inhibitor, was associated with encouraging overall survival in uncontrolled studies involving previously treated patients with advanced renal-cell carcinoma. This randomized, open-label, phase 3 study compared nivolumab with everolimus in patients with renal-cell carcinoma who had received previous treatment. METHODS A total of 821 patients with advanced clear-cell renal-cell carcinoma for which they had received previous treatment with one or two regimens of antiangiogenic therapy were randomly assigned (in a 1:1 ratio) to receive 3 mg of nivolumab per kilogram of body weight intravenously every 2 weeks or a 10-mg everolimus tablet orally once daily. The primary end point was overall survival. The secondary end points included the objective response rate and safety. RESULTS The median overall survival was 25.0 months (95% confidence interval [CI], 21.8 to not estimable) with nivolumab and 19.6 months (95% CI, 17.6 to 23.1) with everolimus. The hazard ratio for death with nivolumab versus everolimus was 0.73 (98.5% CI, 0.57 to 0.93; P = 0.002), which met the prespecified criterion for superiority (P≤0.0148). The objective response rate was greater with nivolumab than with everolimus (25% vs. 5%; odds ratio, 5.98 [95% CI, 3.68 to 9.72]; P&lt;0.001). The median progression-free survival was 4.6 months (95% CI, 3.7 to 5.4) with nivolumab and 4.4 months (95% CI, 3.7 to 5.5) with everolimus (hazard ratio, 0.88; 95% CI, 0.75 to 1.03; P = 0.11). Grade 3 or 4 treatment-related adverse events occurred in 19% of the patients receiving nivolumab and in 37% of the patients receiving everolimus; the most common event with nivolumab was fatigue (in 2% of the patients), and the most common event with everolimus was anemia (in 8%). CONCLUSIONS Among patients with previously treated advanced renal-cell carcinoma, overall survival was longer and fewer grade 3 or 4 adverse events occurred with nivolumab than with everolimus.","author":[{"dropping-particle":"","family":"Motzer","given":"Robert J.","non-dropping-particle":"","parse-names":false,"suffix":""},{"dropping-particle":"","family":"Escudier","given":"Bernard","non-dropping-particle":"","parse-names":false,"suffix":""},{"dropping-particle":"","family":"McDermott","given":"David F.","non-dropping-particle":"","parse-names":false,"suffix":""},{"dropping-particle":"","family":"George","given":"Saby","non-dropping-particle":"","parse-names":false,"suffix":""},{"dropping-particle":"","family":"Hammers","given":"Hans J.","non-dropping-particle":"","parse-names":false,"suffix":""},{"dropping-particle":"","family":"Srinivas","given":"Sandhya","non-dropping-particle":"","parse-names":false,"suffix":""},{"dropping-particle":"","family":"Tykodi","given":"Scott S.","non-dropping-particle":"","parse-names":false,"suffix":""},{"dropping-particle":"","family":"Sosman","given":"Jeffrey A.","non-dropping-particle":"","parse-names":false,"suffix":""},{"dropping-particle":"","family":"Procopio","given":"Giuseppe","non-dropping-particle":"","parse-names":false,"suffix":""},{"dropping-particle":"","family":"Plimack","given":"Elizabeth R.","non-dropping-particle":"","parse-names":false,"suffix":""},{"dropping-particle":"","family":"Castellano","given":"Daniel","non-dropping-particle":"","parse-names":false,"suffix":""},{"dropping-particle":"","family":"Choueiri","given":"Toni K.","non-dropping-particle":"","parse-names":false,"suffix":""},{"dropping-particle":"","family":"Gurney","given":"Howard","non-dropping-particle":"","parse-names":false,"suffix":""},{"dropping-particle":"","family":"Donskov","given":"Frede","non-dropping-particle":"","parse-names":false,"suffix":""},{"dropping-particle":"","family":"Bono","given":"Petri","non-dropping-particle":"","parse-names":false,"suffix":""},{"dropping-particle":"","family":"Wagstaff","given":"John","non-dropping-particle":"","parse-names":false,"suffix":""},{"dropping-particle":"","family":"Gauler","given":"Thomas C.","non-dropping-particle":"","parse-names":false,"suffix":""},{"dropping-particle":"","family":"Ueda","given":"Takeshi","non-dropping-particle":"","parse-names":false,"suffix":""},{"dropping-particle":"","family":"Tomita","given":"Yoshihiko","non-dropping-particle":"","parse-names":false,"suffix":""},{"dropping-particle":"","family":"Schutz","given":"Fabio A.","non-dropping-particle":"","parse-names":false,"suffix":""},{"dropping-particle":"","family":"Kollmannsberger","given":"Christian","non-dropping-particle":"","parse-names":false,"suffix":""},{"dropping-particle":"","family":"Larkin","given":"James","non-dropping-particle":"","parse-names":false,"suffix":""},{"dropping-particle":"","family":"Ravaud","given":"Alain","non-dropping-particle":"","parse-names":false,"suffix":""},{"dropping-particle":"","family":"Simon","given":"Jason S.","non-dropping-particle":"","parse-names":false,"suffix":""},{"dropping-particle":"","family":"Xu","given":"Li An","non-dropping-particle":"","parse-names":false,"suffix":""},{"dropping-particle":"","family":"Waxman","given":"Ian M.","non-dropping-particle":"","parse-names":false,"suffix":""},{"dropping-particle":"","family":"Sharma","given":"Padmanee","non-dropping-particle":"","parse-names":false,"suffix":""}],"container-title":"New England Journal of Medicine","id":"ITEM-3","issue":"19","issued":{"date-parts":[["2015"]]},"page":"1803-1813","title":"Nivolumab versus everolimus in advanced renal-cell carcinoma","type":"article-journal","volume":"373"},"uris":["http://www.mendeley.com/documents/?uuid=ae74d8af-376f-43d3-bae0-48a2573bd96f"]}],"mendeley":{"formattedCitation":"&lt;sup&gt;3,47,48&lt;/sup&gt;","plainTextFormattedCitation":"3,47,48","previouslyFormattedCitation":"&lt;sup&gt;3,46,47&lt;/sup&gt;"},"properties":{"noteIndex":0},"schema":"https://github.com/citation-style-language/schema/raw/master/csl-citation.json"}</w:instrText>
      </w:r>
      <w:r w:rsidR="00CE4B61"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3,47,48</w:t>
      </w:r>
      <w:r w:rsidR="00CE4B61" w:rsidRPr="0002326A">
        <w:rPr>
          <w:rFonts w:ascii="Arial" w:hAnsi="Arial" w:cs="Arial"/>
          <w:color w:val="000000"/>
          <w:sz w:val="22"/>
          <w:szCs w:val="22"/>
        </w:rPr>
        <w:fldChar w:fldCharType="end"/>
      </w:r>
      <w:del w:id="151" w:author="Borcherding, Nicholas (CCOM Student)" w:date="2020-11-02T13:24:00Z">
        <w:r w:rsidR="00CE4B61" w:rsidRPr="0002326A" w:rsidDel="003E01D3">
          <w:rPr>
            <w:rFonts w:ascii="Arial" w:hAnsi="Arial" w:cs="Arial"/>
            <w:color w:val="000000"/>
            <w:sz w:val="22"/>
            <w:szCs w:val="22"/>
          </w:rPr>
          <w:delText>,</w:delText>
        </w:r>
      </w:del>
      <w:r w:rsidR="00CE4B61" w:rsidRPr="0002326A">
        <w:rPr>
          <w:rFonts w:ascii="Arial" w:hAnsi="Arial" w:cs="Arial"/>
          <w:color w:val="000000"/>
          <w:sz w:val="22"/>
          <w:szCs w:val="22"/>
        </w:rPr>
        <w:t xml:space="preserve"> </w:t>
      </w:r>
      <w:r w:rsidR="0038281C" w:rsidRPr="0002326A">
        <w:rPr>
          <w:rFonts w:ascii="Arial" w:hAnsi="Arial" w:cs="Arial"/>
          <w:color w:val="000000"/>
          <w:sz w:val="22"/>
          <w:szCs w:val="22"/>
        </w:rPr>
        <w:t>ccRCC tumors</w:t>
      </w:r>
      <w:r w:rsidRPr="0002326A">
        <w:rPr>
          <w:rFonts w:ascii="Arial" w:hAnsi="Arial" w:cs="Arial"/>
          <w:color w:val="000000"/>
          <w:sz w:val="22"/>
          <w:szCs w:val="22"/>
        </w:rPr>
        <w:t xml:space="preserve"> ha</w:t>
      </w:r>
      <w:r w:rsidR="0038281C" w:rsidRPr="0002326A">
        <w:rPr>
          <w:rFonts w:ascii="Arial" w:hAnsi="Arial" w:cs="Arial"/>
          <w:color w:val="000000"/>
          <w:sz w:val="22"/>
          <w:szCs w:val="22"/>
        </w:rPr>
        <w:t>ve</w:t>
      </w:r>
      <w:r w:rsidRPr="0002326A">
        <w:rPr>
          <w:rFonts w:ascii="Arial" w:hAnsi="Arial" w:cs="Arial"/>
          <w:color w:val="000000"/>
          <w:sz w:val="22"/>
          <w:szCs w:val="22"/>
        </w:rPr>
        <w:t xml:space="preserve"> </w:t>
      </w:r>
      <w:r w:rsidR="0038281C" w:rsidRPr="0002326A">
        <w:rPr>
          <w:rFonts w:ascii="Arial" w:hAnsi="Arial" w:cs="Arial"/>
          <w:color w:val="000000"/>
          <w:sz w:val="22"/>
          <w:szCs w:val="22"/>
        </w:rPr>
        <w:t xml:space="preserve">numerous </w:t>
      </w:r>
      <w:r w:rsidRPr="0002326A">
        <w:rPr>
          <w:rFonts w:ascii="Arial" w:hAnsi="Arial" w:cs="Arial"/>
          <w:color w:val="000000"/>
          <w:sz w:val="22"/>
          <w:szCs w:val="22"/>
        </w:rPr>
        <w:t>counter</w:t>
      </w:r>
      <w:r w:rsidR="0038281C" w:rsidRPr="0002326A">
        <w:rPr>
          <w:rFonts w:ascii="Arial" w:hAnsi="Arial" w:cs="Arial"/>
          <w:color w:val="000000"/>
          <w:sz w:val="22"/>
          <w:szCs w:val="22"/>
        </w:rPr>
        <w:t xml:space="preserve">intuitive immune findings </w:t>
      </w:r>
      <w:r w:rsidRPr="0002326A">
        <w:rPr>
          <w:rFonts w:ascii="Arial" w:hAnsi="Arial" w:cs="Arial"/>
          <w:color w:val="000000"/>
          <w:sz w:val="22"/>
          <w:szCs w:val="22"/>
        </w:rPr>
        <w:t xml:space="preserve">compared with other </w:t>
      </w:r>
      <w:r w:rsidR="0038281C" w:rsidRPr="0002326A">
        <w:rPr>
          <w:rFonts w:ascii="Arial" w:hAnsi="Arial" w:cs="Arial"/>
          <w:color w:val="000000"/>
          <w:sz w:val="22"/>
          <w:szCs w:val="22"/>
        </w:rPr>
        <w:t>immunotherapy-responsive</w:t>
      </w:r>
      <w:r w:rsidRPr="0002326A">
        <w:rPr>
          <w:rFonts w:ascii="Arial" w:hAnsi="Arial" w:cs="Arial"/>
          <w:color w:val="000000"/>
          <w:sz w:val="22"/>
          <w:szCs w:val="22"/>
        </w:rPr>
        <w:t xml:space="preserve"> tumors</w:t>
      </w:r>
      <w:ins w:id="152" w:author="Borcherding, Nicholas (CCOM Student)" w:date="2020-11-02T13:24:00Z">
        <w:r w:rsidR="003E01D3">
          <w:rPr>
            <w:rFonts w:ascii="Arial" w:hAnsi="Arial" w:cs="Arial"/>
            <w:color w:val="000000"/>
            <w:sz w:val="22"/>
            <w:szCs w:val="22"/>
          </w:rPr>
          <w:t>.</w:t>
        </w:r>
      </w:ins>
      <w:del w:id="153" w:author="Borcherding, Nicholas (CCOM Student)" w:date="2020-11-02T13:24:00Z">
        <w:r w:rsidRPr="0002326A" w:rsidDel="003E01D3">
          <w:rPr>
            <w:rFonts w:ascii="Arial" w:hAnsi="Arial" w:cs="Arial"/>
            <w:color w:val="000000"/>
            <w:sz w:val="22"/>
            <w:szCs w:val="22"/>
          </w:rPr>
          <w:delText xml:space="preserve"> </w:delText>
        </w:r>
      </w:del>
      <w:r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{"citationItems":[{"id":"ITEM-1","itemData":{"DOI":"10.1158/2159-8290.CD-19-0499","ISSN":"21598290","PMID":"31527133","abstract":"Renal cell carcinoma stands out as one of the most immune-infiltrated tumors in pan-cancer comparisons. Features of the tumor microenvironment heavily affect disease biology and may affect responses to systemic therapy. With evolving frontline options in the metastatic setting, several immune checkpoint blockade regimens have emerged as efficacious, and there is growing interest in characterizing features of tumor biology that can reproducibly prognosticate patients and/or predict the likelihood of their deriving therapeutic benefit. Herein, we review pertinent characteristics of the tumor microenvironment with dedicated attention to candidate prognostic and predictive signatures as well as possible targets for future drug development. Significance: Tumor microenvironment features broadly characterizing angiogenesis and inflammatory signatures have shown striking differences in response to immune checkpoint blockade and antiangiogenic agents. Integration of stromal and immune biomarkers may hence produce predictive and prognostic signatures to guide management with existing regimens as well as future drug development.","author":[{"dropping-particle":"","family":"Vuong","given":"Lynda","non-dropping-particle":"","parse-names":false,"suffix":""},{"dropping-particle":"","family":"Kotecha","given":"Ritesh R.","non-dropping-particle":"","parse-names":false,"suffix":""},{"dropping-particle":"","family":"Voss","given":"Martin H.","non-dropping-particle":"","parse-names":false,"suffix":""},{"dropping-particle":"","family":"Hakimi","given":"A. Ari","non-dropping-particle":"","parse-names":false,"suffix":""}],"container-title":"Cancer Discovery","id":"ITEM-1","issue":"10","issued":{"date-parts":[["2019"]]},"page":"1349-1357","title":"Tumor microenvironment dynamics in clear-cell renal cell carcinoma","type":"article-journal","volume":"9"},"uris":["http://www.mendeley.com/documents/?uuid=ad1602b7-f943-4e92-8e1d-da6fedce9dce"]}],"mendeley":{"formattedCitation":"&lt;sup&gt;49&lt;/sup&gt;","plainTextFormattedCitation":"49","previouslyFormattedCitation":"&lt;sup&gt;48&lt;/sup&gt;"},"properties":{"noteIndex":0},"schema":"https://github.com/citation-style-language/schema/raw/master/csl-citation.json"}</w:instrText>
      </w:r>
      <w:r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49</w:t>
      </w:r>
      <w:r w:rsidRPr="0002326A">
        <w:rPr>
          <w:rFonts w:ascii="Arial" w:hAnsi="Arial" w:cs="Arial"/>
          <w:color w:val="000000"/>
          <w:sz w:val="22"/>
          <w:szCs w:val="22"/>
        </w:rPr>
        <w:fldChar w:fldCharType="end"/>
      </w:r>
      <w:del w:id="154" w:author="Borcherding, Nicholas (CCOM Student)" w:date="2020-11-02T13:24: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w:t>
      </w:r>
      <w:r w:rsidR="00E14BFC" w:rsidRPr="0002326A">
        <w:rPr>
          <w:rFonts w:ascii="Arial" w:hAnsi="Arial" w:cs="Arial"/>
          <w:color w:val="000000"/>
          <w:sz w:val="22"/>
          <w:szCs w:val="22"/>
        </w:rPr>
        <w:t>For example</w:t>
      </w:r>
      <w:r w:rsidRPr="0002326A">
        <w:rPr>
          <w:rFonts w:ascii="Arial" w:hAnsi="Arial" w:cs="Arial"/>
          <w:color w:val="000000"/>
          <w:sz w:val="22"/>
          <w:szCs w:val="22"/>
        </w:rPr>
        <w:t>, u</w:t>
      </w:r>
      <w:r w:rsidR="00302E3B" w:rsidRPr="0002326A">
        <w:rPr>
          <w:rFonts w:ascii="Arial" w:hAnsi="Arial" w:cs="Arial"/>
          <w:color w:val="000000"/>
          <w:sz w:val="22"/>
          <w:szCs w:val="22"/>
        </w:rPr>
        <w:t>nlike other tumors that respond to immune checkpoint blockade, ccRCC has a relatively low tumor mutational load</w:t>
      </w:r>
      <w:r w:rsidR="0038281C" w:rsidRPr="0002326A">
        <w:rPr>
          <w:rFonts w:ascii="Arial" w:hAnsi="Arial" w:cs="Arial"/>
          <w:color w:val="000000"/>
          <w:sz w:val="22"/>
          <w:szCs w:val="22"/>
        </w:rPr>
        <w:t>, which is thought to drive T-cell infiltration</w:t>
      </w:r>
      <w:ins w:id="155" w:author="Borcherding, Nicholas (CCOM Student)" w:date="2020-11-02T13:24:00Z">
        <w:r w:rsidR="003E01D3">
          <w:rPr>
            <w:rFonts w:ascii="Arial" w:hAnsi="Arial" w:cs="Arial"/>
            <w:color w:val="000000"/>
            <w:sz w:val="22"/>
            <w:szCs w:val="22"/>
          </w:rPr>
          <w:t>,</w:t>
        </w:r>
      </w:ins>
      <w:del w:id="156" w:author="Borcherding, Nicholas (CCOM Student)" w:date="2020-11-02T13:24:00Z">
        <w:r w:rsidR="00302E3B" w:rsidRPr="0002326A" w:rsidDel="003E01D3">
          <w:rPr>
            <w:rFonts w:ascii="Arial" w:hAnsi="Arial" w:cs="Arial"/>
            <w:color w:val="000000"/>
            <w:sz w:val="22"/>
            <w:szCs w:val="22"/>
          </w:rPr>
          <w:delText xml:space="preserve"> </w:delText>
        </w:r>
      </w:del>
      <w:r w:rsidR="00302E3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{"citationItems":[{"id":"ITEM-1","itemData":{"DOI":"10.1126/science.aan5951","ISSN":"10959203","PMID":"29301960","abstract":"Immune checkpoint inhibitors targeting the programmed cell death 1 receptor (PD-1) improve survival in a subset of patients with clear cell renal cell carcinoma (ccRCC). To identify genomic alterations in ccRCC that correlate with response to anti–PD-1 monotherapy, we performed whole-exome sequencing of metastatic ccRCC from 35 patients. We found that clinical benefit was associated with loss-of-function mutations in the PBRM1 gene (P = 0.012), which encodes a subunit of the PBAF switch-sucrose nonfermentable (SWI/SNF) chromatin remodeling complex. We confirmed this finding in an independent validation cohort of 63 ccRCC patients treated with PD-1 or PD-L1 (PD-1 ligand) blockade therapy alone or in combination with anti–CTLA-4 (cytotoxic T lymphocyte-associated protein 4) therapies (P = 0.0071). Gene-expression analysis of PBAF-deficient ccRCC cell lines and PBRM1-deficient tumors revealed altered transcriptional output in JAK-STAT (Janus kinase–signal transducers and activators of transcription), hypoxia, and immune signaling pathways. PBRM1 loss in ccRCC May alter global tumor-cell expression profiles to influence responsiveness to immune checkpoint therapy.","author":[{"dropping-particle":"","family":"Miao","given":"Diana","non-dropping-particle":"","parse-names":false,"suffix":""},{"dropping-particle":"","family":"Margolis","given":"Claire A.","non-dropping-particle":"","parse-names":false,"suffix":""},{"dropping-particle":"","family":"Gao","given":"Wenhua","non-dropping-particle":"","parse-names":false,"suffix":""},{"dropping-particle":"","family":"Voss","given":"Martin H.","non-dropping-particle":"","parse-names":false,"suffix":""},{"dropping-particle":"","family":"Li","given":"Wei","non-dropping-particle":"","parse-names":false,"suffix":""},{"dropping-particle":"","family":"Martini","given":"Dylan J.","non-dropping-particle":"","parse-names":false,"suffix":""},{"dropping-particle":"","family":"Norton","given":"Craig","non-dropping-particle":"","parse-names":false,"suffix":""},{"dropping-particle":"","family":"Bossé","given":"Dominick","non-dropping-particle":"","parse-names":false,"suffix":""},{"dropping-particle":"","family":"Wankowicz","given":"Stephanie M.","non-dropping-particle":"","parse-names":false,"suffix":""},{"dropping-particle":"","family":"Cullen","given":"Dana","non-dropping-particle":"","parse-names":false,"suffix":""},{"dropping-particle":"","family":"Horak","given":"Christine","non-dropping-particle":"","parse-names":false,"suffix":""},{"dropping-particle":"","family":"Wind-Rotolo","given":"Megan","non-dropping-particle":"","parse-names":false,"suffix":""},{"dropping-particle":"","family":"Tracy","given":"Adam","non-dropping-particle":"","parse-names":false,"suffix":""},{"dropping-particle":"","family":"Giannakis","given":"Marios","non-dropping-particle":"","parse-names":false,"suffix":""},{"dropping-particle":"","family":"Hodi","given":"Frank Stephen","non-dropping-particle":"","parse-names":false,"suffix":""},{"dropping-particle":"","family":"Drake","given":"Charles G.","non-dropping-particle":"","parse-names":false,"suffix":""},{"dropping-particle":"","family":"Ball","given":"Mark W.","non-dropping-particle":"","parse-names":false,"suffix":""},{"dropping-particle":"","family":"Allaf","given":"Mohamad E.","non-dropping-particle":"","parse-names":false,"suffix":""},{"dropping-particle":"","family":"Snyder","given":"Alexandra","non-dropping-particle":"","parse-names":false,"suffix":""},{"dropping-particle":"","family":"Hellmann","given":"Matthew D.","non-dropping-particle":"","parse-names":false,"suffix":""},{"dropping-particle":"","family":"Ho","given":"Thai","non-dropping-particle":"","parse-names":false,"suffix":""},{"dropping-particle":"","family":"Motzer","given":"Robert J.","non-dropping-particle":"","parse-names":false,"suffix":""},{"dropping-particle":"","family":"Signoretti","given":"Sabina","non-dropping-particle":"","parse-names":false,"suffix":""},{"dropping-particle":"","family":"Kaelin","given":"William G.","non-dropping-particle":"","parse-names":false,"suffix":""},{"dropping-particle":"","family":"Choueiri","given":"Toni K.","non-dropping-particle":"","parse-names":false,"suffix":""},{"dropping-particle":"","family":"Allen","given":"Eliezer M.","non-dropping-particle":"Van","parse-names":false,"suffix":""}],"container-title":"Science","id":"ITEM-1","issue":"6377","issued":{"date-parts":[["2018"]]},"page":"801-806","title":"Genomic correlates of response to immune checkpoint therapies in clear cell renal cell carcinoma","type":"article-journal","volume":"359"},"uris":["http://www.mendeley.com/documents/?uuid=fd49aeb7-c337-4536-9ab3-f616516d0485"]},{"id":"ITEM-2","itemData":{"DOI":"10.1038/nature12222","ISSN":"00280836","PMID":"23792563","abstract":"Genetic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J.","non-dropping-particle":"","parse-names":false,"suffix":""}],"container-title":"Nature","id":"ITEM-2","issue":"7456","issued":{"date-parts":[["2013"]]},"page":"43-49","title":"Comprehensivemolecular characterization of clear cell renal cell carcinoma","type":"article-journal","volume":"499"},"uris":["http://www.mendeley.com/documents/?uuid=d6020cd7-f897-4ff4-b600-c843bbbf7719"]}],"mendeley":{"formattedCitation":"&lt;sup&gt;19,50&lt;/sup&gt;","plainTextFormattedCitation":"19,50","previouslyFormattedCitation":"&lt;sup&gt;19,49&lt;/sup&gt;"},"properties":{"noteIndex":0},"schema":"https://github.com/citation-style-language/schema/raw/master/csl-citation.json"}</w:instrText>
      </w:r>
      <w:r w:rsidR="00302E3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19,50</w:t>
      </w:r>
      <w:r w:rsidR="00302E3B" w:rsidRPr="0002326A">
        <w:rPr>
          <w:rFonts w:ascii="Arial" w:hAnsi="Arial" w:cs="Arial"/>
          <w:color w:val="000000"/>
          <w:sz w:val="22"/>
          <w:szCs w:val="22"/>
        </w:rPr>
        <w:fldChar w:fldCharType="end"/>
      </w:r>
      <w:del w:id="157" w:author="Borcherding, Nicholas (CCOM Student)" w:date="2020-11-02T13:24:00Z">
        <w:r w:rsidR="0038281C" w:rsidRPr="0002326A" w:rsidDel="003E01D3">
          <w:rPr>
            <w:rFonts w:ascii="Arial" w:hAnsi="Arial" w:cs="Arial"/>
            <w:color w:val="000000"/>
            <w:sz w:val="22"/>
            <w:szCs w:val="22"/>
          </w:rPr>
          <w:delText>,</w:delText>
        </w:r>
      </w:del>
      <w:r w:rsidR="00302E3B" w:rsidRPr="0002326A">
        <w:rPr>
          <w:rFonts w:ascii="Arial" w:hAnsi="Arial" w:cs="Arial"/>
          <w:color w:val="000000"/>
          <w:sz w:val="22"/>
          <w:szCs w:val="22"/>
        </w:rPr>
        <w:t xml:space="preserve"> and </w:t>
      </w:r>
      <w:r w:rsidR="00FA0689">
        <w:rPr>
          <w:rFonts w:ascii="Arial" w:hAnsi="Arial" w:cs="Arial"/>
          <w:color w:val="000000"/>
          <w:sz w:val="22"/>
          <w:szCs w:val="22"/>
        </w:rPr>
        <w:t>mutational burden in ccRCC is</w:t>
      </w:r>
      <w:r w:rsidR="00302E3B" w:rsidRPr="0002326A">
        <w:rPr>
          <w:rFonts w:ascii="Arial" w:hAnsi="Arial" w:cs="Arial"/>
          <w:color w:val="000000"/>
          <w:sz w:val="22"/>
          <w:szCs w:val="22"/>
        </w:rPr>
        <w:t xml:space="preserve"> not associated with response to anti-PD-1 therapy</w:t>
      </w:r>
      <w:ins w:id="158" w:author="Borcherding, Nicholas (CCOM Student)" w:date="2020-11-02T13:24:00Z">
        <w:r w:rsidR="003E01D3">
          <w:rPr>
            <w:rFonts w:ascii="Arial" w:hAnsi="Arial" w:cs="Arial"/>
            <w:color w:val="000000"/>
            <w:sz w:val="22"/>
            <w:szCs w:val="22"/>
          </w:rPr>
          <w:t>.</w:t>
        </w:r>
      </w:ins>
      <w:del w:id="159" w:author="Borcherding, Nicholas (CCOM Student)" w:date="2020-11-02T13:24:00Z">
        <w:r w:rsidR="00302E3B" w:rsidRPr="0002326A" w:rsidDel="003E01D3">
          <w:rPr>
            <w:rFonts w:ascii="Arial" w:hAnsi="Arial" w:cs="Arial"/>
            <w:color w:val="000000"/>
            <w:sz w:val="22"/>
            <w:szCs w:val="22"/>
          </w:rPr>
          <w:delText xml:space="preserve"> </w:delText>
        </w:r>
      </w:del>
      <w:r w:rsidR="00302E3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Medicine","id":"ITEM-1","issued":{"date-parts":[["2020"]]},"page":"909-918","title":"Interplay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lt;sup&gt;15&lt;/sup&gt;","plainTextFormattedCitation":"15","previouslyFormattedCitation":"&lt;sup&gt;15&lt;/sup&gt;"},"properties":{"noteIndex":0},"schema":"https://github.com/citation-style-language/schema/raw/master/csl-citation.json"}</w:instrText>
      </w:r>
      <w:r w:rsidR="00302E3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15</w:t>
      </w:r>
      <w:r w:rsidR="00302E3B" w:rsidRPr="0002326A">
        <w:rPr>
          <w:rFonts w:ascii="Arial" w:hAnsi="Arial" w:cs="Arial"/>
          <w:color w:val="000000"/>
          <w:sz w:val="22"/>
          <w:szCs w:val="22"/>
        </w:rPr>
        <w:fldChar w:fldCharType="end"/>
      </w:r>
      <w:del w:id="160" w:author="Borcherding, Nicholas (CCOM Student)" w:date="2020-11-02T13:24:00Z">
        <w:r w:rsidR="00302E3B"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w:t>
      </w:r>
      <w:r w:rsidR="00FA0689">
        <w:rPr>
          <w:rFonts w:ascii="Arial" w:hAnsi="Arial" w:cs="Arial"/>
          <w:color w:val="000000"/>
          <w:sz w:val="22"/>
          <w:szCs w:val="22"/>
        </w:rPr>
        <w:t>Moreover, despite</w:t>
      </w:r>
      <w:r w:rsidRPr="0002326A">
        <w:rPr>
          <w:rFonts w:ascii="Arial" w:hAnsi="Arial" w:cs="Arial"/>
          <w:color w:val="000000"/>
          <w:sz w:val="22"/>
          <w:szCs w:val="22"/>
        </w:rPr>
        <w:t xml:space="preserve"> this low mutational burden,</w:t>
      </w:r>
      <w:r w:rsidR="00E14BFC" w:rsidRPr="0002326A">
        <w:rPr>
          <w:rFonts w:ascii="Arial" w:hAnsi="Arial" w:cs="Arial"/>
          <w:color w:val="000000"/>
          <w:sz w:val="22"/>
          <w:szCs w:val="22"/>
        </w:rPr>
        <w:t xml:space="preserve"> </w:t>
      </w:r>
      <w:r w:rsidRPr="0002326A">
        <w:rPr>
          <w:rFonts w:ascii="Arial" w:hAnsi="Arial" w:cs="Arial"/>
          <w:color w:val="000000"/>
          <w:sz w:val="22"/>
          <w:szCs w:val="22"/>
        </w:rPr>
        <w:t>ccRCC has the highest T cell infiltration score among tumor types within the TCGA</w:t>
      </w:r>
      <w:ins w:id="161" w:author="Borcherding, Nicholas (CCOM Student)" w:date="2020-11-02T13:25:00Z">
        <w:r w:rsidR="003E01D3">
          <w:rPr>
            <w:rFonts w:ascii="Arial" w:hAnsi="Arial" w:cs="Arial"/>
            <w:color w:val="000000"/>
            <w:sz w:val="22"/>
            <w:szCs w:val="22"/>
          </w:rPr>
          <w:t>.</w:t>
        </w:r>
      </w:ins>
      <w:del w:id="162" w:author="Borcherding, Nicholas (CCOM Student)" w:date="2020-11-02T13:25:00Z">
        <w:r w:rsidRPr="0002326A" w:rsidDel="003E01D3">
          <w:rPr>
            <w:rFonts w:ascii="Arial" w:hAnsi="Arial" w:cs="Arial"/>
            <w:color w:val="000000"/>
            <w:sz w:val="22"/>
            <w:szCs w:val="22"/>
          </w:rPr>
          <w:delText xml:space="preserve"> </w:delText>
        </w:r>
      </w:del>
      <w:r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Biology","id":"ITEM-1","issue":"1","issued":{"date-parts":[["2016"]]},"page":"1-25","title":"Tumor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mendeley":{"formattedCitation":"&lt;sup&gt;51&lt;/sup&gt;","plainTextFormattedCitation":"51","previouslyFormattedCitation":"&lt;sup&gt;50&lt;/sup&gt;"},"properties":{"noteIndex":0},"schema":"https://github.com/citation-style-language/schema/raw/master/csl-citation.json"}</w:instrText>
      </w:r>
      <w:r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51</w:t>
      </w:r>
      <w:r w:rsidRPr="0002326A">
        <w:rPr>
          <w:rFonts w:ascii="Arial" w:hAnsi="Arial" w:cs="Arial"/>
          <w:color w:val="000000"/>
          <w:sz w:val="22"/>
          <w:szCs w:val="22"/>
        </w:rPr>
        <w:fldChar w:fldCharType="end"/>
      </w:r>
      <w:del w:id="163" w:author="Borcherding, Nicholas (CCOM Student)" w:date="2020-11-02T13:25:00Z">
        <w:r w:rsidRPr="0002326A" w:rsidDel="003E01D3">
          <w:rPr>
            <w:rFonts w:ascii="Arial" w:hAnsi="Arial" w:cs="Arial"/>
            <w:color w:val="000000"/>
            <w:sz w:val="22"/>
            <w:szCs w:val="22"/>
          </w:rPr>
          <w:delText>.</w:delText>
        </w:r>
      </w:del>
      <w:r w:rsidR="00302E3B" w:rsidRPr="0002326A">
        <w:rPr>
          <w:rFonts w:ascii="Arial" w:hAnsi="Arial" w:cs="Arial"/>
          <w:color w:val="000000"/>
          <w:sz w:val="22"/>
          <w:szCs w:val="22"/>
        </w:rPr>
        <w:t xml:space="preserve"> Similarly, therapeutic response</w:t>
      </w:r>
      <w:r w:rsidR="004C58A7">
        <w:rPr>
          <w:rFonts w:ascii="Arial" w:hAnsi="Arial" w:cs="Arial"/>
          <w:color w:val="000000"/>
          <w:sz w:val="22"/>
          <w:szCs w:val="22"/>
        </w:rPr>
        <w:t>s</w:t>
      </w:r>
      <w:r w:rsidR="00302E3B" w:rsidRPr="0002326A">
        <w:rPr>
          <w:rFonts w:ascii="Arial" w:hAnsi="Arial" w:cs="Arial"/>
          <w:color w:val="000000"/>
          <w:sz w:val="22"/>
          <w:szCs w:val="22"/>
        </w:rPr>
        <w:t xml:space="preserve"> to anti-PD-1 therapy have been correlated with HLA heterozygosity</w:t>
      </w:r>
      <w:r w:rsidRPr="0002326A">
        <w:rPr>
          <w:rFonts w:ascii="Arial" w:hAnsi="Arial" w:cs="Arial"/>
          <w:color w:val="000000"/>
          <w:sz w:val="22"/>
          <w:szCs w:val="22"/>
        </w:rPr>
        <w:t xml:space="preserve"> in lung cancers and melanoma</w:t>
      </w:r>
      <w:ins w:id="164" w:author="Borcherding, Nicholas (CCOM Student)" w:date="2020-11-02T13:25:00Z">
        <w:r w:rsidR="003E01D3">
          <w:rPr>
            <w:rFonts w:ascii="Arial" w:hAnsi="Arial" w:cs="Arial"/>
            <w:color w:val="000000"/>
            <w:sz w:val="22"/>
            <w:szCs w:val="22"/>
          </w:rPr>
          <w:t>,</w:t>
        </w:r>
      </w:ins>
      <w:del w:id="165" w:author="Borcherding, Nicholas (CCOM Student)" w:date="2020-11-02T13:25:00Z">
        <w:r w:rsidR="00302E3B" w:rsidRPr="0002326A" w:rsidDel="003E01D3">
          <w:rPr>
            <w:rFonts w:ascii="Arial" w:hAnsi="Arial" w:cs="Arial"/>
            <w:color w:val="000000"/>
            <w:sz w:val="22"/>
            <w:szCs w:val="22"/>
          </w:rPr>
          <w:delText xml:space="preserve"> </w:delText>
        </w:r>
      </w:del>
      <w:r w:rsidR="00302E3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{"citationItems":[{"id":"ITEM-1","itemData":{"DOI":"10.1126/science.aao4572","ISSN":"10959203","PMID":"29217585","abstract":"CD8+ T cell–dependent killing of cancer cells requires efficient presentation of tumor antigens by human leukocyte antigen class I (HLA-I) molecules. However, the extent to which patient-specific HLA-I genotype influences response to anti–programmed cell death protein 1 or anti–cytotoxic T lymphocyte–associated protein 4 is currently unknown. We determined the HLA-I genotype of 1535 advanced cancer patients treated with immune checkpoint blockade (ICB). Maximal heterozygosity at HLA-I loci (“A,” “B,” and “C”) improved overall survival after ICB compared with patients who were homozygous for at least one HLA locus. In two independent melanoma cohorts, patients with the HLA-B44 supertype had extended survival, whereas the HLA-B62 supertype (including HLA-B*15:01) or somatic loss of heterozygosity at HLA-I was associated with poor outcome. Molecular dynamics simulations of HLA-B*15:01 revealed different elements that may impair CD8+ T cell recognition of neoantigens. Our results have important implications for predicting response to ICB and for the design of neoantigen-based therapeutic vaccines.","author":[{"dropping-particle":"","family":"Chowell","given":"Diego","non-dropping-particle":"","parse-names":false,"suffix":""},{"dropping-particle":"","family":"Morris","given":"Luc G.T.","non-dropping-particle":"","parse-names":false,"suffix":""},{"dropping-particle":"","family":"Grigg","given":"Claud M.","non-dropping-particle":"","parse-names":false,"suffix":""},{"dropping-particle":"","family":"Weber","given":"Jeffrey K.","non-dropping-particle":"","parse-names":false,"suffix":""},{"dropping-particle":"","family":"Samstein","given":"Robert M.","non-dropping-particle":"","parse-names":false,"suffix":""},{"dropping-particle":"","family":"Makarov","given":"Vladimir","non-dropping-particle":"","parse-names":false,"suffix":""},{"dropping-particle":"","family":"Kuo","given":"Fengshen","non-dropping-particle":"","parse-names":false,"suffix":""},{"dropping-particle":"","family":"Kendall","given":"Sviatoslav M.","non-dropping-particle":"","parse-names":false,"suffix":""},{"dropping-particle":"","family":"Requena","given":"David","non-dropping-particle":"","parse-names":false,"suffix":""},{"dropping-particle":"","family":"Riaz","given":"Nadeem","non-dropping-particle":"","parse-names":false,"suffix":""},{"dropping-particle":"","family":"Greenbaum","given":"Benjamin","non-dropping-particle":"","parse-names":false,"suffix":""},{"dropping-particle":"","family":"Carroll","given":"James","non-dropping-particle":"","parse-names":false,"suffix":""},{"dropping-particle":"","family":"Garon","given":"Edward","non-dropping-particle":"","parse-names":false,"suffix":""},{"dropping-particle":"","family":"Hyman","given":"David M.","non-dropping-particle":"","parse-names":false,"suffix":""},{"dropping-particle":"","family":"Zehir","given":"Ahmet","non-dropping-particle":"","parse-names":false,"suffix":""},{"dropping-particle":"","family":"Solit","given":"David","non-dropping-particle":"","parse-names":false,"suffix":""},{"dropping-particle":"","family":"Berger","given":"Michael","non-dropping-particle":"","parse-names":false,"suffix":""},{"dropping-particle":"","family":"Zhou","given":"Ruhong","non-dropping-particle":"","parse-names":false,"suffix":""},{"dropping-particle":"","family":"Rizvi","given":"Naiyer A.","non-dropping-particle":"","parse-names":false,"suffix":""},{"dropping-particle":"","family":"Chan","given":"Timothy A.","non-dropping-particle":"","parse-names":false,"suffix":""}],"container-title":"Science","id":"ITEM-1","issue":"6375","issued":{"date-parts":[["2018"]]},"page":"582-587","title":"Patient HLA class I genotype influences cancer response to checkpoint blockade immunotherapy","type":"article-journal","volume":"359"},"uris":["http://www.mendeley.com/documents/?uuid=7713df84-bd85-4628-9927-8c8a7a10b51d"]}],"mendeley":{"formattedCitation":"&lt;sup&gt;52&lt;/sup&gt;","plainTextFormattedCitation":"52","previouslyFormattedCitation":"&lt;sup&gt;51&lt;/sup&gt;"},"properties":{"noteIndex":0},"schema":"https://github.com/citation-style-language/schema/raw/master/csl-citation.json"}</w:instrText>
      </w:r>
      <w:r w:rsidR="00302E3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52</w:t>
      </w:r>
      <w:r w:rsidR="00302E3B" w:rsidRPr="0002326A">
        <w:rPr>
          <w:rFonts w:ascii="Arial" w:hAnsi="Arial" w:cs="Arial"/>
          <w:color w:val="000000"/>
          <w:sz w:val="22"/>
          <w:szCs w:val="22"/>
        </w:rPr>
        <w:fldChar w:fldCharType="end"/>
      </w:r>
      <w:del w:id="166" w:author="Borcherding, Nicholas (CCOM Student)" w:date="2020-11-02T13:25:00Z">
        <w:r w:rsidR="00302E3B" w:rsidRPr="0002326A" w:rsidDel="003E01D3">
          <w:rPr>
            <w:rFonts w:ascii="Arial" w:hAnsi="Arial" w:cs="Arial"/>
            <w:color w:val="000000"/>
            <w:sz w:val="22"/>
            <w:szCs w:val="22"/>
          </w:rPr>
          <w:delText>,</w:delText>
        </w:r>
      </w:del>
      <w:r w:rsidR="00302E3B" w:rsidRPr="0002326A">
        <w:rPr>
          <w:rFonts w:ascii="Arial" w:hAnsi="Arial" w:cs="Arial"/>
          <w:color w:val="000000"/>
          <w:sz w:val="22"/>
          <w:szCs w:val="22"/>
        </w:rPr>
        <w:t xml:space="preserve"> which does not seem to be the case for ccRCC</w:t>
      </w:r>
      <w:ins w:id="167" w:author="Borcherding, Nicholas (CCOM Student)" w:date="2020-11-02T13:25:00Z">
        <w:r w:rsidR="003E01D3">
          <w:rPr>
            <w:rFonts w:ascii="Arial" w:hAnsi="Arial" w:cs="Arial"/>
            <w:color w:val="000000"/>
            <w:sz w:val="22"/>
            <w:szCs w:val="22"/>
          </w:rPr>
          <w:t>.</w:t>
        </w:r>
      </w:ins>
      <w:del w:id="168" w:author="Borcherding, Nicholas (CCOM Student)" w:date="2020-11-02T13:25:00Z">
        <w:r w:rsidR="00302E3B" w:rsidRPr="0002326A" w:rsidDel="003E01D3">
          <w:rPr>
            <w:rFonts w:ascii="Arial" w:hAnsi="Arial" w:cs="Arial"/>
            <w:color w:val="000000"/>
            <w:sz w:val="22"/>
            <w:szCs w:val="22"/>
          </w:rPr>
          <w:delText xml:space="preserve"> </w:delText>
        </w:r>
      </w:del>
      <w:r w:rsidR="00302E3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Medicine","id":"ITEM-1","issued":{"date-parts":[["2020"]]},"page":"909-918","title":"Interplay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lt;sup&gt;15&lt;/sup&gt;","plainTextFormattedCitation":"15","previouslyFormattedCitation":"&lt;sup&gt;15&lt;/sup&gt;"},"properties":{"noteIndex":0},"schema":"https://github.com/citation-style-language/schema/raw/master/csl-citation.json"}</w:instrText>
      </w:r>
      <w:r w:rsidR="00302E3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15</w:t>
      </w:r>
      <w:r w:rsidR="00302E3B" w:rsidRPr="0002326A">
        <w:rPr>
          <w:rFonts w:ascii="Arial" w:hAnsi="Arial" w:cs="Arial"/>
          <w:color w:val="000000"/>
          <w:sz w:val="22"/>
          <w:szCs w:val="22"/>
        </w:rPr>
        <w:fldChar w:fldCharType="end"/>
      </w:r>
      <w:del w:id="169" w:author="Borcherding, Nicholas (CCOM Student)" w:date="2020-11-02T13:25:00Z">
        <w:r w:rsidR="00302E3B" w:rsidRPr="0002326A" w:rsidDel="003E01D3">
          <w:rPr>
            <w:rFonts w:ascii="Arial" w:hAnsi="Arial" w:cs="Arial"/>
            <w:color w:val="000000"/>
            <w:sz w:val="22"/>
            <w:szCs w:val="22"/>
          </w:rPr>
          <w:delText>.</w:delText>
        </w:r>
      </w:del>
      <w:r w:rsidR="0038281C" w:rsidRPr="0002326A">
        <w:rPr>
          <w:rFonts w:ascii="Arial" w:hAnsi="Arial" w:cs="Arial"/>
          <w:color w:val="000000"/>
          <w:sz w:val="22"/>
          <w:szCs w:val="22"/>
        </w:rPr>
        <w:t xml:space="preserve"> </w:t>
      </w:r>
      <w:r w:rsidR="00955319" w:rsidRPr="0002326A">
        <w:rPr>
          <w:rFonts w:ascii="Arial" w:hAnsi="Arial" w:cs="Arial"/>
          <w:color w:val="000000"/>
          <w:sz w:val="22"/>
          <w:szCs w:val="22"/>
        </w:rPr>
        <w:t xml:space="preserve">Taken together, these disparate findings suggest a more complex interrelationship of the immune compartment for ccRCC tumors. </w:t>
      </w:r>
      <w:r w:rsidR="0005365F" w:rsidRPr="0002326A">
        <w:rPr>
          <w:rFonts w:ascii="Arial" w:hAnsi="Arial" w:cs="Arial"/>
          <w:color w:val="000000"/>
          <w:sz w:val="22"/>
          <w:szCs w:val="22"/>
        </w:rPr>
        <w:t>While a few recent studies have explored human ccRCC at a single-cell level</w:t>
      </w:r>
      <w:ins w:id="170" w:author="Borcherding, Nicholas (CCOM Student)" w:date="2020-11-02T13:25:00Z">
        <w:r w:rsidR="003E01D3">
          <w:rPr>
            <w:rFonts w:ascii="Arial" w:hAnsi="Arial" w:cs="Arial"/>
            <w:color w:val="000000"/>
            <w:sz w:val="22"/>
            <w:szCs w:val="22"/>
          </w:rPr>
          <w:t>,</w:t>
        </w:r>
      </w:ins>
      <w:del w:id="171" w:author="Borcherding, Nicholas (CCOM Student)" w:date="2020-11-02T13:25:00Z">
        <w:r w:rsidR="0005365F" w:rsidRPr="0002326A" w:rsidDel="003E01D3">
          <w:rPr>
            <w:rFonts w:ascii="Arial" w:hAnsi="Arial" w:cs="Arial"/>
            <w:color w:val="000000"/>
            <w:sz w:val="22"/>
            <w:szCs w:val="22"/>
          </w:rPr>
          <w:delText xml:space="preserve"> </w:delText>
        </w:r>
      </w:del>
      <w:r w:rsidR="002F352E"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tumors","type":"article-journal","volume":"361"},"uris":["http://www.mendeley.com/documents/?uuid=e3614b27-27e2-4126-ac60-e0d38fd07652"]},{"id":"ITEM-2","itemData":{"DOI":"10.1186/s13059-016-0945-9","ISSN":"1474760X","abstract":"BACKGROUND: Intratumoral heterogeneity hampers the success of marker-based anticancer treatment because the targeted therapy may eliminate a specific subpopulation of tumor cells while leaving others unharmed. Accordingly, a rational strategy minimizing survival of the drug-resistant subpopulation is essential to achieve long-term therapeutic efficacy. RESULTS: Using single-cell RNA sequencing (RNA-seq), we examine the intratumoral heterogeneity of a pair of primary renal cell carcinoma and its lung metastasis. Activation of drug target pathways demonstrates considerable variability between the primary and metastatic sites, as well as among individual cancer cells within each site. Based on the prediction of multiple drug target pathway activation, we derive a combinatorial regimen co-targeting two mutually exclusive pathways for the metastatic cancer cells. This combinatorial strategy shows significant increase in the treatment efficacy over monotherapy in the experimental validation using patient-derived xenograft platforms in vitro and in vivo. CONCLUSIONS: Our findings demonstrate the investigational application of single-cell RNA-seq in the design of an anticancer regimen. The approach may overcome intratumoral heterogeneity which hampers the success of precision medicine.","author":[{"dropping-particle":"","family":"Kim","given":"Kyu Tae","non-dropping-particle":"","parse-names":false,"suffix":""},{"dropping-particle":"","family":"Lee","given":"Hye Won","non-dropping-particle":"","parse-names":false,"suffix":""},{"dropping-particle":"","family":"Lee","given":"Hae Ock","non-dropping-particle":"","parse-names":false,"suffix":""},{"dropping-particle":"","family":"Song","given":"Hye Jin","non-dropping-particle":"","parse-names":false,"suffix":""},{"dropping-particle":"","family":"Jeong","given":"Da Eun","non-dropping-particle":"","parse-names":false,"suffix":""},{"dropping-particle":"","family":"Shin","given":"Sang","non-dropping-particle":"","parse-names":false,"suffix":""},{"dropping-particle":"","family":"Kim","given":"Hyunho","non-dropping-particle":"","parse-names":false,"suffix":""},{"dropping-particle":"","family":"Shin","given":"Yoojin","non-dropping-particle":"","parse-names":false,"suffix":""},{"dropping-particle":"","family":"Nam","given":"Do Hyun","non-dropping-particle":"","parse-names":false,"suffix":""},{"dropping-particle":"","family":"Jeong","given":"Byong Chang","non-dropping-particle":"","parse-names":false,"suffix":""},{"dropping-particle":"","family":"Kirsch","given":"David G.","non-dropping-particle":"","parse-names":false,"suffix":""},{"dropping-particle":"","family":"Joo","given":"Kyeung Min","non-dropping-particle":"","parse-names":false,"suffix":""},{"dropping-particle":"","family":"Park","given":"Woong Yang","non-dropping-particle":"","parse-names":false,"suffix":""}],"container-title":"Genome biology","id":"ITEM-2","issue":"1","issued":{"date-parts":[["2016"]]},"page":"1-17","title":"Application of single-cell RNA sequencing in optimizing a combinatorial therapeutic strategy in metastatic renal cell carcinoma","type":"article-journal","volume":"17"},"uris":["http://www.mendeley.com/documents/?uuid=49ee6900-c8cc-4d89-bd92-aeb8dbe0cdea"]},{"id":"ITEM-3","itemData":{"ISSN":"1664-8021","author":[{"dropping-particle":"","family":"Zhou","given":"Wenyang","non-dropping-particle":"","parse-names":false,"suffix":""},{"dropping-particle":"","family":"Yang","given":"Fan","non-dropping-particle":"","parse-names":false,"suffix":""},{"dropping-particle":"","family":"Xu","given":"Zhaochun","non-dropping-particle":"","parse-names":false,"suffix":""},{"dropping-particle":"","family":"Luo","given":"Meng","non-dropping-particle":"","parse-names":false,"suffix":""},{"dropping-particle":"","family":"Wang","given":"Pingping","non-dropping-particle":"","parse-names":false,"suffix":""},{"dropping-particle":"","family":"Guo","given":"Yu","non-dropping-particle":"","parse-names":false,"suffix":""},{"dropping-particle":"","family":"Nie","given":"Huan","non-dropping-particle":"","parse-names":false,"suffix":""},{"dropping-particle":"","family":"Yao","given":"Lifen","non-dropping-particle":"","parse-names":false,"suffix":""},{"dropping-particle":"","family":"Jiang","given":"Qinghua","non-dropping-particle":"","parse-names":false,"suffix":""}],"container-title":"Frontiers in Genetics","id":"ITEM-3","issued":{"date-parts":[["2020"]]},"page":"1379","publisher":"Frontiers","title":"Comprehensive Analysis of Copy Number Variations in Kidney Cancer by Single-Cell Exome Sequencing","type":"article-journal","volume":"10"},"uris":["http://www.mendeley.com/documents/?uuid=3678173f-036f-48b2-b4d5-d478b1936b53"]},{"id":"ITEM-4","itemData":{"DOI":"10.1038/s41586-020-2056-8","ISSN":"14764687","PMID":"32103181","abstract":"Despite the resounding clinical success in cancer treatment of antibodies that block the interaction of PD1 with its ligand PDL11, the mechanisms involved remain unknown. A major limitation to understanding the origin and fate of T cells in tumour immunity is the lack of quantitative information on the distribution of individual clonotypes of T cells in patients with cancer. Here, by performing deep single-cell sequencing of RNA and T cell receptors in patients with different types of cancer, we survey the profiles of various populations of T cells and T cell receptors in tumours, normal adjacent tissue, and peripheral blood. We find clear evidence of clonotypic expansion of effector-like T cells not only within the tumour but also in normal adjacent tissue. Patients with gene signatures of such clonotypic expansion respond best to anti-PDL1 therapy. Notably, expanded clonotypes found in the tumour and normal adjacent tissue can also typically be detected in peripheral blood, which suggests a convenient approach to patient identification. Analyses of our data together with several external datasets suggest that intratumoural T cells, especially in responsive patients, are replenished with fresh, non-exhausted replacement cells from sites outside the tumour, suggesting continued activity of the cancer immunity cycle in these patients, the acceleration of which may be associated with clinical response.","author":[{"dropping-particle":"","family":"Wu","given":"Thomas D.","non-dropping-particle":"","parse-names":false,"suffix":""},{"dropping-particle":"","family":"Madireddi","given":"Shravan","non-dropping-particle":"","parse-names":false,"suffix":""},{"dropping-particle":"","family":"Almeida","given":"Patricia E.","non-dropping-particle":"de","parse-names":false,"suffix":""},{"dropping-particle":"","family":"Banchereau","given":"Romain","non-dropping-particle":"","parse-names":false,"suffix":""},{"dropping-particle":"","family":"Chen","given":"Ying Jiun J.","non-dropping-particle":"","parse-names":false,"suffix":""},{"dropping-particle":"","family":"Chitre","given":"Avantika S.","non-dropping-particle":"","parse-names":false,"suffix":""},{"dropping-particle":"","family":"Chiang","given":"Eugene Y.","non-dropping-particle":"","parse-names":false,"suffix":""},{"dropping-particle":"","family":"Iftikhar","given":"Hina","non-dropping-particle":"","parse-names":false,"suffix":""},{"dropping-particle":"","family":"O’Gorman","given":"William E.","non-dropping-particle":"","parse-names":false,"suffix":""},{"dropping-particle":"","family":"Au-Yeung","given":"Amelia","non-dropping-particle":"","parse-names":false,"suffix":""},{"dropping-particle":"","family":"Takahashi","given":"Chikara","non-dropping-particle":"","parse-names":false,"suffix":""},{"dropping-particle":"","family":"Goldstein","given":"Leonard D.","non-dropping-particle":"","parse-names":false,"suffix":""},{"dropping-particle":"","family":"Poon","given":"Chungkee","non-dropping-particle":"","parse-names":false,"suffix":""},{"dropping-particle":"","family":"Keerthivasan","given":"Shilpa","non-dropping-particle":"","parse-names":false,"suffix":""},{"dropping-particle":"","family":"Almeida Nagata","given":"Denise E.","non-dropping-particle":"de","parse-names":false,"suffix":""},{"dropping-particle":"","family":"Du","given":"Xiangnan","non-dropping-particle":"","parse-names":false,"suffix":""},{"dropping-particle":"","family":"Lee","given":"Hyang Mi","non-dropping-particle":"","parse-names":false,"suffix":""},{"dropping-particle":"","family":"Banta","given":"Karl L.","non-dropping-particle":"","parse-names":false,"suffix":""},{"dropping-particle":"","family":"Mariathasan","given":"Sanjeev","non-dropping-particle":"","parse-names":false,"suffix":""},{"dropping-particle":"","family":"Thakur","given":"Meghna","non-dropping-particle":"Das","parse-names":false,"suffix":""},{"dropping-particle":"","family":"Huseni","given":"Mahrukh A.","non-dropping-particle":"","parse-names":false,"suffix":""},{"dropping-particle":"","family":"Ballinger","given":"Marcus","non-dropping-particle":"","parse-names":false,"suffix":""},{"dropping-particle":"","family":"Estay","given":"Ivette","non-dropping-particle":"","parse-names":false,"suffix":""},{"dropping-particle":"","family":"Caplazi","given":"Patrick","non-dropping-particle":"","parse-names":false,"suffix":""},{"dropping-particle":"","family":"Modrusan","given":"Zora","non-dropping-particle":"","parse-names":false,"suffix":""},{"dropping-particle":"","family":"Delamarre","given":"Lélia","non-dropping-particle":"","parse-names":false,"suffix":""},{"dropping-particle":"","family":"Mellman","given":"Ira","non-dropping-particle":"","parse-names":false,"suffix":""},{"dropping-particle":"","family":"Bourgon","given":"Richard","non-dropping-particle":"","parse-names":false,"suffix":""},{"dropping-particle":"","family":"Grogan","given":"Jane L.","non-dropping-particle":"","parse-names":false,"suffix":""}],"container-title":"Nature","id":"ITEM-4","issue":"7798","issued":{"date-parts":[["2020"]]},"page":"274-278","title":"Peripheral T cell expansion predicts tumour infiltration and clinical response","type":"article-journal","volume":"579"},"uris":["http://www.mendeley.com/documents/?uuid=b7f4526b-482e-4a42-87a6-eadf14656b78"]}],"mendeley":{"formattedCitation":"&lt;sup&gt;30,42,53,54&lt;/sup&gt;","plainTextFormattedCitation":"30,42,53,54","previouslyFormattedCitation":"&lt;sup&gt;30,41,52,53&lt;/sup&gt;"},"properties":{"noteIndex":0},"schema":"https://github.com/citation-style-language/schema/raw/master/csl-citation.json"}</w:instrText>
      </w:r>
      <w:r w:rsidR="002F352E"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30,42,53,54</w:t>
      </w:r>
      <w:r w:rsidR="002F352E" w:rsidRPr="0002326A">
        <w:rPr>
          <w:rFonts w:ascii="Arial" w:hAnsi="Arial" w:cs="Arial"/>
          <w:color w:val="000000"/>
          <w:sz w:val="22"/>
          <w:szCs w:val="22"/>
        </w:rPr>
        <w:fldChar w:fldCharType="end"/>
      </w:r>
      <w:del w:id="172" w:author="Borcherding, Nicholas (CCOM Student)" w:date="2020-11-02T13:25:00Z">
        <w:r w:rsidR="0005365F" w:rsidRPr="0002326A" w:rsidDel="003E01D3">
          <w:rPr>
            <w:rFonts w:ascii="Arial" w:hAnsi="Arial" w:cs="Arial"/>
            <w:color w:val="000000"/>
            <w:sz w:val="22"/>
            <w:szCs w:val="22"/>
          </w:rPr>
          <w:delText>,</w:delText>
        </w:r>
      </w:del>
      <w:r w:rsidR="0005365F" w:rsidRPr="0002326A">
        <w:rPr>
          <w:rFonts w:ascii="Arial" w:hAnsi="Arial" w:cs="Arial"/>
          <w:color w:val="000000"/>
          <w:sz w:val="22"/>
          <w:szCs w:val="22"/>
        </w:rPr>
        <w:t xml:space="preserve"> the technique has not yet been applied to tumor-infiltrating immune cells to characterize the global transcriptional immune</w:t>
      </w:r>
      <w:r w:rsidR="0038281C" w:rsidRPr="0002326A">
        <w:rPr>
          <w:rFonts w:ascii="Arial" w:hAnsi="Arial" w:cs="Arial"/>
          <w:color w:val="000000"/>
          <w:sz w:val="22"/>
          <w:szCs w:val="22"/>
        </w:rPr>
        <w:t xml:space="preserve"> and T cell receptor</w:t>
      </w:r>
      <w:r w:rsidR="0005365F" w:rsidRPr="0002326A">
        <w:rPr>
          <w:rFonts w:ascii="Arial" w:hAnsi="Arial" w:cs="Arial"/>
          <w:color w:val="000000"/>
          <w:sz w:val="22"/>
          <w:szCs w:val="22"/>
        </w:rPr>
        <w:t xml:space="preserve"> landscape along with underlying mechanisms contributing to this unique tumor environment.</w:t>
      </w:r>
    </w:p>
    <w:p w14:paraId="47F3BC0A" w14:textId="77777777" w:rsidR="008A78E5" w:rsidRPr="0002326A" w:rsidRDefault="008A78E5" w:rsidP="008A78E5">
      <w:pPr>
        <w:spacing w:line="480" w:lineRule="auto"/>
        <w:jc w:val="both"/>
        <w:rPr>
          <w:rFonts w:ascii="Arial" w:hAnsi="Arial" w:cs="Arial"/>
          <w:color w:val="000000"/>
          <w:sz w:val="22"/>
          <w:szCs w:val="22"/>
        </w:rPr>
      </w:pPr>
    </w:p>
    <w:p w14:paraId="1F157180" w14:textId="060A2821" w:rsidR="00F218E4" w:rsidRDefault="00955319" w:rsidP="00885FC7">
      <w:pPr>
        <w:pStyle w:val="Paragraph"/>
        <w:snapToGrid w:val="0"/>
        <w:spacing w:line="480" w:lineRule="auto"/>
        <w:ind w:firstLine="0"/>
        <w:rPr>
          <w:rFonts w:ascii="Arial" w:hAnsi="Arial" w:cs="Arial"/>
          <w:color w:val="000000"/>
          <w:sz w:val="22"/>
          <w:szCs w:val="22"/>
        </w:rPr>
      </w:pPr>
      <w:r w:rsidRPr="0002326A">
        <w:rPr>
          <w:rFonts w:ascii="Arial" w:hAnsi="Arial" w:cs="Arial"/>
          <w:sz w:val="22"/>
          <w:szCs w:val="22"/>
        </w:rPr>
        <w:t xml:space="preserve">T cells are recognized as key effectors of the adaptive anti-tumor immune response. </w:t>
      </w:r>
      <w:r w:rsidRPr="0002326A">
        <w:rPr>
          <w:rFonts w:ascii="Arial" w:hAnsi="Arial" w:cs="Arial"/>
          <w:color w:val="000000"/>
          <w:sz w:val="22"/>
          <w:szCs w:val="22"/>
        </w:rPr>
        <w:t>Several studies have demonstrated association of these cells with an unfavorable response to therapy and poor patient survival in ccRCC</w:t>
      </w:r>
      <w:ins w:id="173" w:author="Borcherding, Nicholas (CCOM Student)" w:date="2020-11-02T13:25:00Z">
        <w:r w:rsidR="003E01D3">
          <w:rPr>
            <w:rFonts w:ascii="Arial" w:hAnsi="Arial" w:cs="Arial"/>
            <w:color w:val="000000"/>
            <w:sz w:val="22"/>
            <w:szCs w:val="22"/>
          </w:rPr>
          <w:t>.</w:t>
        </w:r>
      </w:ins>
      <w:del w:id="174" w:author="Borcherding, Nicholas (CCOM Student)" w:date="2020-11-02T13:25:00Z">
        <w:r w:rsidRPr="0002326A" w:rsidDel="003E01D3">
          <w:rPr>
            <w:rFonts w:ascii="Arial" w:hAnsi="Arial" w:cs="Arial"/>
            <w:color w:val="000000"/>
            <w:sz w:val="22"/>
            <w:szCs w:val="22"/>
          </w:rPr>
          <w:delText xml:space="preserve"> </w:delText>
        </w:r>
      </w:del>
      <w:r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Research","id":"ITEM-1","issue":"13","issued":{"date-parts":[["2015"]]},"page":"3031-3040","title":"Orchestration and prognostic significance of immune checkpoints in the microenvironment of primary and metastatic renal cell cancer","type":"article-journal","volume":"21"},"uris":["http://www.mendeley.com/documents/?uuid=ec3302ef-5ce4-4969-9eec-dd95284e1655"]},{"id":"ITEM-2","itemData":{"ISSN":"00085472","abstract":"Tumor-infiltrating lymphocytes, particularly CD8+ T cells, could be a manifestation of antitumor immunity. We clinicopathologically analyzed the biological significance of tumor-infiltrating lymphocytes in 221 patients with renal cell carcinoma without preoperative treatments. More abundant infiltration of tumor tissue not only by CD8+ but also CD4+ T cells was associated with shorter survival of the patients, because of the positive correlation between the number of lymphocytes and representative tumor grade factors. This suggests that immune cell reactions are more pronounced as the tumor grade/biological malignancy progresses, probably because of increased antigenicity of tumor cells. We next analyzed the proliferative activity of CD8+ T cells that infiltrated in tumor cell nests, which could also reflect antitumor immunity. Higher labeling index of Ki-67, a proliferation-associated antigen, among CD8+ T cells in contact to tumor cells was associated with a longer survival by both uni and multivariate analyses. Our data in human renal cell carcinoma suggest that infiltration of tumor tissue by T cells itself does not denote the efficacy of antitumor immunity because of its dependence on the biological malignancy of tumor cells, but infiltration of tumor tissue by CD8+ T cells bearing more pronounced proliferative activity could reflect effective antitumor immunity. This concept would be important for future immunotherapy of human cancer.","author":[{"dropping-particle":"","family":"Nakano","given":"Osamu","non-dropping-particle":"","parse-names":false,"suffix":""},{"dropping-particle":"","family":"Naito","given":"Yoshitaka","non-dropping-particle":"","parse-names":false,"suffix":""},{"dropping-particle":"","family":"Nagura","given":"Hiroshi","non-dropping-particle":"","parse-names":false,"suffix":""},{"dropping-particle":"","family":"Ohtani","given":"Haruo","non-dropping-particle":"","parse-names":false,"suffix":""},{"dropping-particle":"","family":"Nakano","given":"Osamu","non-dropping-particle":"","parse-names":false,"suffix":""},{"dropping-particle":"","family":"Sato","given":"Makoto","non-dropping-particle":"","parse-names":false,"suffix":""},{"dropping-particle":"","family":"Suzuki","given":"Kenichi","non-dropping-particle":"","parse-names":false,"suffix":""},{"dropping-particle":"","family":"Orikasa","given":"Seiichi","non-dropping-particle":"","parse-names":false,"suffix":""},{"dropping-particle":"","family":"Aizawa","given":"Masataka","non-dropping-particle":"","parse-names":false,"suffix":""},{"dropping-particle":"","family":"Suzuki","given":"Yasuyoshi","non-dropping-particle":"","parse-names":false,"suffix":""},{"dropping-particle":"","family":"Shintaku","given":"Ichirou","non-dropping-particle":"","parse-names":false,"suffix":""}],"container-title":"Cancer Research","id":"ITEM-2","issue":"13","issued":{"date-parts":[["2001"]]},"page":"5132-5136","title":"Proliferative activity of intratumoral CD8+ T-lymphocytes as a prognostic factor in human renal cell carcinoma: Clinicopathologic demonstration of antitumor immunity","type":"article-journal","volume":"61"},"uris":["http://www.mendeley.com/documents/?uuid=bfd43a63-9c57-4731-8476-c9271b9b9144"]}],"mendeley":{"formattedCitation":"&lt;sup&gt;6,13&lt;/sup&gt;","plainTextFormattedCitation":"6,13","previouslyFormattedCitation":"&lt;sup&gt;6,13&lt;/sup&gt;"},"properties":{"noteIndex":0},"schema":"https://github.com/citation-style-language/schema/raw/master/csl-citation.json"}</w:instrText>
      </w:r>
      <w:r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6,13</w:t>
      </w:r>
      <w:r w:rsidRPr="0002326A">
        <w:rPr>
          <w:rFonts w:ascii="Arial" w:hAnsi="Arial" w:cs="Arial"/>
          <w:color w:val="000000"/>
          <w:sz w:val="22"/>
          <w:szCs w:val="22"/>
        </w:rPr>
        <w:fldChar w:fldCharType="end"/>
      </w:r>
      <w:del w:id="175" w:author="Borcherding, Nicholas (CCOM Student)" w:date="2020-11-02T13:25: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In a comprehensive study, </w:t>
      </w:r>
      <w:r w:rsidRPr="0002326A">
        <w:rPr>
          <w:rFonts w:ascii="Arial" w:hAnsi="Arial" w:cs="Arial"/>
          <w:sz w:val="22"/>
          <w:szCs w:val="22"/>
        </w:rPr>
        <w:t>T cells represented the dominant lymphocytic population in most ccRCC cases</w:t>
      </w:r>
      <w:r w:rsidR="008F11D6">
        <w:rPr>
          <w:rFonts w:ascii="Arial" w:hAnsi="Arial" w:cs="Arial"/>
          <w:sz w:val="22"/>
          <w:szCs w:val="22"/>
        </w:rPr>
        <w:t xml:space="preserve"> and </w:t>
      </w:r>
      <w:r w:rsidRPr="0002326A">
        <w:rPr>
          <w:rFonts w:ascii="Arial" w:hAnsi="Arial" w:cs="Arial"/>
          <w:sz w:val="22"/>
          <w:szCs w:val="22"/>
        </w:rPr>
        <w:t>B cells were rarely detected</w:t>
      </w:r>
      <w:ins w:id="176" w:author="Borcherding, Nicholas (CCOM Student)" w:date="2020-11-02T13:25:00Z">
        <w:r w:rsidR="003E01D3">
          <w:rPr>
            <w:rFonts w:ascii="Arial" w:hAnsi="Arial" w:cs="Arial"/>
            <w:sz w:val="22"/>
            <w:szCs w:val="22"/>
          </w:rPr>
          <w:t>,</w:t>
        </w:r>
      </w:ins>
      <w:del w:id="177" w:author="Borcherding, Nicholas (CCOM Student)" w:date="2020-11-02T13:25:00Z">
        <w:r w:rsidRPr="0002326A" w:rsidDel="003E01D3">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{"citationItems":[{"id":"ITEM-1","itemData":{"DOI":"10.4161/2162402X.2014.985082","ISSN":"2162402X","abstract":"Tumor-associated immune cells have been discussed as an essential factor for the prediction of the outcome of tumor patients. Lymphocyte-specific genes are associated with a favorable prognosis in colorectal cancer but with poor survival in renal cell carcinoma (RCC). Flow cytometric analyses combined with immunohistochemistry were performed to study the phenotypic profiles of tumor infiltrating lymphocytes (TIL) and the frequency of T cells and macrophages in RCC lesions. Data were correlated with clinicopathological parameters and survival of patients. Comparing oncocytoma and clear cell (cc)RCC, T cell numbers as well as activation-associated T cell markers were higher in ccRCC, whereas the frequency of NK cells was higher in oncocytoma. An intratumoral increase of T cell numbers was found with higher tumor grades (G1:G2:G3/4 = 1:3:4). Tumor-associated macrophages slightly increased with dedifferentiation, although the macrophage-to-T cell ratio was highest in G1 tumor lesions. A high expression of CD57 was found in T cells of early tumor grades, whereas T cells in dedifferentiated RCC lesions expressed higher levels of CD69 and CTLA4. TIL composition did not differ between older (&gt;70 y) and younger (&lt;58 y) patients. Enhanced patients’ survival was associated with a higher percentage of tumor infiltrating NK cells and Th1 markers, e.g. HLA-DR+ and CXCR3+ T cells, whereas a high number of T cells, especially with high CD69 expression correlated with a worse prognosis of patients. Our results suggest that immunomonitoring of RCC patients might represent a useful tool for the prediction of the outcome of RCC patients.","author":[{"dropping-particle":"","family":"Geissler","given":"Katharina","non-dropping-particle":"","parse-names":false,"suffix":""},{"dropping-particle":"","family":"Fornara","given":"Paolo","non-dropping-particle":"","parse-names":false,"suffix":""},{"dropping-particle":"","family":"Lautenschläger","given":"Christine","non-dropping-particle":"","parse-names":false,"suffix":""},{"dropping-particle":"","family":"Holzhausen","given":"Hans Jürgen","non-dropping-particle":"","parse-names":false,"suffix":""},{"dropping-particle":"","family":"Seliger","given":"Barbara","non-dropping-particle":"","parse-names":false,"suffix":""},{"dropping-particle":"","family":"Riemann","given":"Dagmar","non-dropping-particle":"","parse-names":false,"suffix":""}],"container-title":"OncoImmunology","id":"ITEM-1","issue":"1","issued":{"date-parts":[["2015"]]},"page":"e985082","title":"Immune signature of tumor infiltrating immune cells in renal cancer","type":"article-journal","volume":"4"},"uris":["http://www.mendeley.com/documents/?uuid=78ab30de-3499-4c01-85e8-d0cc478a4777"]}],"mendeley":{"formattedCitation":"&lt;sup&gt;23&lt;/sup&gt;","plainTextFormattedCitation":"23","previouslyFormattedCitation":"&lt;sup&gt;23&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23</w:t>
      </w:r>
      <w:r w:rsidRPr="0002326A">
        <w:rPr>
          <w:rFonts w:ascii="Arial" w:hAnsi="Arial" w:cs="Arial"/>
          <w:sz w:val="22"/>
          <w:szCs w:val="22"/>
        </w:rPr>
        <w:fldChar w:fldCharType="end"/>
      </w:r>
      <w:del w:id="178" w:author="Borcherding, Nicholas (CCOM Student)" w:date="2020-11-02T13:25:00Z">
        <w:r w:rsidRPr="0002326A" w:rsidDel="003E01D3">
          <w:rPr>
            <w:rFonts w:ascii="Arial" w:hAnsi="Arial" w:cs="Arial"/>
            <w:sz w:val="22"/>
            <w:szCs w:val="22"/>
          </w:rPr>
          <w:delText>,</w:delText>
        </w:r>
      </w:del>
      <w:r w:rsidRPr="0002326A">
        <w:rPr>
          <w:rFonts w:ascii="Arial" w:hAnsi="Arial" w:cs="Arial"/>
          <w:sz w:val="22"/>
          <w:szCs w:val="22"/>
        </w:rPr>
        <w:t xml:space="preserve"> consistent with our findings</w:t>
      </w:r>
      <w:r w:rsidR="000A09C5">
        <w:rPr>
          <w:rFonts w:ascii="Arial" w:hAnsi="Arial" w:cs="Arial"/>
          <w:sz w:val="22"/>
          <w:szCs w:val="22"/>
        </w:rPr>
        <w:t xml:space="preserve"> of increased CD4</w:t>
      </w:r>
      <w:r w:rsidR="000A09C5" w:rsidRPr="000A09C5">
        <w:rPr>
          <w:rFonts w:ascii="Arial" w:hAnsi="Arial" w:cs="Arial"/>
          <w:sz w:val="22"/>
          <w:szCs w:val="22"/>
          <w:vertAlign w:val="superscript"/>
        </w:rPr>
        <w:t>+</w:t>
      </w:r>
      <w:r w:rsidR="000A09C5">
        <w:rPr>
          <w:rFonts w:ascii="Arial" w:hAnsi="Arial" w:cs="Arial"/>
          <w:sz w:val="22"/>
          <w:szCs w:val="22"/>
        </w:rPr>
        <w:t xml:space="preserve"> and CD8</w:t>
      </w:r>
      <w:r w:rsidR="000A09C5" w:rsidRPr="000A09C5">
        <w:rPr>
          <w:rFonts w:ascii="Arial" w:hAnsi="Arial" w:cs="Arial"/>
          <w:sz w:val="22"/>
          <w:szCs w:val="22"/>
          <w:vertAlign w:val="superscript"/>
        </w:rPr>
        <w:t>+</w:t>
      </w:r>
      <w:r w:rsidR="000A09C5">
        <w:rPr>
          <w:rFonts w:ascii="Arial" w:hAnsi="Arial" w:cs="Arial"/>
          <w:sz w:val="22"/>
          <w:szCs w:val="22"/>
        </w:rPr>
        <w:t xml:space="preserve"> T cells</w:t>
      </w:r>
      <w:r w:rsidRPr="0002326A">
        <w:rPr>
          <w:rFonts w:ascii="Arial" w:hAnsi="Arial" w:cs="Arial"/>
          <w:sz w:val="22"/>
          <w:szCs w:val="22"/>
        </w:rPr>
        <w:t xml:space="preserve"> (Figure 1)</w:t>
      </w:r>
      <w:r w:rsidRPr="0002326A">
        <w:rPr>
          <w:rFonts w:ascii="Arial" w:hAnsi="Arial" w:cs="Arial"/>
          <w:color w:val="000000"/>
          <w:sz w:val="22"/>
          <w:szCs w:val="22"/>
        </w:rPr>
        <w:t>. We f</w:t>
      </w:r>
      <w:r w:rsidR="000D3480">
        <w:rPr>
          <w:rFonts w:ascii="Arial" w:hAnsi="Arial" w:cs="Arial"/>
          <w:color w:val="000000"/>
          <w:sz w:val="22"/>
          <w:szCs w:val="22"/>
        </w:rPr>
        <w:t>oun</w:t>
      </w:r>
      <w:r w:rsidRPr="0002326A">
        <w:rPr>
          <w:rFonts w:ascii="Arial" w:hAnsi="Arial" w:cs="Arial"/>
          <w:color w:val="000000"/>
          <w:sz w:val="22"/>
          <w:szCs w:val="22"/>
        </w:rPr>
        <w:t>d that the blood CD8</w:t>
      </w:r>
      <w:r w:rsidR="00E4107A"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are non-heterogeneous and poorly reflect tumor-infiltrating CD8</w:t>
      </w:r>
      <w:r w:rsidR="00E4107A"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 transcriptional profiles</w:t>
      </w:r>
      <w:r w:rsidR="004576D0" w:rsidRPr="0002326A">
        <w:rPr>
          <w:rFonts w:ascii="Arial" w:hAnsi="Arial" w:cs="Arial"/>
          <w:color w:val="000000"/>
          <w:sz w:val="22"/>
          <w:szCs w:val="22"/>
        </w:rPr>
        <w:t xml:space="preserve"> (Figure </w:t>
      </w:r>
      <w:r w:rsidR="009766CA">
        <w:rPr>
          <w:rFonts w:ascii="Arial" w:hAnsi="Arial" w:cs="Arial"/>
          <w:color w:val="000000"/>
          <w:sz w:val="22"/>
          <w:szCs w:val="22"/>
        </w:rPr>
        <w:t>3</w:t>
      </w:r>
      <w:r w:rsidR="004576D0" w:rsidRPr="0002326A">
        <w:rPr>
          <w:rFonts w:ascii="Arial" w:hAnsi="Arial" w:cs="Arial"/>
          <w:color w:val="000000"/>
          <w:sz w:val="22"/>
          <w:szCs w:val="22"/>
        </w:rPr>
        <w:t>A,D)</w:t>
      </w:r>
      <w:r w:rsidRPr="0002326A">
        <w:rPr>
          <w:rFonts w:ascii="Arial" w:hAnsi="Arial" w:cs="Arial"/>
          <w:color w:val="000000"/>
          <w:sz w:val="22"/>
          <w:szCs w:val="22"/>
        </w:rPr>
        <w:t xml:space="preserve">. </w:t>
      </w:r>
      <w:r w:rsidR="00E4107A" w:rsidRPr="0002326A">
        <w:rPr>
          <w:rFonts w:ascii="Arial" w:hAnsi="Arial" w:cs="Arial"/>
          <w:color w:val="000000"/>
          <w:sz w:val="22"/>
          <w:szCs w:val="22"/>
        </w:rPr>
        <w:t>Organizing the structure of the CD8</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T cell manifold, we found four distinct branches that </w:t>
      </w:r>
      <w:r w:rsidR="00885FC7" w:rsidRPr="0002326A">
        <w:rPr>
          <w:rFonts w:ascii="Arial" w:hAnsi="Arial" w:cs="Arial"/>
          <w:color w:val="000000"/>
          <w:sz w:val="22"/>
          <w:szCs w:val="22"/>
        </w:rPr>
        <w:t xml:space="preserve">may </w:t>
      </w:r>
      <w:r w:rsidR="00E4107A" w:rsidRPr="0002326A">
        <w:rPr>
          <w:rFonts w:ascii="Arial" w:hAnsi="Arial" w:cs="Arial"/>
          <w:color w:val="000000"/>
          <w:sz w:val="22"/>
          <w:szCs w:val="22"/>
        </w:rPr>
        <w:t>represent</w:t>
      </w:r>
      <w:r w:rsidR="00885FC7" w:rsidRPr="0002326A">
        <w:rPr>
          <w:rFonts w:ascii="Arial" w:hAnsi="Arial" w:cs="Arial"/>
          <w:color w:val="000000"/>
          <w:sz w:val="22"/>
          <w:szCs w:val="22"/>
        </w:rPr>
        <w:t xml:space="preserve"> transcriptional states upon</w:t>
      </w:r>
      <w:r w:rsidR="00E4107A" w:rsidRPr="0002326A">
        <w:rPr>
          <w:rFonts w:ascii="Arial" w:hAnsi="Arial" w:cs="Arial"/>
          <w:color w:val="000000"/>
          <w:sz w:val="22"/>
          <w:szCs w:val="22"/>
        </w:rPr>
        <w:t xml:space="preserve"> tumor-infiltration, two associated with a PD-1</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TIM-3</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w:t>
      </w:r>
      <w:r w:rsidR="008A78E5" w:rsidRPr="0002326A">
        <w:rPr>
          <w:rFonts w:ascii="Arial" w:hAnsi="Arial" w:cs="Arial"/>
          <w:color w:val="000000"/>
          <w:sz w:val="22"/>
          <w:szCs w:val="22"/>
        </w:rPr>
        <w:t>exhausted</w:t>
      </w:r>
      <w:r w:rsidR="00E4107A" w:rsidRPr="0002326A">
        <w:rPr>
          <w:rFonts w:ascii="Arial" w:hAnsi="Arial" w:cs="Arial"/>
          <w:color w:val="000000"/>
          <w:sz w:val="22"/>
          <w:szCs w:val="22"/>
        </w:rPr>
        <w:t xml:space="preserve"> sub</w:t>
      </w:r>
      <w:r w:rsidR="008A78E5" w:rsidRPr="0002326A">
        <w:rPr>
          <w:rFonts w:ascii="Arial" w:hAnsi="Arial" w:cs="Arial"/>
          <w:color w:val="000000"/>
          <w:sz w:val="22"/>
          <w:szCs w:val="22"/>
        </w:rPr>
        <w:t>c</w:t>
      </w:r>
      <w:r w:rsidR="00E4107A" w:rsidRPr="0002326A">
        <w:rPr>
          <w:rFonts w:ascii="Arial" w:hAnsi="Arial" w:cs="Arial"/>
          <w:color w:val="000000"/>
          <w:sz w:val="22"/>
          <w:szCs w:val="22"/>
        </w:rPr>
        <w:t xml:space="preserve">luster, </w:t>
      </w:r>
      <w:r w:rsidR="004576D0" w:rsidRPr="0002326A">
        <w:rPr>
          <w:rFonts w:ascii="Arial" w:hAnsi="Arial" w:cs="Arial"/>
          <w:color w:val="000000"/>
          <w:sz w:val="22"/>
          <w:szCs w:val="22"/>
        </w:rPr>
        <w:t xml:space="preserve">a </w:t>
      </w:r>
      <w:r w:rsidR="00E4107A" w:rsidRPr="0002326A">
        <w:rPr>
          <w:rFonts w:ascii="Arial" w:hAnsi="Arial" w:cs="Arial"/>
          <w:color w:val="000000"/>
          <w:sz w:val="22"/>
          <w:szCs w:val="22"/>
        </w:rPr>
        <w:t>proliferative subcluster</w:t>
      </w:r>
      <w:r w:rsidR="008A78E5" w:rsidRPr="0002326A">
        <w:rPr>
          <w:rFonts w:ascii="Arial" w:hAnsi="Arial" w:cs="Arial"/>
          <w:color w:val="000000"/>
          <w:sz w:val="22"/>
          <w:szCs w:val="22"/>
        </w:rPr>
        <w:t>,</w:t>
      </w:r>
      <w:r w:rsidR="00E4107A" w:rsidRPr="0002326A">
        <w:rPr>
          <w:rFonts w:ascii="Arial" w:hAnsi="Arial" w:cs="Arial"/>
          <w:color w:val="000000"/>
          <w:sz w:val="22"/>
          <w:szCs w:val="22"/>
        </w:rPr>
        <w:t xml:space="preserve"> and a fourth with the higher lev</w:t>
      </w:r>
      <w:r w:rsidR="008A78E5" w:rsidRPr="0002326A">
        <w:rPr>
          <w:rFonts w:ascii="Arial" w:hAnsi="Arial" w:cs="Arial"/>
          <w:color w:val="000000"/>
          <w:sz w:val="22"/>
          <w:szCs w:val="22"/>
        </w:rPr>
        <w:t>e</w:t>
      </w:r>
      <w:r w:rsidR="00E4107A" w:rsidRPr="0002326A">
        <w:rPr>
          <w:rFonts w:ascii="Arial" w:hAnsi="Arial" w:cs="Arial"/>
          <w:color w:val="000000"/>
          <w:sz w:val="22"/>
          <w:szCs w:val="22"/>
        </w:rPr>
        <w:t xml:space="preserve">ls of cytokine signaling (Figure </w:t>
      </w:r>
      <w:r w:rsidR="009766CA">
        <w:rPr>
          <w:rFonts w:ascii="Arial" w:hAnsi="Arial" w:cs="Arial"/>
          <w:color w:val="000000"/>
          <w:sz w:val="22"/>
          <w:szCs w:val="22"/>
        </w:rPr>
        <w:t>3</w:t>
      </w:r>
      <w:r w:rsidR="00E4107A" w:rsidRPr="0002326A">
        <w:rPr>
          <w:rFonts w:ascii="Arial" w:hAnsi="Arial" w:cs="Arial"/>
          <w:color w:val="000000"/>
          <w:sz w:val="22"/>
          <w:szCs w:val="22"/>
        </w:rPr>
        <w:t>E,G). The la</w:t>
      </w:r>
      <w:r w:rsidR="008A78E5" w:rsidRPr="0002326A">
        <w:rPr>
          <w:rFonts w:ascii="Arial" w:hAnsi="Arial" w:cs="Arial"/>
          <w:color w:val="000000"/>
          <w:sz w:val="22"/>
          <w:szCs w:val="22"/>
        </w:rPr>
        <w:t>t</w:t>
      </w:r>
      <w:r w:rsidR="00E4107A" w:rsidRPr="0002326A">
        <w:rPr>
          <w:rFonts w:ascii="Arial" w:hAnsi="Arial" w:cs="Arial"/>
          <w:color w:val="000000"/>
          <w:sz w:val="22"/>
          <w:szCs w:val="22"/>
        </w:rPr>
        <w:t>ter cluster, CD8_7 was</w:t>
      </w:r>
      <w:r w:rsidR="008A78E5" w:rsidRPr="0002326A">
        <w:rPr>
          <w:rFonts w:ascii="Arial" w:hAnsi="Arial" w:cs="Arial"/>
          <w:color w:val="000000"/>
          <w:sz w:val="22"/>
          <w:szCs w:val="22"/>
        </w:rPr>
        <w:t xml:space="preserve"> also</w:t>
      </w:r>
      <w:r w:rsidR="00E4107A" w:rsidRPr="0002326A">
        <w:rPr>
          <w:rFonts w:ascii="Arial" w:hAnsi="Arial" w:cs="Arial"/>
          <w:color w:val="000000"/>
          <w:sz w:val="22"/>
          <w:szCs w:val="22"/>
        </w:rPr>
        <w:t xml:space="preserve"> </w:t>
      </w:r>
      <w:r w:rsidR="00E4107A" w:rsidRPr="0002326A">
        <w:rPr>
          <w:rFonts w:ascii="Arial" w:hAnsi="Arial" w:cs="Arial"/>
          <w:color w:val="000000"/>
          <w:sz w:val="22"/>
          <w:szCs w:val="22"/>
        </w:rPr>
        <w:lastRenderedPageBreak/>
        <w:t xml:space="preserve">unique with minimal overlap in clonotypes compared to the other tumor-infiltrating predominant subcluster. Recent single-cell analyses in melanoma showed </w:t>
      </w:r>
      <w:r w:rsidRPr="0002326A">
        <w:rPr>
          <w:rFonts w:ascii="Arial" w:hAnsi="Arial" w:cs="Arial"/>
          <w:color w:val="000000"/>
          <w:sz w:val="22"/>
          <w:szCs w:val="22"/>
        </w:rPr>
        <w:t>CD8</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with lower activation and exhausted expression patterns were associated with improved anti-PD-1 responses</w:t>
      </w:r>
      <w:ins w:id="179" w:author="Borcherding, Nicholas (CCOM Student)" w:date="2020-11-02T13:25:00Z">
        <w:r w:rsidR="003E01D3">
          <w:rPr>
            <w:rFonts w:ascii="Arial" w:hAnsi="Arial" w:cs="Arial"/>
            <w:color w:val="000000"/>
            <w:sz w:val="22"/>
            <w:szCs w:val="22"/>
          </w:rPr>
          <w:t>.</w:t>
        </w:r>
      </w:ins>
      <w:del w:id="180" w:author="Borcherding, Nicholas (CCOM Student)" w:date="2020-11-02T13:25:00Z">
        <w:r w:rsidRPr="0002326A" w:rsidDel="003E01D3">
          <w:rPr>
            <w:rFonts w:ascii="Arial" w:hAnsi="Arial" w:cs="Arial"/>
            <w:color w:val="000000"/>
            <w:sz w:val="22"/>
            <w:szCs w:val="22"/>
          </w:rPr>
          <w:delText xml:space="preserve"> </w:delText>
        </w:r>
      </w:del>
      <w:r w:rsidR="00E4107A"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lt;sup&gt;22&lt;/sup&gt;","plainTextFormattedCitation":"22","previouslyFormattedCitation":"&lt;sup&gt;22&lt;/sup&gt;"},"properties":{"noteIndex":0},"schema":"https://github.com/citation-style-language/schema/raw/master/csl-citation.json"}</w:instrText>
      </w:r>
      <w:r w:rsidR="00E4107A"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22</w:t>
      </w:r>
      <w:r w:rsidR="00E4107A" w:rsidRPr="0002326A">
        <w:rPr>
          <w:rFonts w:ascii="Arial" w:hAnsi="Arial" w:cs="Arial"/>
          <w:color w:val="000000"/>
          <w:sz w:val="22"/>
          <w:szCs w:val="22"/>
        </w:rPr>
        <w:fldChar w:fldCharType="end"/>
      </w:r>
      <w:del w:id="181" w:author="Borcherding, Nicholas (CCOM Student)" w:date="2020-11-02T13:25: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w:t>
      </w:r>
      <w:r w:rsidR="00E4107A" w:rsidRPr="0002326A">
        <w:rPr>
          <w:rFonts w:ascii="Arial" w:hAnsi="Arial" w:cs="Arial"/>
          <w:color w:val="000000"/>
          <w:sz w:val="22"/>
          <w:szCs w:val="22"/>
        </w:rPr>
        <w:t>T</w:t>
      </w:r>
      <w:r w:rsidRPr="0002326A">
        <w:rPr>
          <w:rFonts w:ascii="Arial" w:hAnsi="Arial" w:cs="Arial"/>
          <w:color w:val="000000"/>
          <w:sz w:val="22"/>
          <w:szCs w:val="22"/>
        </w:rPr>
        <w:t>hese responsive T cells</w:t>
      </w:r>
      <w:r w:rsidR="00E4107A" w:rsidRPr="0002326A">
        <w:rPr>
          <w:rFonts w:ascii="Arial" w:hAnsi="Arial" w:cs="Arial"/>
          <w:color w:val="000000"/>
          <w:sz w:val="22"/>
          <w:szCs w:val="22"/>
        </w:rPr>
        <w:t xml:space="preserve"> had</w:t>
      </w:r>
      <w:r w:rsidRPr="0002326A">
        <w:rPr>
          <w:rFonts w:ascii="Arial" w:hAnsi="Arial" w:cs="Arial"/>
          <w:color w:val="000000"/>
          <w:sz w:val="22"/>
          <w:szCs w:val="22"/>
        </w:rPr>
        <w:t xml:space="preserve"> minimal </w:t>
      </w:r>
      <w:r w:rsidR="008A78E5" w:rsidRPr="0002326A">
        <w:rPr>
          <w:rFonts w:ascii="Arial" w:hAnsi="Arial" w:cs="Arial"/>
          <w:color w:val="000000"/>
          <w:sz w:val="22"/>
          <w:szCs w:val="22"/>
        </w:rPr>
        <w:t>shared clonotypes, similar to CD8_7</w:t>
      </w:r>
      <w:ins w:id="182" w:author="Borcherding, Nicholas (CCOM Student)" w:date="2020-11-02T13:25:00Z">
        <w:r w:rsidR="003E01D3">
          <w:rPr>
            <w:rFonts w:ascii="Arial" w:hAnsi="Arial" w:cs="Arial"/>
            <w:color w:val="000000"/>
            <w:sz w:val="22"/>
            <w:szCs w:val="22"/>
          </w:rPr>
          <w:t>.</w:t>
        </w:r>
      </w:ins>
      <w:del w:id="183" w:author="Borcherding, Nicholas (CCOM Student)" w:date="2020-11-02T13:25:00Z">
        <w:r w:rsidR="008A78E5" w:rsidRPr="0002326A" w:rsidDel="003E01D3">
          <w:rPr>
            <w:rFonts w:ascii="Arial" w:hAnsi="Arial" w:cs="Arial"/>
            <w:color w:val="000000"/>
            <w:sz w:val="22"/>
            <w:szCs w:val="22"/>
          </w:rPr>
          <w:delText xml:space="preserve"> </w:delText>
        </w:r>
      </w:del>
      <w:r w:rsidR="008A78E5"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lt;sup&gt;22&lt;/sup&gt;","plainTextFormattedCitation":"22","previouslyFormattedCitation":"&lt;sup&gt;22&lt;/sup&gt;"},"properties":{"noteIndex":0},"schema":"https://github.com/citation-style-language/schema/raw/master/csl-citation.json"}</w:instrText>
      </w:r>
      <w:r w:rsidR="008A78E5"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22</w:t>
      </w:r>
      <w:r w:rsidR="008A78E5" w:rsidRPr="0002326A">
        <w:rPr>
          <w:rFonts w:ascii="Arial" w:hAnsi="Arial" w:cs="Arial"/>
          <w:color w:val="000000"/>
          <w:sz w:val="22"/>
          <w:szCs w:val="22"/>
        </w:rPr>
        <w:fldChar w:fldCharType="end"/>
      </w:r>
      <w:del w:id="184" w:author="Borcherding, Nicholas (CCOM Student)" w:date="2020-11-02T13:25:00Z">
        <w:r w:rsidR="008A78E5" w:rsidRPr="0002326A" w:rsidDel="003E01D3">
          <w:rPr>
            <w:rFonts w:ascii="Arial" w:hAnsi="Arial" w:cs="Arial"/>
            <w:color w:val="000000"/>
            <w:sz w:val="22"/>
            <w:szCs w:val="22"/>
          </w:rPr>
          <w:delText>.</w:delText>
        </w:r>
      </w:del>
      <w:r w:rsidR="008A78E5" w:rsidRPr="0002326A">
        <w:rPr>
          <w:rFonts w:ascii="Arial" w:hAnsi="Arial" w:cs="Arial"/>
          <w:color w:val="000000"/>
          <w:sz w:val="22"/>
          <w:szCs w:val="22"/>
        </w:rPr>
        <w:t xml:space="preserve"> Other studies have found the ccRCC tumors polyclonal CD8</w:t>
      </w:r>
      <w:r w:rsidR="008A78E5" w:rsidRPr="0002326A">
        <w:rPr>
          <w:rFonts w:ascii="Arial" w:hAnsi="Arial" w:cs="Arial"/>
          <w:color w:val="000000"/>
          <w:sz w:val="22"/>
          <w:szCs w:val="22"/>
          <w:vertAlign w:val="superscript"/>
        </w:rPr>
        <w:t>+</w:t>
      </w:r>
      <w:r w:rsidR="008A78E5" w:rsidRPr="0002326A">
        <w:rPr>
          <w:rFonts w:ascii="Arial" w:hAnsi="Arial" w:cs="Arial"/>
          <w:color w:val="000000"/>
          <w:sz w:val="22"/>
          <w:szCs w:val="22"/>
        </w:rPr>
        <w:t xml:space="preserve"> T cells with an </w:t>
      </w:r>
      <w:r w:rsidR="00885FC7" w:rsidRPr="0002326A">
        <w:rPr>
          <w:rFonts w:ascii="Arial" w:hAnsi="Arial" w:cs="Arial"/>
          <w:color w:val="000000"/>
          <w:sz w:val="22"/>
          <w:szCs w:val="22"/>
        </w:rPr>
        <w:t>“</w:t>
      </w:r>
      <w:r w:rsidR="008A78E5" w:rsidRPr="0002326A">
        <w:rPr>
          <w:rFonts w:ascii="Arial" w:hAnsi="Arial" w:cs="Arial"/>
          <w:color w:val="000000"/>
          <w:sz w:val="22"/>
          <w:szCs w:val="22"/>
        </w:rPr>
        <w:t>immune-regulated</w:t>
      </w:r>
      <w:r w:rsidR="00885FC7" w:rsidRPr="0002326A">
        <w:rPr>
          <w:rFonts w:ascii="Arial" w:hAnsi="Arial" w:cs="Arial"/>
          <w:color w:val="000000"/>
          <w:sz w:val="22"/>
          <w:szCs w:val="22"/>
        </w:rPr>
        <w:t>”</w:t>
      </w:r>
      <w:r w:rsidR="008A78E5" w:rsidRPr="0002326A">
        <w:rPr>
          <w:rFonts w:ascii="Arial" w:hAnsi="Arial" w:cs="Arial"/>
          <w:color w:val="000000"/>
          <w:sz w:val="22"/>
          <w:szCs w:val="22"/>
        </w:rPr>
        <w:t xml:space="preserve"> phenotype and lower cytotoxicity compared to tumors with oligoclonal CD8</w:t>
      </w:r>
      <w:r w:rsidR="008A78E5" w:rsidRPr="0002326A">
        <w:rPr>
          <w:rFonts w:ascii="Arial" w:hAnsi="Arial" w:cs="Arial"/>
          <w:color w:val="000000"/>
          <w:sz w:val="22"/>
          <w:szCs w:val="22"/>
          <w:vertAlign w:val="superscript"/>
        </w:rPr>
        <w:t>+</w:t>
      </w:r>
      <w:r w:rsidR="008A78E5" w:rsidRPr="0002326A">
        <w:rPr>
          <w:rFonts w:ascii="Arial" w:hAnsi="Arial" w:cs="Arial"/>
          <w:color w:val="000000"/>
          <w:sz w:val="22"/>
          <w:szCs w:val="22"/>
        </w:rPr>
        <w:t xml:space="preserve"> T cell</w:t>
      </w:r>
      <w:r w:rsidR="004C58A7">
        <w:rPr>
          <w:rFonts w:ascii="Arial" w:hAnsi="Arial" w:cs="Arial"/>
          <w:color w:val="000000"/>
          <w:sz w:val="22"/>
          <w:szCs w:val="22"/>
        </w:rPr>
        <w:t>s</w:t>
      </w:r>
      <w:ins w:id="185" w:author="Borcherding, Nicholas (CCOM Student)" w:date="2020-11-02T13:25:00Z">
        <w:r w:rsidR="003E01D3">
          <w:rPr>
            <w:rFonts w:ascii="Arial" w:hAnsi="Arial" w:cs="Arial"/>
            <w:color w:val="000000"/>
            <w:sz w:val="22"/>
            <w:szCs w:val="22"/>
          </w:rPr>
          <w:t>.</w:t>
        </w:r>
      </w:ins>
      <w:del w:id="186" w:author="Borcherding, Nicholas (CCOM Student)" w:date="2020-11-02T13:25:00Z">
        <w:r w:rsidR="008A78E5" w:rsidRPr="0002326A" w:rsidDel="003E01D3">
          <w:rPr>
            <w:rFonts w:ascii="Arial" w:hAnsi="Arial" w:cs="Arial"/>
            <w:color w:val="000000"/>
            <w:sz w:val="22"/>
            <w:szCs w:val="22"/>
          </w:rPr>
          <w:delText xml:space="preserve"> </w:delText>
        </w:r>
      </w:del>
      <w:r w:rsidR="008A78E5"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{"citationItems":[{"id":"ITEM-1","itemData":{"DOI":"10.1158/1078-0432.CCR-16-2848","ISSN":"15573265","PMID":"28213366","abstract":"Purpose: The efficacy of PD-1 checkpoint blockade as adjuvant therapy in localized clear cell renal cell carcinoma (ccRCC) is currently unknown. The identification of tumor microenvironment (TME) prognostic biomarkers in this setting may help define which patients could benefit from checkpoint blockade and uncover new therapeutic targets. Experimental Design: We performed multiparametric flow cytometric immunophenotypic analysis of T cells isolated from tumor tissue [tumor-infiltrating lymphocytes (TIL)], adjacent non-malignant renal tissue [renal-infiltrating lymphocytes (RIL)], and peripheral blood lymphocytes (PBL), in a cohort of patients (n = 40) with localized ccRCC. Immunophenotypic data were integrated with prognostic and histopathologic variables, T-cell receptor (TCR) repertoire analysis of sorted CD8+PD-1+ TILs, tumor mRNA expression, and digital quantitative immunohistochemistry. Results: On the basis of TIL phenotypic characterization, we identified three dominant immune profiles in localized ccRCC: (i) immune-regulated, characterized by polyclonal/poorly cytotoxic CD8+PD-1+Tim-3+Lag-3+ TILs and CD4+ICOS+ cells with a Treg phenotype (CD25+CD127Foxp3+/Helios+GITR+), that developed in inflamed tumors with prominent infiltrations by dysfunctional dendritic cells and high PD-L1 expression; (ii) immune-activated, enriched in oligoclonal/cytotoxic CD8+PD-1+Tim-3+ TILs, that represented 22% of the tumors; and (iii) immune-silent, enriched in TILs exhibiting RIL-like phenotype, that represented 56% of patients in the cohort. Only immune-regulated tumors displayed aggressive histologic features, high risk of disease progression in the year following nephrectomy, and a CD8+PD-1+Tim-3+ and CD4+ICOS+ PBL phenotypic signature. Conclusions: In localized ccRCC, the infiltration with CD8+PD-1+Tim-3+Lag-3+ exhausted TILs and ICOS+ Treg identifies the patients with deleterious prognosis who could benefit from adjuvant therapy with TME-modulating agents and checkpoint blockade. This work also provides PBL phenotypic markers that could allow their identification.","author":[{"dropping-particle":"","family":"Giraldo","given":"Nicolas A.","non-dropping-particle":"","parse-names":false,"suffix":""},{"dropping-particle":"","family":"Becht","given":"Etienne","non-dropping-particle":"","parse-names":false,"suffix":""},{"dropping-particle":"","family":"Vano","given":"Yann","non-dropping-particle":"","parse-names":false,"suffix":""},{"dropping-particle":"","family":"Petitprez","given":"Florent","non-dropping-particle":"","parse-names":false,"suffix":""},{"dropping-particle":"","family":"Lacroix","given":"Laetitia","non-dropping-particle":"","parse-names":false,"suffix":""},{"dropping-particle":"","family":"Validire","given":"Pierre","non-dropping-particle":"","parse-names":false,"suffix":""},{"dropping-particle":"","family":"Sanchez-Salas","given":"Rafael","non-dropping-particle":"","parse-names":false,"suffix":""},{"dropping-particle":"","family":"Ingels","given":"Alexandre","non-dropping-particle":"","parse-names":false,"suffix":""},{"dropping-particle":"","family":"Oudard","given":"Stephane","non-dropping-particle":"","parse-names":false,"suffix":""},{"dropping-particle":"","family":"Moatti","given":"Audrey","non-dropping-particle":"","parse-names":false,"suffix":""},{"dropping-particle":"","family":"Buttard","given":"Benedicte","non-dropping-particle":"","parse-names":false,"suffix":""},{"dropping-particle":"","family":"Bourass","given":"Sarah","non-dropping-particle":"","parse-names":false,"suffix":""},{"dropping-particle":"","family":"Germain","given":"Claire","non-dropping-particle":"","parse-names":false,"suffix":""},{"dropping-particle":"","family":"Cathelineau","given":"Xavier","non-dropping-particle":"","parse-names":false,"suffix":""},{"dropping-particle":"","family":"Fridman","given":"Wolf H.","non-dropping-particle":"","parse-names":false,"suffix":""},{"dropping-particle":"","family":"Sautes-Fridman","given":"Catherine","non-dropping-particle":"","parse-names":false,"suffix":""}],"container-title":"Clinical Cancer Research","id":"ITEM-1","issue":"15","issued":{"date-parts":[["2017"]]},"page":"4416-4428","title":"Tumor-infiltrating and peripheral blood T-cell immunophenotypes predict early relapse in localized clear cell renal cell carcinoma","type":"article-journal","volume":"23"},"uris":["http://www.mendeley.com/documents/?uuid=20c9d997-3de2-4bb5-8279-f69c2b319dba"]}],"mendeley":{"formattedCitation":"&lt;sup&gt;55&lt;/sup&gt;","plainTextFormattedCitation":"55","previouslyFormattedCitation":"&lt;sup&gt;54&lt;/sup&gt;"},"properties":{"noteIndex":0},"schema":"https://github.com/citation-style-language/schema/raw/master/csl-citation.json"}</w:instrText>
      </w:r>
      <w:r w:rsidR="008A78E5"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55</w:t>
      </w:r>
      <w:r w:rsidR="008A78E5" w:rsidRPr="0002326A">
        <w:rPr>
          <w:rFonts w:ascii="Arial" w:hAnsi="Arial" w:cs="Arial"/>
          <w:color w:val="000000"/>
          <w:sz w:val="22"/>
          <w:szCs w:val="22"/>
        </w:rPr>
        <w:fldChar w:fldCharType="end"/>
      </w:r>
      <w:del w:id="187" w:author="Borcherding, Nicholas (CCOM Student)" w:date="2020-11-02T13:25:00Z">
        <w:r w:rsidR="008A78E5" w:rsidRPr="0002326A" w:rsidDel="003E01D3">
          <w:rPr>
            <w:rFonts w:ascii="Arial" w:hAnsi="Arial" w:cs="Arial"/>
            <w:color w:val="000000"/>
            <w:sz w:val="22"/>
            <w:szCs w:val="22"/>
          </w:rPr>
          <w:delText>.</w:delText>
        </w:r>
      </w:del>
      <w:r w:rsidR="007E6E65">
        <w:rPr>
          <w:rFonts w:ascii="Arial" w:hAnsi="Arial" w:cs="Arial"/>
          <w:color w:val="000000"/>
          <w:sz w:val="22"/>
          <w:szCs w:val="22"/>
        </w:rPr>
        <w:t xml:space="preserve"> Recent SCRS studies of pre- versus post-treatment of anti-PD-1 in basal cell carcinoma</w:t>
      </w:r>
      <w:r w:rsidR="00616726">
        <w:rPr>
          <w:rFonts w:ascii="Arial" w:hAnsi="Arial" w:cs="Arial"/>
          <w:color w:val="000000"/>
          <w:sz w:val="22"/>
          <w:szCs w:val="22"/>
        </w:rPr>
        <w:t xml:space="preserve"> have</w:t>
      </w:r>
      <w:r w:rsidR="007E6E65">
        <w:rPr>
          <w:rFonts w:ascii="Arial" w:hAnsi="Arial" w:cs="Arial"/>
          <w:color w:val="000000"/>
          <w:sz w:val="22"/>
          <w:szCs w:val="22"/>
        </w:rPr>
        <w:t xml:space="preserve"> found increased number and clonal expansion of CD39</w:t>
      </w:r>
      <w:r w:rsidR="007E6E65">
        <w:rPr>
          <w:rFonts w:ascii="Arial" w:hAnsi="Arial" w:cs="Arial"/>
          <w:color w:val="000000"/>
          <w:sz w:val="22"/>
          <w:szCs w:val="22"/>
          <w:vertAlign w:val="superscript"/>
        </w:rPr>
        <w:t>+</w:t>
      </w:r>
      <w:r w:rsidR="007E6E65">
        <w:rPr>
          <w:rFonts w:ascii="Arial" w:hAnsi="Arial" w:cs="Arial"/>
          <w:color w:val="000000"/>
          <w:sz w:val="22"/>
          <w:szCs w:val="22"/>
        </w:rPr>
        <w:t xml:space="preserve"> CD8</w:t>
      </w:r>
      <w:r w:rsidR="007E6E65">
        <w:rPr>
          <w:rFonts w:ascii="Arial" w:hAnsi="Arial" w:cs="Arial"/>
          <w:color w:val="000000"/>
          <w:sz w:val="22"/>
          <w:szCs w:val="22"/>
          <w:vertAlign w:val="superscript"/>
        </w:rPr>
        <w:t>+</w:t>
      </w:r>
      <w:r w:rsidR="007E6E65">
        <w:rPr>
          <w:rFonts w:ascii="Arial" w:hAnsi="Arial" w:cs="Arial"/>
          <w:color w:val="000000"/>
          <w:sz w:val="22"/>
          <w:szCs w:val="22"/>
        </w:rPr>
        <w:t xml:space="preserve"> T cells after immunotherapy</w:t>
      </w:r>
      <w:ins w:id="188" w:author="Borcherding, Nicholas (CCOM Student)" w:date="2020-11-02T13:25:00Z">
        <w:r w:rsidR="003E01D3">
          <w:rPr>
            <w:rFonts w:ascii="Arial" w:hAnsi="Arial" w:cs="Arial"/>
            <w:color w:val="000000"/>
            <w:sz w:val="22"/>
            <w:szCs w:val="22"/>
          </w:rPr>
          <w:t>.</w:t>
        </w:r>
      </w:ins>
      <w:del w:id="189" w:author="Borcherding, Nicholas (CCOM Student)" w:date="2020-11-02T13:25:00Z">
        <w:r w:rsidR="007E6E65" w:rsidDel="003E01D3">
          <w:rPr>
            <w:rFonts w:ascii="Arial" w:hAnsi="Arial" w:cs="Arial"/>
            <w:color w:val="000000"/>
            <w:sz w:val="22"/>
            <w:szCs w:val="22"/>
          </w:rPr>
          <w:delText xml:space="preserve"> </w:delText>
        </w:r>
      </w:del>
      <w:r w:rsidR="007E6E65">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{"citationItems":[{"id":"ITEM-1","itemData":{"DOI":"10.1038/s41591-019-0522-3","ISSN":"1546170X","PMID":"31359002","abstract":"Immunotherapies that block inhibitory checkpoint receptors on T cells have transformed the clinical care of patients with cancer1. However, whether the T cell response to checkpoint blockade relies on reinvigoration of pre-existing tumor-infiltrating lymphocytes or on recruitment of novel T cells remains unclear2–4. Here we performed paired single-cell RNA and T cell receptor sequencing on 79,046 cells from site-matched tumors from patients with basal or squamous cell carcinoma before and after anti-PD-1 therapy. Tracking T cell receptor clones and transcriptional phenotypes revealed coupling of tumor recognition, clonal expansion and T cell dysfunction marked by clonal expansion of CD8+CD39+ T cells, which co-expressed markers of chronic T cell activation and exhaustion. However, the expansion of T cell clones did not derive from pre-existing tumor-infiltrating T lymphocytes; instead, the expanded clones consisted of novel clonotypes that had not previously been observed in the same tumor. Clonal replacement of T cells was preferentially observed in exhausted CD8+ T cells and evident in patients with basal or squamous cell carcinoma. These results demonstrate that pre-existing tumor-specific T cells may have limited reinvigoration capacity, and that the T cell response to checkpoint blockade derives from a distinct repertoire of T cell clones that may have just recently entered the tumor.","author":[{"dropping-particle":"","family":"Yost","given":"Kathryn E.","non-dropping-particle":"","parse-names":false,"suffix":""},{"dropping-particle":"","family":"Satpathy","given":"Ansuman T.","non-dropping-particle":"","parse-names":false,"suffix":""},{"dropping-particle":"","family":"Wells","given":"Daniel K.","non-dropping-particle":"","parse-names":false,"suffix":""},{"dropping-particle":"","family":"Qi","given":"Yanyan","non-dropping-particle":"","parse-names":false,"suffix":""},{"dropping-particle":"","family":"Wang","given":"Chunlin","non-dropping-particle":"","parse-names":false,"suffix":""},{"dropping-particle":"","family":"Kageyama","given":"Robin","non-dropping-particle":"","parse-names":false,"suffix":""},{"dropping-particle":"","family":"McNamara","given":"Katherine L.","non-dropping-particle":"","parse-names":false,"suffix":""},{"dropping-particle":"","family":"Granja","given":"Jeffrey M.","non-dropping-particle":"","parse-names":false,"suffix":""},{"dropping-particle":"","family":"Sarin","given":"Kavita Y.","non-dropping-particle":"","parse-names":false,"suffix":""},{"dropping-particle":"","family":"Brown","given":"Ryanne A.","non-dropping-particle":"","parse-names":false,"suffix":""},{"dropping-particle":"","family":"Gupta","given":"Rohit K.","non-dropping-particle":"","parse-names":false,"suffix":""},{"dropping-particle":"","family":"Curtis","given":"Christina","non-dropping-particle":"","parse-names":false,"suffix":""},{"dropping-particle":"","family":"Bucktrout","given":"Samantha L.","non-dropping-particle":"","parse-names":false,"suffix":""},{"dropping-particle":"","family":"Davis","given":"Mark M.","non-dropping-particle":"","parse-names":false,"suffix":""},{"dropping-particle":"","family":"Chang","given":"Anne Lynn S.","non-dropping-particle":"","parse-names":false,"suffix":""},{"dropping-particle":"","family":"Chang","given":"Howard Y.","non-dropping-particle":"","parse-names":false,"suffix":""}],"container-title":"Nature Medicine","id":"ITEM-1","issued":{"date-parts":[["2019"]]},"page":"1251-1259","title":"Clonal replacement of tumor-specific T cells following PD-1 blockade","type":"article-journal","volume":"25"},"uris":["http://www.mendeley.com/documents/?uuid=32b39ef2-2fdc-40bb-9f11-0e3a7f36b728"]}],"mendeley":{"formattedCitation":"&lt;sup&gt;56&lt;/sup&gt;","plainTextFormattedCitation":"56","previouslyFormattedCitation":"&lt;sup&gt;55&lt;/sup&gt;"},"properties":{"noteIndex":0},"schema":"https://github.com/citation-style-language/schema/raw/master/csl-citation.json"}</w:instrText>
      </w:r>
      <w:r w:rsidR="007E6E65">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56</w:t>
      </w:r>
      <w:r w:rsidR="007E6E65">
        <w:rPr>
          <w:rFonts w:ascii="Arial" w:hAnsi="Arial" w:cs="Arial"/>
          <w:color w:val="000000"/>
          <w:sz w:val="22"/>
          <w:szCs w:val="22"/>
        </w:rPr>
        <w:fldChar w:fldCharType="end"/>
      </w:r>
      <w:del w:id="190" w:author="Borcherding, Nicholas (CCOM Student)" w:date="2020-11-02T13:25:00Z">
        <w:r w:rsidR="00616726" w:rsidDel="003E01D3">
          <w:rPr>
            <w:rFonts w:ascii="Arial" w:hAnsi="Arial" w:cs="Arial"/>
            <w:color w:val="000000"/>
            <w:sz w:val="22"/>
            <w:szCs w:val="22"/>
          </w:rPr>
          <w:delText>.</w:delText>
        </w:r>
      </w:del>
      <w:r w:rsidR="00885FC7" w:rsidRPr="0002326A">
        <w:rPr>
          <w:rFonts w:ascii="Arial" w:hAnsi="Arial" w:cs="Arial"/>
          <w:color w:val="000000"/>
          <w:sz w:val="22"/>
          <w:szCs w:val="22"/>
        </w:rPr>
        <w:t xml:space="preserve"> </w:t>
      </w:r>
      <w:r w:rsidR="007E6E65">
        <w:rPr>
          <w:rFonts w:ascii="Arial" w:hAnsi="Arial" w:cs="Arial"/>
          <w:color w:val="000000"/>
          <w:sz w:val="22"/>
          <w:szCs w:val="22"/>
        </w:rPr>
        <w:t>However,</w:t>
      </w:r>
      <w:r w:rsidR="00885FC7" w:rsidRPr="0002326A">
        <w:rPr>
          <w:rFonts w:ascii="Arial" w:hAnsi="Arial" w:cs="Arial"/>
          <w:color w:val="000000"/>
          <w:sz w:val="22"/>
          <w:szCs w:val="22"/>
        </w:rPr>
        <w:t xml:space="preserve"> CD39</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CD8</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T cells in ccRCC </w:t>
      </w:r>
      <w:r w:rsidR="00616726">
        <w:rPr>
          <w:rFonts w:ascii="Arial" w:hAnsi="Arial" w:cs="Arial"/>
          <w:color w:val="000000"/>
          <w:sz w:val="22"/>
          <w:szCs w:val="22"/>
        </w:rPr>
        <w:t xml:space="preserve">have </w:t>
      </w:r>
      <w:r w:rsidR="007E6E65">
        <w:rPr>
          <w:rFonts w:ascii="Arial" w:hAnsi="Arial" w:cs="Arial"/>
          <w:color w:val="000000"/>
          <w:sz w:val="22"/>
          <w:szCs w:val="22"/>
        </w:rPr>
        <w:t xml:space="preserve">been shown to </w:t>
      </w:r>
      <w:r w:rsidR="00616726">
        <w:rPr>
          <w:rFonts w:ascii="Arial" w:hAnsi="Arial" w:cs="Arial"/>
          <w:color w:val="000000"/>
          <w:sz w:val="22"/>
          <w:szCs w:val="22"/>
        </w:rPr>
        <w:t xml:space="preserve">be </w:t>
      </w:r>
      <w:r w:rsidR="007E6E65">
        <w:rPr>
          <w:rFonts w:ascii="Arial" w:hAnsi="Arial" w:cs="Arial"/>
          <w:color w:val="000000"/>
          <w:sz w:val="22"/>
          <w:szCs w:val="22"/>
        </w:rPr>
        <w:t>associated</w:t>
      </w:r>
      <w:r w:rsidR="00616726">
        <w:rPr>
          <w:rFonts w:ascii="Arial" w:hAnsi="Arial" w:cs="Arial"/>
          <w:color w:val="000000"/>
          <w:sz w:val="22"/>
          <w:szCs w:val="22"/>
        </w:rPr>
        <w:t xml:space="preserve"> with</w:t>
      </w:r>
      <w:r w:rsidR="007E6E65">
        <w:rPr>
          <w:rFonts w:ascii="Arial" w:hAnsi="Arial" w:cs="Arial"/>
          <w:color w:val="000000"/>
          <w:sz w:val="22"/>
          <w:szCs w:val="22"/>
        </w:rPr>
        <w:t xml:space="preserve"> increased pathological stage and </w:t>
      </w:r>
      <w:r w:rsidR="00641EAB">
        <w:rPr>
          <w:rFonts w:ascii="Arial" w:hAnsi="Arial" w:cs="Arial"/>
          <w:color w:val="000000"/>
          <w:sz w:val="22"/>
          <w:szCs w:val="22"/>
        </w:rPr>
        <w:t>poor overall survival</w:t>
      </w:r>
      <w:ins w:id="191" w:author="Borcherding, Nicholas (CCOM Student)" w:date="2020-11-02T13:25:00Z">
        <w:r w:rsidR="003E01D3">
          <w:rPr>
            <w:rFonts w:ascii="Arial" w:hAnsi="Arial" w:cs="Arial"/>
            <w:color w:val="000000"/>
            <w:sz w:val="22"/>
            <w:szCs w:val="22"/>
          </w:rPr>
          <w:t>.</w:t>
        </w:r>
      </w:ins>
      <w:del w:id="192" w:author="Borcherding, Nicholas (CCOM Student)" w:date="2020-11-02T13:25:00Z">
        <w:r w:rsidR="00641EAB" w:rsidDel="003E01D3">
          <w:rPr>
            <w:rFonts w:ascii="Arial" w:hAnsi="Arial" w:cs="Arial"/>
            <w:color w:val="000000"/>
            <w:sz w:val="22"/>
            <w:szCs w:val="22"/>
          </w:rPr>
          <w:delText xml:space="preserve"> </w:delText>
        </w:r>
      </w:del>
      <w:r w:rsidR="00885FC7"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Immunother","id":"ITEM-1","issue":"69","issued":{"date-parts":[["2020"]]},"page":"1565-1576","publisher":"Springer","title":"Tumor-infiltrating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lt;sup&gt;57&lt;/sup&gt;","plainTextFormattedCitation":"57","previouslyFormattedCitation":"&lt;sup&gt;56&lt;/sup&gt;"},"properties":{"noteIndex":0},"schema":"https://github.com/citation-style-language/schema/raw/master/csl-citation.json"}</w:instrText>
      </w:r>
      <w:r w:rsidR="00885FC7"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57</w:t>
      </w:r>
      <w:r w:rsidR="00885FC7" w:rsidRPr="0002326A">
        <w:rPr>
          <w:rFonts w:ascii="Arial" w:hAnsi="Arial" w:cs="Arial"/>
          <w:color w:val="000000"/>
          <w:sz w:val="22"/>
          <w:szCs w:val="22"/>
        </w:rPr>
        <w:fldChar w:fldCharType="end"/>
      </w:r>
      <w:del w:id="193" w:author="Borcherding, Nicholas (CCOM Student)" w:date="2020-11-02T13:25:00Z">
        <w:r w:rsidR="00885FC7" w:rsidRPr="0002326A" w:rsidDel="003E01D3">
          <w:rPr>
            <w:rFonts w:ascii="Arial" w:hAnsi="Arial" w:cs="Arial"/>
            <w:color w:val="000000"/>
            <w:sz w:val="22"/>
            <w:szCs w:val="22"/>
          </w:rPr>
          <w:delText>.</w:delText>
        </w:r>
      </w:del>
      <w:r w:rsidR="00C34676">
        <w:rPr>
          <w:rFonts w:ascii="Arial" w:hAnsi="Arial" w:cs="Arial"/>
          <w:color w:val="000000"/>
          <w:sz w:val="22"/>
          <w:szCs w:val="22"/>
        </w:rPr>
        <w:t xml:space="preserve"> Based on gene expression, our CD8_0 and CD8_6 subclusters closely fit this population of cells and these clusters had 57% and 46.5% of cells from the advanced-stage Patient 3, respectively. </w:t>
      </w:r>
      <w:r w:rsidR="009E3D20">
        <w:rPr>
          <w:rFonts w:ascii="Arial" w:hAnsi="Arial" w:cs="Arial"/>
          <w:color w:val="000000"/>
          <w:sz w:val="22"/>
          <w:szCs w:val="22"/>
        </w:rPr>
        <w:t>In developing the CD8 signature, we found</w:t>
      </w:r>
      <w:r w:rsidR="00BD0CED">
        <w:rPr>
          <w:rFonts w:ascii="Arial" w:hAnsi="Arial" w:cs="Arial"/>
          <w:color w:val="000000"/>
          <w:sz w:val="22"/>
          <w:szCs w:val="22"/>
        </w:rPr>
        <w:t xml:space="preserve"> that</w:t>
      </w:r>
      <w:r w:rsidR="009E3D20">
        <w:rPr>
          <w:rFonts w:ascii="Arial" w:hAnsi="Arial" w:cs="Arial"/>
          <w:color w:val="000000"/>
          <w:sz w:val="22"/>
          <w:szCs w:val="22"/>
        </w:rPr>
        <w:t xml:space="preserve"> the model discriminated overall survival, but also was associated with increasing histological grade</w:t>
      </w:r>
      <w:r w:rsidR="00982F59">
        <w:rPr>
          <w:rFonts w:ascii="Arial" w:hAnsi="Arial" w:cs="Arial"/>
          <w:color w:val="000000"/>
          <w:sz w:val="22"/>
          <w:szCs w:val="22"/>
        </w:rPr>
        <w:t xml:space="preserve">, suggesting that more aggressive histological features are also correlated with a unique transcriptional response  </w:t>
      </w:r>
      <w:r w:rsidR="009E3D20">
        <w:rPr>
          <w:rFonts w:ascii="Arial" w:hAnsi="Arial" w:cs="Arial"/>
          <w:color w:val="000000"/>
          <w:sz w:val="22"/>
          <w:szCs w:val="22"/>
        </w:rPr>
        <w:t xml:space="preserve">(Figure 6B,C). </w:t>
      </w:r>
      <w:r w:rsidR="00C34676">
        <w:rPr>
          <w:rFonts w:ascii="Arial" w:hAnsi="Arial" w:cs="Arial"/>
          <w:color w:val="000000"/>
          <w:sz w:val="22"/>
          <w:szCs w:val="22"/>
        </w:rPr>
        <w:t>Interestingly,</w:t>
      </w:r>
      <w:r w:rsidR="007E6E65">
        <w:rPr>
          <w:rFonts w:ascii="Arial" w:hAnsi="Arial" w:cs="Arial"/>
          <w:color w:val="000000"/>
          <w:sz w:val="22"/>
          <w:szCs w:val="22"/>
        </w:rPr>
        <w:t xml:space="preserve"> </w:t>
      </w:r>
      <w:r w:rsidR="00C34676">
        <w:rPr>
          <w:rFonts w:ascii="Arial" w:hAnsi="Arial" w:cs="Arial"/>
          <w:color w:val="000000"/>
          <w:sz w:val="22"/>
          <w:szCs w:val="22"/>
        </w:rPr>
        <w:t>p</w:t>
      </w:r>
      <w:r w:rsidR="007E6E65">
        <w:rPr>
          <w:rFonts w:ascii="Arial" w:hAnsi="Arial" w:cs="Arial"/>
          <w:color w:val="000000"/>
          <w:sz w:val="22"/>
          <w:szCs w:val="22"/>
        </w:rPr>
        <w:t>atients with higher numbers of CD39</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w:t>
      </w:r>
      <w:r w:rsidR="00C34676">
        <w:rPr>
          <w:rFonts w:ascii="Arial" w:hAnsi="Arial" w:cs="Arial"/>
          <w:color w:val="000000"/>
          <w:sz w:val="22"/>
          <w:szCs w:val="22"/>
        </w:rPr>
        <w:t>CD8</w:t>
      </w:r>
      <w:r w:rsidR="00C34676" w:rsidRPr="00C34676">
        <w:rPr>
          <w:rFonts w:ascii="Arial" w:hAnsi="Arial" w:cs="Arial"/>
          <w:color w:val="000000"/>
          <w:sz w:val="22"/>
          <w:szCs w:val="22"/>
          <w:vertAlign w:val="superscript"/>
        </w:rPr>
        <w:t>+</w:t>
      </w:r>
      <w:r w:rsidR="00C34676">
        <w:rPr>
          <w:rFonts w:ascii="Arial" w:hAnsi="Arial" w:cs="Arial"/>
          <w:color w:val="000000"/>
          <w:sz w:val="22"/>
          <w:szCs w:val="22"/>
        </w:rPr>
        <w:t xml:space="preserve"> </w:t>
      </w:r>
      <w:r w:rsidR="007E6E65">
        <w:rPr>
          <w:rFonts w:ascii="Arial" w:hAnsi="Arial" w:cs="Arial"/>
          <w:color w:val="000000"/>
          <w:sz w:val="22"/>
          <w:szCs w:val="22"/>
        </w:rPr>
        <w:t xml:space="preserve">T cells </w:t>
      </w:r>
      <w:r w:rsidR="00885FC7" w:rsidRPr="0002326A">
        <w:rPr>
          <w:rFonts w:ascii="Arial" w:hAnsi="Arial" w:cs="Arial"/>
          <w:color w:val="000000"/>
          <w:sz w:val="22"/>
          <w:szCs w:val="22"/>
        </w:rPr>
        <w:t>had improved responses to</w:t>
      </w:r>
      <w:r w:rsidR="00BD0CED" w:rsidRPr="00BD0CED">
        <w:rPr>
          <w:rFonts w:ascii="Arial" w:hAnsi="Arial" w:cs="Arial"/>
          <w:color w:val="000000"/>
          <w:sz w:val="22"/>
          <w:szCs w:val="22"/>
        </w:rPr>
        <w:t xml:space="preserve"> </w:t>
      </w:r>
      <w:r w:rsidR="00BD0CED" w:rsidRPr="0002326A">
        <w:rPr>
          <w:rFonts w:ascii="Arial" w:hAnsi="Arial" w:cs="Arial"/>
          <w:color w:val="000000"/>
          <w:sz w:val="22"/>
          <w:szCs w:val="22"/>
        </w:rPr>
        <w:t>sunitinib</w:t>
      </w:r>
      <w:r w:rsidR="00BD0CED">
        <w:rPr>
          <w:rFonts w:ascii="Arial" w:hAnsi="Arial" w:cs="Arial"/>
          <w:color w:val="000000"/>
          <w:sz w:val="22"/>
          <w:szCs w:val="22"/>
        </w:rPr>
        <w:t xml:space="preserve">, a </w:t>
      </w:r>
      <w:r w:rsidR="00885FC7" w:rsidRPr="0002326A">
        <w:rPr>
          <w:rFonts w:ascii="Arial" w:hAnsi="Arial" w:cs="Arial"/>
          <w:color w:val="000000"/>
          <w:sz w:val="22"/>
          <w:szCs w:val="22"/>
        </w:rPr>
        <w:t>multi-tyrosine kinase inhibitor, suggesting that evaluation of exhausted phenotype for CD8</w:t>
      </w:r>
      <w:r w:rsidR="00885FC7" w:rsidRPr="0002326A">
        <w:rPr>
          <w:rFonts w:ascii="Arial" w:hAnsi="Arial" w:cs="Arial"/>
          <w:color w:val="000000"/>
          <w:sz w:val="22"/>
          <w:szCs w:val="22"/>
          <w:vertAlign w:val="superscript"/>
        </w:rPr>
        <w:t>+</w:t>
      </w:r>
      <w:r w:rsidR="00885FC7" w:rsidRPr="0002326A">
        <w:rPr>
          <w:rFonts w:ascii="Arial" w:hAnsi="Arial" w:cs="Arial"/>
          <w:color w:val="000000"/>
          <w:sz w:val="22"/>
          <w:szCs w:val="22"/>
        </w:rPr>
        <w:t xml:space="preserve"> T cells may help in clinical decision making</w:t>
      </w:r>
      <w:r w:rsidR="00B015AB" w:rsidRPr="0002326A">
        <w:rPr>
          <w:rFonts w:ascii="Arial" w:hAnsi="Arial" w:cs="Arial"/>
          <w:color w:val="000000"/>
          <w:sz w:val="22"/>
          <w:szCs w:val="22"/>
        </w:rPr>
        <w:t xml:space="preserve"> or therapy selection</w:t>
      </w:r>
      <w:ins w:id="194" w:author="Borcherding, Nicholas (CCOM Student)" w:date="2020-11-02T13:26:00Z">
        <w:r w:rsidR="003E01D3">
          <w:rPr>
            <w:rFonts w:ascii="Arial" w:hAnsi="Arial" w:cs="Arial"/>
            <w:color w:val="000000"/>
            <w:sz w:val="22"/>
            <w:szCs w:val="22"/>
          </w:rPr>
          <w:t>.</w:t>
        </w:r>
      </w:ins>
      <w:del w:id="195" w:author="Borcherding, Nicholas (CCOM Student)" w:date="2020-11-02T13:26:00Z">
        <w:r w:rsidR="005B103D" w:rsidRPr="0002326A" w:rsidDel="003E01D3">
          <w:rPr>
            <w:rFonts w:ascii="Arial" w:hAnsi="Arial" w:cs="Arial"/>
            <w:color w:val="000000"/>
            <w:sz w:val="22"/>
            <w:szCs w:val="22"/>
          </w:rPr>
          <w:delText xml:space="preserve"> </w:delText>
        </w:r>
      </w:del>
      <w:r w:rsidR="005B103D"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Immunother","id":"ITEM-1","issue":"69","issued":{"date-parts":[["2020"]]},"page":"1565-1576","publisher":"Springer","title":"Tumor-infiltrating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lt;sup&gt;57&lt;/sup&gt;","plainTextFormattedCitation":"57","previouslyFormattedCitation":"&lt;sup&gt;56&lt;/sup&gt;"},"properties":{"noteIndex":0},"schema":"https://github.com/citation-style-language/schema/raw/master/csl-citation.json"}</w:instrText>
      </w:r>
      <w:r w:rsidR="005B103D"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57</w:t>
      </w:r>
      <w:r w:rsidR="005B103D" w:rsidRPr="0002326A">
        <w:rPr>
          <w:rFonts w:ascii="Arial" w:hAnsi="Arial" w:cs="Arial"/>
          <w:color w:val="000000"/>
          <w:sz w:val="22"/>
          <w:szCs w:val="22"/>
        </w:rPr>
        <w:fldChar w:fldCharType="end"/>
      </w:r>
      <w:del w:id="196" w:author="Borcherding, Nicholas (CCOM Student)" w:date="2020-11-02T13:26:00Z">
        <w:r w:rsidR="00885FC7" w:rsidRPr="0002326A" w:rsidDel="003E01D3">
          <w:rPr>
            <w:rFonts w:ascii="Arial" w:hAnsi="Arial" w:cs="Arial"/>
            <w:color w:val="000000"/>
            <w:sz w:val="22"/>
            <w:szCs w:val="22"/>
          </w:rPr>
          <w:delText>.</w:delText>
        </w:r>
      </w:del>
      <w:r w:rsidR="00F218E4">
        <w:rPr>
          <w:rFonts w:ascii="Arial" w:hAnsi="Arial" w:cs="Arial"/>
          <w:color w:val="000000"/>
          <w:sz w:val="22"/>
          <w:szCs w:val="22"/>
        </w:rPr>
        <w:t xml:space="preserve"> This is particularly interesting as we found shared CD8</w:t>
      </w:r>
      <w:r w:rsidR="00F218E4">
        <w:rPr>
          <w:rFonts w:ascii="Arial" w:hAnsi="Arial" w:cs="Arial"/>
          <w:color w:val="000000"/>
          <w:sz w:val="22"/>
          <w:szCs w:val="22"/>
          <w:vertAlign w:val="superscript"/>
        </w:rPr>
        <w:t>+</w:t>
      </w:r>
      <w:r w:rsidR="00F218E4">
        <w:rPr>
          <w:rFonts w:ascii="Arial" w:hAnsi="Arial" w:cs="Arial"/>
          <w:color w:val="000000"/>
          <w:sz w:val="22"/>
          <w:szCs w:val="22"/>
        </w:rPr>
        <w:t>, but not CD4</w:t>
      </w:r>
      <w:r w:rsidR="00F218E4" w:rsidRPr="00C752C8">
        <w:rPr>
          <w:rFonts w:ascii="Arial" w:hAnsi="Arial" w:cs="Arial"/>
          <w:color w:val="000000"/>
          <w:sz w:val="22"/>
          <w:szCs w:val="22"/>
          <w:vertAlign w:val="superscript"/>
        </w:rPr>
        <w:t>+</w:t>
      </w:r>
      <w:r w:rsidR="00F218E4">
        <w:rPr>
          <w:rFonts w:ascii="Arial" w:hAnsi="Arial" w:cs="Arial"/>
          <w:color w:val="000000"/>
          <w:sz w:val="22"/>
          <w:szCs w:val="22"/>
        </w:rPr>
        <w:t>, T cell clonotypes in the corresponding peripheral blood of ccRCC patients (Figure 2).</w:t>
      </w:r>
      <w:r w:rsidR="00C752C8">
        <w:rPr>
          <w:rFonts w:ascii="Arial" w:hAnsi="Arial" w:cs="Arial"/>
          <w:color w:val="000000"/>
          <w:sz w:val="22"/>
          <w:szCs w:val="22"/>
        </w:rPr>
        <w:t xml:space="preserve"> </w:t>
      </w:r>
      <w:r w:rsidR="00D710B8">
        <w:rPr>
          <w:rFonts w:ascii="Arial" w:hAnsi="Arial" w:cs="Arial"/>
          <w:color w:val="000000"/>
          <w:sz w:val="22"/>
          <w:szCs w:val="22"/>
        </w:rPr>
        <w:t>Although</w:t>
      </w:r>
      <w:r w:rsidR="00C752C8">
        <w:rPr>
          <w:rFonts w:ascii="Arial" w:hAnsi="Arial" w:cs="Arial"/>
          <w:color w:val="000000"/>
          <w:sz w:val="22"/>
          <w:szCs w:val="22"/>
        </w:rPr>
        <w:t xml:space="preserve"> we find a stable overlap coefficient of around 13% for CD8</w:t>
      </w:r>
      <w:r w:rsidR="00C752C8" w:rsidRPr="007E6E65">
        <w:rPr>
          <w:rFonts w:ascii="Arial" w:hAnsi="Arial" w:cs="Arial"/>
          <w:color w:val="000000"/>
          <w:sz w:val="22"/>
          <w:szCs w:val="22"/>
          <w:vertAlign w:val="superscript"/>
        </w:rPr>
        <w:t>+</w:t>
      </w:r>
      <w:r w:rsidR="00C752C8">
        <w:rPr>
          <w:rFonts w:ascii="Arial" w:hAnsi="Arial" w:cs="Arial"/>
          <w:color w:val="000000"/>
          <w:sz w:val="22"/>
          <w:szCs w:val="22"/>
        </w:rPr>
        <w:t xml:space="preserve"> clonotypes, more work is needed to </w:t>
      </w:r>
      <w:r w:rsidR="00D710B8">
        <w:rPr>
          <w:rFonts w:ascii="Arial" w:hAnsi="Arial" w:cs="Arial"/>
          <w:color w:val="000000"/>
          <w:sz w:val="22"/>
          <w:szCs w:val="22"/>
        </w:rPr>
        <w:t>assess</w:t>
      </w:r>
      <w:r w:rsidR="00C752C8">
        <w:rPr>
          <w:rFonts w:ascii="Arial" w:hAnsi="Arial" w:cs="Arial"/>
          <w:color w:val="000000"/>
          <w:sz w:val="22"/>
          <w:szCs w:val="22"/>
        </w:rPr>
        <w:t xml:space="preserve"> the dynamics of infiltration versus exfiltration on the </w:t>
      </w:r>
      <w:r w:rsidR="00D710B8">
        <w:rPr>
          <w:rFonts w:ascii="Arial" w:hAnsi="Arial" w:cs="Arial"/>
          <w:color w:val="000000"/>
          <w:sz w:val="22"/>
          <w:szCs w:val="22"/>
        </w:rPr>
        <w:t>CD8</w:t>
      </w:r>
      <w:r w:rsidR="00D710B8" w:rsidRPr="00D710B8">
        <w:rPr>
          <w:rFonts w:ascii="Arial" w:hAnsi="Arial" w:cs="Arial"/>
          <w:color w:val="000000"/>
          <w:sz w:val="22"/>
          <w:szCs w:val="22"/>
          <w:vertAlign w:val="superscript"/>
        </w:rPr>
        <w:t>+</w:t>
      </w:r>
      <w:r w:rsidR="00D710B8">
        <w:rPr>
          <w:rFonts w:ascii="Arial" w:hAnsi="Arial" w:cs="Arial"/>
          <w:color w:val="000000"/>
          <w:sz w:val="22"/>
          <w:szCs w:val="22"/>
        </w:rPr>
        <w:t xml:space="preserve"> T lymphocytes into the tumor bed.</w:t>
      </w:r>
    </w:p>
    <w:p w14:paraId="3DDFADF0" w14:textId="77777777" w:rsidR="00F218E4" w:rsidRDefault="00F218E4" w:rsidP="00885FC7">
      <w:pPr>
        <w:pStyle w:val="Paragraph"/>
        <w:snapToGrid w:val="0"/>
        <w:spacing w:line="480" w:lineRule="auto"/>
        <w:ind w:firstLine="0"/>
        <w:rPr>
          <w:rFonts w:ascii="Arial" w:hAnsi="Arial" w:cs="Arial"/>
          <w:color w:val="000000"/>
          <w:sz w:val="22"/>
          <w:szCs w:val="22"/>
        </w:rPr>
      </w:pPr>
    </w:p>
    <w:p w14:paraId="749C1BB2" w14:textId="607C58ED" w:rsidR="00B015AB" w:rsidRPr="0002326A" w:rsidRDefault="004C58A7" w:rsidP="0038281C">
      <w:pPr>
        <w:pStyle w:val="Paragraph"/>
        <w:snapToGrid w:val="0"/>
        <w:spacing w:line="480" w:lineRule="auto"/>
        <w:ind w:firstLine="0"/>
        <w:rPr>
          <w:rFonts w:ascii="Arial" w:hAnsi="Arial" w:cs="Arial"/>
          <w:color w:val="000000"/>
          <w:sz w:val="22"/>
          <w:szCs w:val="22"/>
        </w:rPr>
      </w:pPr>
      <w:r>
        <w:rPr>
          <w:rFonts w:ascii="Arial" w:hAnsi="Arial" w:cs="Arial"/>
          <w:color w:val="000000"/>
          <w:sz w:val="22"/>
          <w:szCs w:val="22"/>
        </w:rPr>
        <w:t>The e</w:t>
      </w:r>
      <w:r w:rsidR="00FD6968" w:rsidRPr="0002326A">
        <w:rPr>
          <w:rFonts w:ascii="Arial" w:hAnsi="Arial" w:cs="Arial"/>
          <w:color w:val="000000"/>
          <w:sz w:val="22"/>
          <w:szCs w:val="22"/>
        </w:rPr>
        <w:t>xhausted CD8</w:t>
      </w:r>
      <w:r w:rsidR="00FD6968" w:rsidRPr="0002326A">
        <w:rPr>
          <w:rFonts w:ascii="Arial" w:hAnsi="Arial" w:cs="Arial"/>
          <w:color w:val="000000"/>
          <w:sz w:val="22"/>
          <w:szCs w:val="22"/>
          <w:vertAlign w:val="superscript"/>
        </w:rPr>
        <w:t>+</w:t>
      </w:r>
      <w:r w:rsidR="00FD6968" w:rsidRPr="0002326A">
        <w:rPr>
          <w:rFonts w:ascii="Arial" w:hAnsi="Arial" w:cs="Arial"/>
          <w:color w:val="000000"/>
          <w:sz w:val="22"/>
          <w:szCs w:val="22"/>
        </w:rPr>
        <w:t xml:space="preserve"> T cell phenotype ha</w:t>
      </w:r>
      <w:r>
        <w:rPr>
          <w:rFonts w:ascii="Arial" w:hAnsi="Arial" w:cs="Arial"/>
          <w:color w:val="000000"/>
          <w:sz w:val="22"/>
          <w:szCs w:val="22"/>
        </w:rPr>
        <w:t>s</w:t>
      </w:r>
      <w:r w:rsidR="00FD6968" w:rsidRPr="0002326A">
        <w:rPr>
          <w:rFonts w:ascii="Arial" w:hAnsi="Arial" w:cs="Arial"/>
          <w:color w:val="000000"/>
          <w:sz w:val="22"/>
          <w:szCs w:val="22"/>
        </w:rPr>
        <w:t xml:space="preserve"> been associated with</w:t>
      </w:r>
      <w:r w:rsidR="00BA6EBB" w:rsidRPr="0002326A">
        <w:rPr>
          <w:rFonts w:ascii="Arial" w:hAnsi="Arial" w:cs="Arial"/>
          <w:color w:val="000000"/>
          <w:sz w:val="22"/>
          <w:szCs w:val="22"/>
        </w:rPr>
        <w:t xml:space="preserve"> advanced histological features and increased risk of disease progression</w:t>
      </w:r>
      <w:ins w:id="197" w:author="Borcherding, Nicholas (CCOM Student)" w:date="2020-11-02T13:26:00Z">
        <w:r w:rsidR="003E01D3">
          <w:rPr>
            <w:rFonts w:ascii="Arial" w:hAnsi="Arial" w:cs="Arial"/>
            <w:color w:val="000000"/>
            <w:sz w:val="22"/>
            <w:szCs w:val="22"/>
          </w:rPr>
          <w:t>,</w:t>
        </w:r>
      </w:ins>
      <w:del w:id="198" w:author="Borcherding, Nicholas (CCOM Student)" w:date="2020-11-02T13:26:00Z">
        <w:r w:rsidR="00BA6EBB" w:rsidRPr="0002326A" w:rsidDel="003E01D3">
          <w:rPr>
            <w:rFonts w:ascii="Arial" w:hAnsi="Arial" w:cs="Arial"/>
            <w:color w:val="000000"/>
            <w:sz w:val="22"/>
            <w:szCs w:val="22"/>
          </w:rPr>
          <w:delText xml:space="preserve"> </w:delText>
        </w:r>
      </w:del>
      <w:r w:rsidR="00BA6EB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{"citationItems":[{"id":"ITEM-1","itemData":{"DOI":"10.1158/1078-0432.CCR-16-2848","ISSN":"15573265","PMID":"28213366","abstract":"Purpose: The efficacy of PD-1 checkpoint blockade as adjuvant therapy in localized clear cell renal cell carcinoma (ccRCC) is currently unknown. The identification of tumor microenvironment (TME) prognostic biomarkers in this setting may help define which patients could benefit from checkpoint blockade and uncover new therapeutic targets. Experimental Design: We performed multiparametric flow cytometric immunophenotypic analysis of T cells isolated from tumor tissue [tumor-infiltrating lymphocytes (TIL)], adjacent non-malignant renal tissue [renal-infiltrating lymphocytes (RIL)], and peripheral blood lymphocytes (PBL), in a cohort of patients (n = 40) with localized ccRCC. Immunophenotypic data were integrated with prognostic and histopathologic variables, T-cell receptor (TCR) repertoire analysis of sorted CD8+PD-1+ TILs, tumor mRNA expression, and digital quantitative immunohistochemistry. Results: On the basis of TIL phenotypic characterization, we identified three dominant immune profiles in localized ccRCC: (i) immune-regulated, characterized by polyclonal/poorly cytotoxic CD8+PD-1+Tim-3+Lag-3+ TILs and CD4+ICOS+ cells with a Treg phenotype (CD25+CD127Foxp3+/Helios+GITR+), that developed in inflamed tumors with prominent infiltrations by dysfunctional dendritic cells and high PD-L1 expression; (ii) immune-activated, enriched in oligoclonal/cytotoxic CD8+PD-1+Tim-3+ TILs, that represented 22% of the tumors; and (iii) immune-silent, enriched in TILs exhibiting RIL-like phenotype, that represented 56% of patients in the cohort. Only immune-regulated tumors displayed aggressive histologic features, high risk of disease progression in the year following nephrectomy, and a CD8+PD-1+Tim-3+ and CD4+ICOS+ PBL phenotypic signature. Conclusions: In localized ccRCC, the infiltration with CD8+PD-1+Tim-3+Lag-3+ exhausted TILs and ICOS+ Treg identifies the patients with deleterious prognosis who could benefit from adjuvant therapy with TME-modulating agents and checkpoint blockade. This work also provides PBL phenotypic markers that could allow their identification.","author":[{"dropping-particle":"","family":"Giraldo","given":"Nicolas A.","non-dropping-particle":"","parse-names":false,"suffix":""},{"dropping-particle":"","family":"Becht","given":"Etienne","non-dropping-particle":"","parse-names":false,"suffix":""},{"dropping-particle":"","family":"Vano","given":"Yann","non-dropping-particle":"","parse-names":false,"suffix":""},{"dropping-particle":"","family":"Petitprez","given":"Florent","non-dropping-particle":"","parse-names":false,"suffix":""},{"dropping-particle":"","family":"Lacroix","given":"Laetitia","non-dropping-particle":"","parse-names":false,"suffix":""},{"dropping-particle":"","family":"Validire","given":"Pierre","non-dropping-particle":"","parse-names":false,"suffix":""},{"dropping-particle":"","family":"Sanchez-Salas","given":"Rafael","non-dropping-particle":"","parse-names":false,"suffix":""},{"dropping-particle":"","family":"Ingels","given":"Alexandre","non-dropping-particle":"","parse-names":false,"suffix":""},{"dropping-particle":"","family":"Oudard","given":"Stephane","non-dropping-particle":"","parse-names":false,"suffix":""},{"dropping-particle":"","family":"Moatti","given":"Audrey","non-dropping-particle":"","parse-names":false,"suffix":""},{"dropping-particle":"","family":"Buttard","given":"Benedicte","non-dropping-particle":"","parse-names":false,"suffix":""},{"dropping-particle":"","family":"Bourass","given":"Sarah","non-dropping-particle":"","parse-names":false,"suffix":""},{"dropping-particle":"","family":"Germain","given":"Claire","non-dropping-particle":"","parse-names":false,"suffix":""},{"dropping-particle":"","family":"Cathelineau","given":"Xavier","non-dropping-particle":"","parse-names":false,"suffix":""},{"dropping-particle":"","family":"Fridman","given":"Wolf H.","non-dropping-particle":"","parse-names":false,"suffix":""},{"dropping-particle":"","family":"Sautes-Fridman","given":"Catherine","non-dropping-particle":"","parse-names":false,"suffix":""}],"container-title":"Clinical Cancer Research","id":"ITEM-1","issue":"15","issued":{"date-parts":[["2017"]]},"page":"4416-4428","title":"Tumor-infiltrating and peripheral blood T-cell immunophenotypes predict early relapse in localized clear cell renal cell carcinoma","type":"article-journal","volume":"23"},"uris":["http://www.mendeley.com/documents/?uuid=20c9d997-3de2-4bb5-8279-f69c2b319dba"]},{"id":"ITEM-2","itemData":{"DOI":"10.1186/s13059-016-1092-z","ISSN":"1474760X","PMID":"27855702","abstract":"Background: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Biology","id":"ITEM-2","issue":"1","issued":{"date-parts":[["2016"]]},"page":"1-25","title":"Tumor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id":"ITEM-3","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Immunother","id":"ITEM-3","issue":"69","issued":{"date-parts":[["2020"]]},"page":"1565-1576","publisher":"Springer","title":"Tumor-infiltrating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lt;sup&gt;51,55,57&lt;/sup&gt;","plainTextFormattedCitation":"51,55,57","previouslyFormattedCitation":"&lt;sup&gt;50,54,56&lt;/sup&gt;"},"properties":{"noteIndex":0},"schema":"https://github.com/citation-style-language/schema/raw/master/csl-citation.json"}</w:instrText>
      </w:r>
      <w:r w:rsidR="00BA6EB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51,55,57</w:t>
      </w:r>
      <w:r w:rsidR="00BA6EBB" w:rsidRPr="0002326A">
        <w:rPr>
          <w:rFonts w:ascii="Arial" w:hAnsi="Arial" w:cs="Arial"/>
          <w:color w:val="000000"/>
          <w:sz w:val="22"/>
          <w:szCs w:val="22"/>
        </w:rPr>
        <w:fldChar w:fldCharType="end"/>
      </w:r>
      <w:del w:id="199" w:author="Borcherding, Nicholas (CCOM Student)" w:date="2020-11-02T13:26:00Z">
        <w:r w:rsidR="00BA6EBB" w:rsidRPr="0002326A" w:rsidDel="003E01D3">
          <w:rPr>
            <w:rFonts w:ascii="Arial" w:hAnsi="Arial" w:cs="Arial"/>
            <w:color w:val="000000"/>
            <w:sz w:val="22"/>
            <w:szCs w:val="22"/>
          </w:rPr>
          <w:delText>,</w:delText>
        </w:r>
      </w:del>
      <w:r w:rsidR="00BA6EBB" w:rsidRPr="0002326A">
        <w:rPr>
          <w:rFonts w:ascii="Arial" w:hAnsi="Arial" w:cs="Arial"/>
          <w:color w:val="000000"/>
          <w:sz w:val="22"/>
          <w:szCs w:val="22"/>
        </w:rPr>
        <w:t xml:space="preserve"> increased</w:t>
      </w:r>
      <w:r w:rsidR="00FD6968" w:rsidRPr="0002326A">
        <w:rPr>
          <w:rFonts w:ascii="Arial" w:hAnsi="Arial" w:cs="Arial"/>
          <w:color w:val="000000"/>
          <w:sz w:val="22"/>
          <w:szCs w:val="22"/>
        </w:rPr>
        <w:t xml:space="preserve"> dysfunctional DC</w:t>
      </w:r>
      <w:ins w:id="200" w:author="Borcherding, Nicholas (CCOM Student)" w:date="2020-11-02T13:26:00Z">
        <w:r w:rsidR="003E01D3">
          <w:rPr>
            <w:rFonts w:ascii="Arial" w:hAnsi="Arial" w:cs="Arial"/>
            <w:color w:val="000000"/>
            <w:sz w:val="22"/>
            <w:szCs w:val="22"/>
          </w:rPr>
          <w:t>,</w:t>
        </w:r>
      </w:ins>
      <w:del w:id="201" w:author="Borcherding, Nicholas (CCOM Student)" w:date="2020-11-02T13:26:00Z">
        <w:r w:rsidR="00FD6968" w:rsidRPr="0002326A" w:rsidDel="003E01D3">
          <w:rPr>
            <w:rFonts w:ascii="Arial" w:hAnsi="Arial" w:cs="Arial"/>
            <w:color w:val="000000"/>
            <w:sz w:val="22"/>
            <w:szCs w:val="22"/>
          </w:rPr>
          <w:delText xml:space="preserve"> </w:delText>
        </w:r>
      </w:del>
      <w:r w:rsidR="00FD6968"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Research","id":"ITEM-1","issue":"13","issued":{"date-parts":[["2015"]]},"page":"3031-3040","title":"Orchestration and prognostic significance of immune checkpoints in the microenvironment of primary and metastatic renal cell cancer","type":"article-journal","volume":"21"},"uris":["http://www.mendeley.com/documents/?uuid=ec3302ef-5ce4-4969-9eec-dd95284e1655"]}],"mendeley":{"formattedCitation":"&lt;sup&gt;6&lt;/sup&gt;","plainTextFormattedCitation":"6","previouslyFormattedCitation":"&lt;sup&gt;6&lt;/sup&gt;"},"properties":{"noteIndex":0},"schema":"https://github.com/citation-style-language/schema/raw/master/csl-citation.json"}</w:instrText>
      </w:r>
      <w:r w:rsidR="00FD6968"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6</w:t>
      </w:r>
      <w:r w:rsidR="00FD6968" w:rsidRPr="0002326A">
        <w:rPr>
          <w:rFonts w:ascii="Arial" w:hAnsi="Arial" w:cs="Arial"/>
          <w:color w:val="000000"/>
          <w:sz w:val="22"/>
          <w:szCs w:val="22"/>
        </w:rPr>
        <w:fldChar w:fldCharType="end"/>
      </w:r>
      <w:del w:id="202" w:author="Borcherding, Nicholas (CCOM Student)" w:date="2020-11-02T13:26:00Z">
        <w:r w:rsidR="00BA6EBB" w:rsidRPr="0002326A" w:rsidDel="003E01D3">
          <w:rPr>
            <w:rFonts w:ascii="Arial" w:hAnsi="Arial" w:cs="Arial"/>
            <w:color w:val="000000"/>
            <w:sz w:val="22"/>
            <w:szCs w:val="22"/>
          </w:rPr>
          <w:delText>,</w:delText>
        </w:r>
      </w:del>
      <w:r w:rsidR="00BA6EBB" w:rsidRPr="0002326A">
        <w:rPr>
          <w:rFonts w:ascii="Arial" w:hAnsi="Arial" w:cs="Arial"/>
          <w:color w:val="000000"/>
          <w:sz w:val="22"/>
          <w:szCs w:val="22"/>
        </w:rPr>
        <w:t xml:space="preserve"> and increased </w:t>
      </w:r>
      <w:r w:rsidR="00FD6968" w:rsidRPr="0002326A">
        <w:rPr>
          <w:rFonts w:ascii="Arial" w:hAnsi="Arial" w:cs="Arial"/>
          <w:color w:val="000000"/>
          <w:sz w:val="22"/>
          <w:szCs w:val="22"/>
        </w:rPr>
        <w:t>macrophage populations</w:t>
      </w:r>
      <w:ins w:id="203" w:author="Borcherding, Nicholas (CCOM Student)" w:date="2020-11-02T13:26:00Z">
        <w:r w:rsidR="003E01D3">
          <w:rPr>
            <w:rFonts w:ascii="Arial" w:hAnsi="Arial" w:cs="Arial"/>
            <w:color w:val="000000"/>
            <w:sz w:val="22"/>
            <w:szCs w:val="22"/>
          </w:rPr>
          <w:t>.</w:t>
        </w:r>
      </w:ins>
      <w:del w:id="204" w:author="Borcherding, Nicholas (CCOM Student)" w:date="2020-11-02T13:26:00Z">
        <w:r w:rsidR="00FD6968" w:rsidRPr="0002326A" w:rsidDel="003E01D3">
          <w:rPr>
            <w:rFonts w:ascii="Arial" w:hAnsi="Arial" w:cs="Arial"/>
            <w:color w:val="000000"/>
            <w:sz w:val="22"/>
            <w:szCs w:val="22"/>
          </w:rPr>
          <w:delText xml:space="preserve"> </w:delText>
        </w:r>
      </w:del>
      <w:r w:rsidR="00FD6968"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lt;sup&gt;18&lt;/sup&gt;","plainTextFormattedCitation":"18","previouslyFormattedCitation":"&lt;sup&gt;18&lt;/sup&gt;"},"properties":{"noteIndex":0},"schema":"https://github.com/citation-style-language/schema/raw/master/csl-citation.json"}</w:instrText>
      </w:r>
      <w:r w:rsidR="00FD6968"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18</w:t>
      </w:r>
      <w:r w:rsidR="00FD6968" w:rsidRPr="0002326A">
        <w:rPr>
          <w:rFonts w:ascii="Arial" w:hAnsi="Arial" w:cs="Arial"/>
          <w:color w:val="000000"/>
          <w:sz w:val="22"/>
          <w:szCs w:val="22"/>
        </w:rPr>
        <w:fldChar w:fldCharType="end"/>
      </w:r>
      <w:del w:id="205" w:author="Borcherding, Nicholas (CCOM Student)" w:date="2020-11-02T13:26:00Z">
        <w:r w:rsidR="00FD6968" w:rsidRPr="0002326A" w:rsidDel="003E01D3">
          <w:rPr>
            <w:rFonts w:ascii="Arial" w:hAnsi="Arial" w:cs="Arial"/>
            <w:color w:val="000000"/>
            <w:sz w:val="22"/>
            <w:szCs w:val="22"/>
          </w:rPr>
          <w:delText>.</w:delText>
        </w:r>
      </w:del>
      <w:r w:rsidR="00C752C8">
        <w:rPr>
          <w:rFonts w:ascii="Arial" w:hAnsi="Arial" w:cs="Arial"/>
          <w:color w:val="000000"/>
          <w:sz w:val="22"/>
          <w:szCs w:val="22"/>
        </w:rPr>
        <w:t xml:space="preserve"> However, c</w:t>
      </w:r>
      <w:r w:rsidR="00FD6968" w:rsidRPr="0002326A">
        <w:rPr>
          <w:rFonts w:ascii="Arial" w:hAnsi="Arial" w:cs="Arial"/>
          <w:color w:val="000000"/>
          <w:sz w:val="22"/>
          <w:szCs w:val="22"/>
        </w:rPr>
        <w:t xml:space="preserve">ontroversy surrounds the role of myeloid populations in </w:t>
      </w:r>
      <w:r w:rsidR="00FD6968" w:rsidRPr="0002326A">
        <w:rPr>
          <w:rFonts w:ascii="Arial" w:hAnsi="Arial" w:cs="Arial"/>
          <w:color w:val="000000"/>
          <w:sz w:val="22"/>
          <w:szCs w:val="22"/>
        </w:rPr>
        <w:lastRenderedPageBreak/>
        <w:t>ccRCC tumor prognosis and progression.</w:t>
      </w:r>
      <w:r w:rsidR="00BA6EBB" w:rsidRPr="0002326A">
        <w:rPr>
          <w:rFonts w:ascii="Arial" w:hAnsi="Arial" w:cs="Arial"/>
          <w:color w:val="000000"/>
          <w:sz w:val="22"/>
          <w:szCs w:val="22"/>
        </w:rPr>
        <w:t xml:space="preserve"> This may, in part, be a result of transcriptional and phenotypic plasticity of tumor-infiltrating myeloid cells</w:t>
      </w:r>
      <w:ins w:id="206" w:author="Borcherding, Nicholas (CCOM Student)" w:date="2020-11-02T13:26:00Z">
        <w:r w:rsidR="003E01D3">
          <w:rPr>
            <w:rFonts w:ascii="Arial" w:hAnsi="Arial" w:cs="Arial"/>
            <w:color w:val="000000"/>
            <w:sz w:val="22"/>
            <w:szCs w:val="22"/>
          </w:rPr>
          <w:t>.</w:t>
        </w:r>
      </w:ins>
      <w:del w:id="207" w:author="Borcherding, Nicholas (CCOM Student)" w:date="2020-11-02T13:26:00Z">
        <w:r w:rsidR="00BA6EBB" w:rsidRPr="0002326A" w:rsidDel="003E01D3">
          <w:rPr>
            <w:rFonts w:ascii="Arial" w:hAnsi="Arial" w:cs="Arial"/>
            <w:color w:val="000000"/>
            <w:sz w:val="22"/>
            <w:szCs w:val="22"/>
          </w:rPr>
          <w:delText xml:space="preserve"> </w:delText>
        </w:r>
      </w:del>
      <w:r w:rsidR="00BA6EB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mendeley":{"formattedCitation":"&lt;sup&gt;18,25&lt;/sup&gt;","plainTextFormattedCitation":"18,25","previouslyFormattedCitation":"&lt;sup&gt;18,25&lt;/sup&gt;"},"properties":{"noteIndex":0},"schema":"https://github.com/citation-style-language/schema/raw/master/csl-citation.json"}</w:instrText>
      </w:r>
      <w:r w:rsidR="00BA6EB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18,25</w:t>
      </w:r>
      <w:r w:rsidR="00BA6EBB" w:rsidRPr="0002326A">
        <w:rPr>
          <w:rFonts w:ascii="Arial" w:hAnsi="Arial" w:cs="Arial"/>
          <w:color w:val="000000"/>
          <w:sz w:val="22"/>
          <w:szCs w:val="22"/>
        </w:rPr>
        <w:fldChar w:fldCharType="end"/>
      </w:r>
      <w:del w:id="208" w:author="Borcherding, Nicholas (CCOM Student)" w:date="2020-11-02T13:26:00Z">
        <w:r w:rsidR="00BA6EBB" w:rsidRPr="0002326A" w:rsidDel="003E01D3">
          <w:rPr>
            <w:rFonts w:ascii="Arial" w:hAnsi="Arial" w:cs="Arial"/>
            <w:color w:val="000000"/>
            <w:sz w:val="22"/>
            <w:szCs w:val="22"/>
          </w:rPr>
          <w:delText>.</w:delText>
        </w:r>
      </w:del>
      <w:r w:rsidR="00BA6EBB" w:rsidRPr="0002326A">
        <w:rPr>
          <w:rFonts w:ascii="Arial" w:hAnsi="Arial" w:cs="Arial"/>
          <w:color w:val="000000"/>
          <w:sz w:val="22"/>
          <w:szCs w:val="22"/>
        </w:rPr>
        <w:t xml:space="preserve"> </w:t>
      </w:r>
      <w:r w:rsidR="00272B1C" w:rsidRPr="0002326A">
        <w:rPr>
          <w:rFonts w:ascii="Arial" w:hAnsi="Arial" w:cs="Arial"/>
          <w:color w:val="000000"/>
          <w:sz w:val="22"/>
          <w:szCs w:val="22"/>
        </w:rPr>
        <w:t>Our analysis demonstrated distinct CD16</w:t>
      </w:r>
      <w:r w:rsidR="00272B1C" w:rsidRPr="0002326A">
        <w:rPr>
          <w:rFonts w:ascii="Arial" w:hAnsi="Arial" w:cs="Arial"/>
          <w:color w:val="000000"/>
          <w:sz w:val="22"/>
          <w:szCs w:val="22"/>
          <w:vertAlign w:val="superscript"/>
        </w:rPr>
        <w:t>+</w:t>
      </w:r>
      <w:r w:rsidR="00272B1C" w:rsidRPr="0002326A">
        <w:rPr>
          <w:rFonts w:ascii="Arial" w:hAnsi="Arial" w:cs="Arial"/>
          <w:color w:val="000000"/>
          <w:sz w:val="22"/>
          <w:szCs w:val="22"/>
        </w:rPr>
        <w:t xml:space="preserve"> myeloid population derived within tumor compared to peripheral blood or normal renal parenchyma and an overall increase in tumor-associated macrophages (Figure </w:t>
      </w:r>
      <w:r w:rsidR="00C96B8B">
        <w:rPr>
          <w:rFonts w:ascii="Arial" w:hAnsi="Arial" w:cs="Arial"/>
          <w:color w:val="000000"/>
          <w:sz w:val="22"/>
          <w:szCs w:val="22"/>
        </w:rPr>
        <w:t>5</w:t>
      </w:r>
      <w:r w:rsidR="00272B1C" w:rsidRPr="0002326A">
        <w:rPr>
          <w:rFonts w:ascii="Arial" w:hAnsi="Arial" w:cs="Arial"/>
          <w:color w:val="000000"/>
          <w:sz w:val="22"/>
          <w:szCs w:val="22"/>
        </w:rPr>
        <w:t xml:space="preserve">A, D). </w:t>
      </w:r>
      <w:r w:rsidR="005B103D" w:rsidRPr="0002326A">
        <w:rPr>
          <w:rFonts w:ascii="Arial" w:hAnsi="Arial" w:cs="Arial"/>
          <w:color w:val="000000"/>
          <w:sz w:val="22"/>
          <w:szCs w:val="22"/>
        </w:rPr>
        <w:t>M2 markers, like CD163</w:t>
      </w:r>
      <w:r w:rsidR="00FD6968" w:rsidRPr="0002326A">
        <w:rPr>
          <w:rFonts w:ascii="Arial" w:hAnsi="Arial" w:cs="Arial"/>
          <w:color w:val="000000"/>
          <w:sz w:val="22"/>
          <w:szCs w:val="22"/>
        </w:rPr>
        <w:t xml:space="preserve"> and CD204</w:t>
      </w:r>
      <w:r w:rsidR="005B103D" w:rsidRPr="0002326A">
        <w:rPr>
          <w:rFonts w:ascii="Arial" w:hAnsi="Arial" w:cs="Arial"/>
          <w:color w:val="000000"/>
          <w:sz w:val="22"/>
          <w:szCs w:val="22"/>
        </w:rPr>
        <w:t>, ha</w:t>
      </w:r>
      <w:r>
        <w:rPr>
          <w:rFonts w:ascii="Arial" w:hAnsi="Arial" w:cs="Arial"/>
          <w:color w:val="000000"/>
          <w:sz w:val="22"/>
          <w:szCs w:val="22"/>
        </w:rPr>
        <w:t>ve</w:t>
      </w:r>
      <w:r w:rsidR="005B103D" w:rsidRPr="0002326A">
        <w:rPr>
          <w:rFonts w:ascii="Arial" w:hAnsi="Arial" w:cs="Arial"/>
          <w:color w:val="000000"/>
          <w:sz w:val="22"/>
          <w:szCs w:val="22"/>
        </w:rPr>
        <w:t xml:space="preserve"> been associated with poor </w:t>
      </w:r>
      <w:r w:rsidR="009B62A4">
        <w:rPr>
          <w:rFonts w:ascii="Arial" w:hAnsi="Arial" w:cs="Arial"/>
          <w:color w:val="000000"/>
          <w:sz w:val="22"/>
          <w:szCs w:val="22"/>
        </w:rPr>
        <w:t>clinical outcomes in ccRCC</w:t>
      </w:r>
      <w:del w:id="209" w:author="Borcherding, Nicholas (CCOM Student)" w:date="2020-11-02T13:26:00Z">
        <w:r w:rsidR="005B103D" w:rsidRPr="0002326A" w:rsidDel="003E01D3">
          <w:rPr>
            <w:rFonts w:ascii="Arial" w:hAnsi="Arial" w:cs="Arial"/>
            <w:color w:val="000000"/>
            <w:sz w:val="22"/>
            <w:szCs w:val="22"/>
          </w:rPr>
          <w:delText xml:space="preserve"> </w:delText>
        </w:r>
      </w:del>
      <w:r w:rsidR="005B103D"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{"citationItems":[{"id":"ITEM-1","itemData":{"DOI":"10.1111/j.1349-7006.2011.01945.x","ISSN":"13479032","PMID":"21453387","abstract":"Most malignant tumors evidence infiltration of many macrophages. In this study, we investigated an anti-inflammatory macrophage phenotype (M2) in clear cell renal cell carcinoma (RCC) using CD163 and CD204 as markers. Immunostaining showed a correlation between the number of CD163+ cells and age, sex, nuclear grade, and TNM classification. High infiltration of CD163+ cells was significantly associated with poor clinical prognosis in univariate analysis but not in multivariate analysis. We also carried out in vitro studies to examine cell-cell interactions between macrophages and cancer cells. Culture supernatants from RCC cell lines induced polarization of macrophages toward the M2 phenotype. Coculture of macrophages with cancer cells significantly induced activation of signal transducers and activators of transcription-3 (Stat3) in the cancer cells. Direct coculture of RCC cells with macrophages led to stronger activation of Stat3 in the cancer cells than did indirect coculture using Transwell chamber dishes. Because RCC cells expressed membrane-type macrophage colony-stimulating factor (mM-CSF) on the cell surface, we suggested that this mM-CSF plays an important role in direct cell-cell interactions. Stat3 activation in cancer cells that was induced by coculture with macrophages was suppressed by downregulation of the M-CSF receptor (M-CSFR) in macrophages and by an inhibitor of M-CSFR. In conclusion, investigation of CD163+ tumor-associated macrophages would be useful for assessment of the clinical prognosis of patients with ccRCC. Cell-cell interactions mediated by mM-CSF and M-CSFR binding could contribute to cancer cell activation. © 2011 Japanese Cancer Association.","author":[{"dropping-particle":"","family":"Komohara","given":"Yoshihiro","non-dropping-particle":"","parse-names":false,"suffix":""},{"dropping-particle":"","family":"Hasita","given":"Horlad","non-dropping-particle":"","parse-names":false,"suffix":""},{"dropping-particle":"","family":"Ohnishi","given":"Koji","non-dropping-particle":"","parse-names":false,"suffix":""},{"dropping-particle":"","family":"Fujiwara","given":"Yukio","non-dropping-particle":"","parse-names":false,"suffix":""},{"dropping-particle":"","family":"Suzu","given":"Shinya","non-dropping-particle":"","parse-names":false,"suffix":""},{"dropping-particle":"","family":"Eto","given":"Masatoshi","non-dropping-particle":"","parse-names":false,"suffix":""},{"dropping-particle":"","family":"Takeya","given":"Motohiro","non-dropping-particle":"","parse-names":false,"suffix":""}],"container-title":"Cancer Science","id":"ITEM-1","issue":"7","issued":{"date-parts":[["2011"]]},"page":"1424-1431","title":"Macrophage infiltration and its prognostic relevance in clear cell renal cell carcinoma","type":"article-journal","volume":"102"},"uris":["http://www.mendeley.com/documents/?uuid=5aa99c21-97a1-4bf1-b0fc-60e19f611f1f"]},{"id":"ITEM-2","itemData":{"DOI":"10.1016/j.cell.2017.04.016","ISSN":"10974172","abstract":"Immune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mendeley":{"formattedCitation":"&lt;sup&gt;18,58&lt;/sup&gt;","plainTextFormattedCitation":"18,58","previouslyFormattedCitation":"&lt;sup&gt;18,57&lt;/sup&gt;"},"properties":{"noteIndex":0},"schema":"https://github.com/citation-style-language/schema/raw/master/csl-citation.json"}</w:instrText>
      </w:r>
      <w:r w:rsidR="005B103D"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18,58</w:t>
      </w:r>
      <w:r w:rsidR="005B103D" w:rsidRPr="0002326A">
        <w:rPr>
          <w:rFonts w:ascii="Arial" w:hAnsi="Arial" w:cs="Arial"/>
          <w:color w:val="000000"/>
          <w:sz w:val="22"/>
          <w:szCs w:val="22"/>
        </w:rPr>
        <w:fldChar w:fldCharType="end"/>
      </w:r>
      <w:r w:rsidR="00272B1C" w:rsidRPr="0002326A">
        <w:rPr>
          <w:rFonts w:ascii="Arial" w:hAnsi="Arial" w:cs="Arial"/>
          <w:color w:val="000000"/>
          <w:sz w:val="22"/>
          <w:szCs w:val="22"/>
        </w:rPr>
        <w:t xml:space="preserve"> </w:t>
      </w:r>
      <w:r w:rsidR="009B62A4">
        <w:rPr>
          <w:rFonts w:ascii="Arial" w:hAnsi="Arial" w:cs="Arial"/>
          <w:color w:val="000000"/>
          <w:sz w:val="22"/>
          <w:szCs w:val="22"/>
        </w:rPr>
        <w:t xml:space="preserve"> </w:t>
      </w:r>
      <w:r w:rsidR="00272B1C" w:rsidRPr="0002326A">
        <w:rPr>
          <w:rFonts w:ascii="Arial" w:hAnsi="Arial" w:cs="Arial"/>
          <w:color w:val="000000"/>
          <w:sz w:val="22"/>
          <w:szCs w:val="22"/>
        </w:rPr>
        <w:t xml:space="preserve">and were the highest in the TAM_1 and TAM_2 subclusters (Figure </w:t>
      </w:r>
      <w:r w:rsidR="00C96B8B">
        <w:rPr>
          <w:rFonts w:ascii="Arial" w:hAnsi="Arial" w:cs="Arial"/>
          <w:color w:val="000000"/>
          <w:sz w:val="22"/>
          <w:szCs w:val="22"/>
        </w:rPr>
        <w:t>5</w:t>
      </w:r>
      <w:r w:rsidR="00272B1C" w:rsidRPr="0002326A">
        <w:rPr>
          <w:rFonts w:ascii="Arial" w:hAnsi="Arial" w:cs="Arial"/>
          <w:color w:val="000000"/>
          <w:sz w:val="22"/>
          <w:szCs w:val="22"/>
        </w:rPr>
        <w:t>G)</w:t>
      </w:r>
      <w:r w:rsidR="005B103D" w:rsidRPr="0002326A">
        <w:rPr>
          <w:rFonts w:ascii="Arial" w:hAnsi="Arial" w:cs="Arial"/>
          <w:color w:val="000000"/>
          <w:sz w:val="22"/>
          <w:szCs w:val="22"/>
        </w:rPr>
        <w:t>.</w:t>
      </w:r>
      <w:r w:rsidR="009E3D20">
        <w:rPr>
          <w:rFonts w:ascii="Arial" w:hAnsi="Arial" w:cs="Arial"/>
          <w:color w:val="000000"/>
          <w:sz w:val="22"/>
          <w:szCs w:val="22"/>
        </w:rPr>
        <w:t xml:space="preserve"> </w:t>
      </w:r>
      <w:r w:rsidR="00272B1C" w:rsidRPr="0002326A">
        <w:rPr>
          <w:rFonts w:ascii="Arial" w:hAnsi="Arial" w:cs="Arial"/>
          <w:color w:val="000000"/>
          <w:sz w:val="22"/>
          <w:szCs w:val="22"/>
        </w:rPr>
        <w:t xml:space="preserve">This is despite no clear </w:t>
      </w:r>
      <w:r w:rsidR="0006181A" w:rsidRPr="0002326A">
        <w:rPr>
          <w:rFonts w:ascii="Arial" w:hAnsi="Arial" w:cs="Arial"/>
          <w:color w:val="000000"/>
          <w:sz w:val="22"/>
          <w:szCs w:val="22"/>
        </w:rPr>
        <w:t>identification</w:t>
      </w:r>
      <w:r w:rsidR="00272B1C" w:rsidRPr="0002326A">
        <w:rPr>
          <w:rFonts w:ascii="Arial" w:hAnsi="Arial" w:cs="Arial"/>
          <w:color w:val="000000"/>
          <w:sz w:val="22"/>
          <w:szCs w:val="22"/>
        </w:rPr>
        <w:t xml:space="preserve"> of canonical M1 or M2 macrophages</w:t>
      </w:r>
      <w:r w:rsidR="0006181A" w:rsidRPr="0002326A">
        <w:rPr>
          <w:rFonts w:ascii="Arial" w:hAnsi="Arial" w:cs="Arial"/>
          <w:color w:val="000000"/>
          <w:sz w:val="22"/>
          <w:szCs w:val="22"/>
        </w:rPr>
        <w:t xml:space="preserve"> subclusters</w:t>
      </w:r>
      <w:r w:rsidR="00272B1C" w:rsidRPr="0002326A">
        <w:rPr>
          <w:rFonts w:ascii="Arial" w:hAnsi="Arial" w:cs="Arial"/>
          <w:color w:val="000000"/>
          <w:sz w:val="22"/>
          <w:szCs w:val="22"/>
        </w:rPr>
        <w:t xml:space="preserve"> (Figure </w:t>
      </w:r>
      <w:r w:rsidR="00C96B8B">
        <w:rPr>
          <w:rFonts w:ascii="Arial" w:hAnsi="Arial" w:cs="Arial"/>
          <w:color w:val="000000"/>
          <w:sz w:val="22"/>
          <w:szCs w:val="22"/>
        </w:rPr>
        <w:t>5</w:t>
      </w:r>
      <w:r w:rsidR="009E3D20">
        <w:rPr>
          <w:rFonts w:ascii="Arial" w:hAnsi="Arial" w:cs="Arial"/>
          <w:color w:val="000000"/>
          <w:sz w:val="22"/>
          <w:szCs w:val="22"/>
        </w:rPr>
        <w:t>H</w:t>
      </w:r>
      <w:r w:rsidR="00272B1C" w:rsidRPr="0002326A">
        <w:rPr>
          <w:rFonts w:ascii="Arial" w:hAnsi="Arial" w:cs="Arial"/>
          <w:color w:val="000000"/>
          <w:sz w:val="22"/>
          <w:szCs w:val="22"/>
        </w:rPr>
        <w:t xml:space="preserve">). </w:t>
      </w:r>
      <w:r w:rsidR="009E3D20">
        <w:rPr>
          <w:rFonts w:ascii="Arial" w:hAnsi="Arial" w:cs="Arial"/>
          <w:color w:val="000000"/>
          <w:sz w:val="22"/>
          <w:szCs w:val="22"/>
        </w:rPr>
        <w:t>Model training for gene signatures for TAMs found better overall discrimination using genes derived from TAM_3 (Figure 6B), a subcluster that was unique for having lower levels of gene enrichment for M2 macrophages, angiogenesis, and lipid mediator production (Figure 5H).</w:t>
      </w:r>
      <w:ins w:id="210" w:author="Borcherding, Nicholas (CCOM Student)" w:date="2020-11-02T13:47:00Z">
        <w:r w:rsidR="00F031BF">
          <w:rPr>
            <w:rFonts w:ascii="Arial" w:hAnsi="Arial" w:cs="Arial"/>
            <w:color w:val="000000"/>
            <w:sz w:val="22"/>
            <w:szCs w:val="22"/>
          </w:rPr>
          <w:t xml:space="preserve"> The TAM_3 classification </w:t>
        </w:r>
      </w:ins>
      <w:ins w:id="211" w:author="Borcherding, Nicholas (CCOM Student)" w:date="2020-11-02T13:48:00Z">
        <w:r w:rsidR="00F031BF">
          <w:rPr>
            <w:rFonts w:ascii="Arial" w:hAnsi="Arial" w:cs="Arial"/>
            <w:color w:val="000000"/>
            <w:sz w:val="22"/>
            <w:szCs w:val="22"/>
          </w:rPr>
          <w:t xml:space="preserve">had </w:t>
        </w:r>
      </w:ins>
      <w:ins w:id="212" w:author="Borcherding, Nicholas (CCOM Student)" w:date="2020-11-02T13:49:00Z">
        <w:r w:rsidR="00F031BF">
          <w:rPr>
            <w:rFonts w:ascii="Arial" w:hAnsi="Arial" w:cs="Arial"/>
            <w:color w:val="000000"/>
            <w:sz w:val="22"/>
            <w:szCs w:val="22"/>
          </w:rPr>
          <w:t>an independently</w:t>
        </w:r>
      </w:ins>
      <w:ins w:id="213" w:author="Borcherding, Nicholas (CCOM Student)" w:date="2020-11-02T13:48:00Z">
        <w:r w:rsidR="00F031BF">
          <w:rPr>
            <w:rFonts w:ascii="Arial" w:hAnsi="Arial" w:cs="Arial"/>
            <w:color w:val="000000"/>
            <w:sz w:val="22"/>
            <w:szCs w:val="22"/>
          </w:rPr>
          <w:t xml:space="preserve"> high degree with the </w:t>
        </w:r>
      </w:ins>
      <w:ins w:id="214" w:author="Borcherding, Nicholas (CCOM Student)" w:date="2020-11-02T13:49:00Z">
        <w:r w:rsidR="00F031BF">
          <w:rPr>
            <w:rFonts w:ascii="Arial" w:hAnsi="Arial" w:cs="Arial"/>
            <w:color w:val="000000"/>
            <w:sz w:val="22"/>
            <w:szCs w:val="22"/>
          </w:rPr>
          <w:t>CD8_6, suggesting the possible interaction</w:t>
        </w:r>
      </w:ins>
      <w:ins w:id="215" w:author="Borcherding, Nicholas (CCOM Student)" w:date="2020-11-02T13:50:00Z">
        <w:r w:rsidR="00F031BF">
          <w:rPr>
            <w:rFonts w:ascii="Arial" w:hAnsi="Arial" w:cs="Arial"/>
            <w:color w:val="000000"/>
            <w:sz w:val="22"/>
            <w:szCs w:val="22"/>
          </w:rPr>
          <w:t xml:space="preserve"> or coordination between</w:t>
        </w:r>
      </w:ins>
      <w:ins w:id="216" w:author="Borcherding, Nicholas (CCOM Student)" w:date="2020-11-02T13:49:00Z">
        <w:r w:rsidR="00F031BF">
          <w:rPr>
            <w:rFonts w:ascii="Arial" w:hAnsi="Arial" w:cs="Arial"/>
            <w:color w:val="000000"/>
            <w:sz w:val="22"/>
            <w:szCs w:val="22"/>
          </w:rPr>
          <w:t xml:space="preserve"> lymphoid and myeloid cells in</w:t>
        </w:r>
      </w:ins>
      <w:ins w:id="217" w:author="Borcherding, Nicholas (CCOM Student)" w:date="2020-11-02T13:50:00Z">
        <w:r w:rsidR="00F031BF">
          <w:rPr>
            <w:rFonts w:ascii="Arial" w:hAnsi="Arial" w:cs="Arial"/>
            <w:color w:val="000000"/>
            <w:sz w:val="22"/>
            <w:szCs w:val="22"/>
          </w:rPr>
          <w:t xml:space="preserve"> ccRCC</w:t>
        </w:r>
      </w:ins>
      <w:ins w:id="218" w:author="Borcherding, Nicholas (CCOM Student)" w:date="2020-11-02T13:49:00Z">
        <w:r w:rsidR="00F031BF">
          <w:rPr>
            <w:rFonts w:ascii="Arial" w:hAnsi="Arial" w:cs="Arial"/>
            <w:color w:val="000000"/>
            <w:sz w:val="22"/>
            <w:szCs w:val="22"/>
          </w:rPr>
          <w:t>.</w:t>
        </w:r>
      </w:ins>
      <w:ins w:id="219" w:author="Borcherding, Nicholas (CCOM Student)" w:date="2020-11-02T13:48:00Z">
        <w:r w:rsidR="00F031BF">
          <w:rPr>
            <w:rFonts w:ascii="Arial" w:hAnsi="Arial" w:cs="Arial"/>
            <w:color w:val="000000"/>
            <w:sz w:val="22"/>
            <w:szCs w:val="22"/>
          </w:rPr>
          <w:t xml:space="preserve"> </w:t>
        </w:r>
      </w:ins>
      <w:r w:rsidR="009E3D20" w:rsidRPr="0002326A">
        <w:rPr>
          <w:rFonts w:ascii="Arial" w:hAnsi="Arial" w:cs="Arial"/>
          <w:color w:val="000000"/>
          <w:sz w:val="22"/>
          <w:szCs w:val="22"/>
        </w:rPr>
        <w:t xml:space="preserve"> </w:t>
      </w:r>
      <w:r w:rsidR="00272B1C" w:rsidRPr="0002326A">
        <w:rPr>
          <w:rFonts w:ascii="Arial" w:hAnsi="Arial" w:cs="Arial"/>
          <w:color w:val="000000"/>
          <w:sz w:val="22"/>
          <w:szCs w:val="22"/>
        </w:rPr>
        <w:t>The increased immunogenicity of ccRCC has been tied to upregulation of the antigen presenting machinery expression through MHC-I</w:t>
      </w:r>
      <w:ins w:id="220" w:author="Borcherding, Nicholas (CCOM Student)" w:date="2020-11-02T13:26:00Z">
        <w:r w:rsidR="003E01D3">
          <w:rPr>
            <w:rFonts w:ascii="Arial" w:hAnsi="Arial" w:cs="Arial"/>
            <w:color w:val="000000"/>
            <w:sz w:val="22"/>
            <w:szCs w:val="22"/>
          </w:rPr>
          <w:t>.</w:t>
        </w:r>
      </w:ins>
      <w:del w:id="221" w:author="Borcherding, Nicholas (CCOM Student)" w:date="2020-11-02T13:26:00Z">
        <w:r w:rsidR="00272B1C" w:rsidRPr="0002326A" w:rsidDel="003E01D3">
          <w:rPr>
            <w:rFonts w:ascii="Arial" w:hAnsi="Arial" w:cs="Arial"/>
            <w:color w:val="000000"/>
            <w:sz w:val="22"/>
            <w:szCs w:val="22"/>
          </w:rPr>
          <w:delText xml:space="preserve"> </w:delText>
        </w:r>
      </w:del>
      <w:r w:rsidR="00272B1C"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Biology","id":"ITEM-1","issue":"1","issued":{"date-parts":[["2016"]]},"page":"1-25","title":"Tumor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mendeley":{"formattedCitation":"&lt;sup&gt;51&lt;/sup&gt;","plainTextFormattedCitation":"51","previouslyFormattedCitation":"&lt;sup&gt;50&lt;/sup&gt;"},"properties":{"noteIndex":0},"schema":"https://github.com/citation-style-language/schema/raw/master/csl-citation.json"}</w:instrText>
      </w:r>
      <w:r w:rsidR="00272B1C"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51</w:t>
      </w:r>
      <w:r w:rsidR="00272B1C" w:rsidRPr="0002326A">
        <w:rPr>
          <w:rFonts w:ascii="Arial" w:hAnsi="Arial" w:cs="Arial"/>
          <w:color w:val="000000"/>
          <w:sz w:val="22"/>
          <w:szCs w:val="22"/>
        </w:rPr>
        <w:fldChar w:fldCharType="end"/>
      </w:r>
      <w:del w:id="222" w:author="Borcherding, Nicholas (CCOM Student)" w:date="2020-11-02T13:26:00Z">
        <w:r w:rsidR="00272B1C" w:rsidRPr="0002326A" w:rsidDel="003E01D3">
          <w:rPr>
            <w:rFonts w:ascii="Arial" w:hAnsi="Arial" w:cs="Arial"/>
            <w:color w:val="000000"/>
            <w:sz w:val="22"/>
            <w:szCs w:val="22"/>
          </w:rPr>
          <w:delText>.</w:delText>
        </w:r>
      </w:del>
      <w:r w:rsidR="005B103D" w:rsidRPr="0002326A">
        <w:rPr>
          <w:rFonts w:ascii="Arial" w:hAnsi="Arial" w:cs="Arial"/>
          <w:color w:val="000000"/>
          <w:sz w:val="22"/>
          <w:szCs w:val="22"/>
        </w:rPr>
        <w:t xml:space="preserve"> </w:t>
      </w:r>
      <w:r w:rsidR="006B42C9">
        <w:rPr>
          <w:rFonts w:ascii="Arial" w:hAnsi="Arial" w:cs="Arial"/>
          <w:color w:val="000000"/>
          <w:sz w:val="22"/>
          <w:szCs w:val="22"/>
        </w:rPr>
        <w:t xml:space="preserve">Across the myeloid subclustering, there was gene enrichment for MHC class I processing and presentation machinery in the DC subsets, while the macrophages had increased MHC class II enrichment (Supplemental Figure </w:t>
      </w:r>
      <w:ins w:id="223" w:author="Borcherding, Nicholas (CCOM Student)" w:date="2020-11-02T15:37:00Z">
        <w:r w:rsidR="008D26F1">
          <w:rPr>
            <w:rFonts w:ascii="Arial" w:hAnsi="Arial" w:cs="Arial"/>
            <w:color w:val="000000"/>
            <w:sz w:val="22"/>
            <w:szCs w:val="22"/>
          </w:rPr>
          <w:t>6</w:t>
        </w:r>
      </w:ins>
      <w:del w:id="224" w:author="Borcherding, Nicholas (CCOM Student)" w:date="2020-11-02T15:37:00Z">
        <w:r w:rsidR="001A73F2" w:rsidDel="008D26F1">
          <w:rPr>
            <w:rFonts w:ascii="Arial" w:hAnsi="Arial" w:cs="Arial"/>
            <w:color w:val="000000"/>
            <w:sz w:val="22"/>
            <w:szCs w:val="22"/>
          </w:rPr>
          <w:delText>5</w:delText>
        </w:r>
      </w:del>
      <w:r w:rsidR="006B42C9">
        <w:rPr>
          <w:rFonts w:ascii="Arial" w:hAnsi="Arial" w:cs="Arial"/>
          <w:color w:val="000000"/>
          <w:sz w:val="22"/>
          <w:szCs w:val="22"/>
        </w:rPr>
        <w:t xml:space="preserve">). </w:t>
      </w:r>
      <w:r w:rsidR="00B015AB" w:rsidRPr="0002326A">
        <w:rPr>
          <w:rFonts w:ascii="Arial" w:hAnsi="Arial" w:cs="Arial"/>
          <w:color w:val="000000"/>
          <w:sz w:val="22"/>
          <w:szCs w:val="22"/>
        </w:rPr>
        <w:t xml:space="preserve">Although several distinct DC populations were detected and there was a trend for increase in </w:t>
      </w:r>
      <w:r w:rsidR="008F11D6">
        <w:rPr>
          <w:rFonts w:ascii="Arial" w:hAnsi="Arial" w:cs="Arial"/>
          <w:color w:val="000000"/>
          <w:sz w:val="22"/>
          <w:szCs w:val="22"/>
        </w:rPr>
        <w:t>c</w:t>
      </w:r>
      <w:r w:rsidR="00B015AB" w:rsidRPr="0002326A">
        <w:rPr>
          <w:rFonts w:ascii="Arial" w:hAnsi="Arial" w:cs="Arial"/>
          <w:color w:val="000000"/>
          <w:sz w:val="22"/>
          <w:szCs w:val="22"/>
        </w:rPr>
        <w:t>DC1 subset (subcluster 15)</w:t>
      </w:r>
      <w:r w:rsidR="008F11D6">
        <w:rPr>
          <w:rFonts w:ascii="Arial" w:hAnsi="Arial" w:cs="Arial"/>
          <w:color w:val="000000"/>
          <w:sz w:val="22"/>
          <w:szCs w:val="22"/>
        </w:rPr>
        <w:t xml:space="preserve"> with known function of tumor antigen cross-presentation</w:t>
      </w:r>
      <w:r w:rsidR="00B015AB" w:rsidRPr="0002326A">
        <w:rPr>
          <w:rFonts w:ascii="Arial" w:hAnsi="Arial" w:cs="Arial"/>
          <w:color w:val="000000"/>
          <w:sz w:val="22"/>
          <w:szCs w:val="22"/>
        </w:rPr>
        <w:t>, further analysis was limited by the total number of DCs isolated.</w:t>
      </w:r>
      <w:r w:rsidR="00885FC7" w:rsidRPr="0002326A">
        <w:rPr>
          <w:rFonts w:ascii="Arial" w:hAnsi="Arial" w:cs="Arial"/>
          <w:color w:val="000000"/>
          <w:sz w:val="22"/>
          <w:szCs w:val="22"/>
        </w:rPr>
        <w:t xml:space="preserve"> </w:t>
      </w:r>
    </w:p>
    <w:p w14:paraId="6BCFA4A1" w14:textId="396DEBAE" w:rsidR="00B015AB" w:rsidRDefault="00B015AB" w:rsidP="0038281C">
      <w:pPr>
        <w:pStyle w:val="Paragraph"/>
        <w:snapToGrid w:val="0"/>
        <w:spacing w:line="480" w:lineRule="auto"/>
        <w:ind w:firstLine="0"/>
        <w:rPr>
          <w:rFonts w:ascii="Arial" w:hAnsi="Arial" w:cs="Arial"/>
          <w:color w:val="000000"/>
          <w:sz w:val="22"/>
          <w:szCs w:val="22"/>
        </w:rPr>
      </w:pPr>
    </w:p>
    <w:p w14:paraId="04A54E04" w14:textId="5B8F31EC" w:rsidR="0038281C" w:rsidRPr="0002326A" w:rsidRDefault="001F7933" w:rsidP="005148D8">
      <w:pPr>
        <w:spacing w:line="480" w:lineRule="auto"/>
        <w:jc w:val="both"/>
        <w:rPr>
          <w:rFonts w:ascii="Arial" w:hAnsi="Arial" w:cs="Arial"/>
          <w:color w:val="000000"/>
          <w:sz w:val="22"/>
          <w:szCs w:val="22"/>
        </w:rPr>
      </w:pPr>
      <w:r w:rsidRPr="005148D8">
        <w:rPr>
          <w:rFonts w:ascii="Arial" w:hAnsi="Arial" w:cs="Arial"/>
          <w:color w:val="000000"/>
          <w:sz w:val="22"/>
          <w:szCs w:val="22"/>
        </w:rPr>
        <w:t xml:space="preserve">Our strategy of single cell analysis performed on immune cells taking into consideration the frequencies of lymphoid and myeloid cells during flow sorting provides a powerful way to identify </w:t>
      </w:r>
      <w:r w:rsidR="00C4699B">
        <w:rPr>
          <w:rFonts w:ascii="Arial" w:hAnsi="Arial" w:cs="Arial"/>
          <w:color w:val="000000"/>
          <w:sz w:val="22"/>
          <w:szCs w:val="22"/>
        </w:rPr>
        <w:t xml:space="preserve">the </w:t>
      </w:r>
      <w:r w:rsidRPr="005148D8">
        <w:rPr>
          <w:rFonts w:ascii="Arial" w:hAnsi="Arial" w:cs="Arial"/>
          <w:color w:val="000000"/>
          <w:sz w:val="22"/>
          <w:szCs w:val="22"/>
        </w:rPr>
        <w:t xml:space="preserve">relationship between proportion of cell types and corresponding immune cell states. With the population structure and gene programs defined in our study for multiple immune populations, we showed that though the patients showed variable proportions of lymphoid and myeloid in each </w:t>
      </w:r>
      <w:r w:rsidRPr="005148D8">
        <w:rPr>
          <w:rFonts w:ascii="Arial" w:hAnsi="Arial" w:cs="Arial"/>
          <w:color w:val="000000"/>
          <w:sz w:val="22"/>
          <w:szCs w:val="22"/>
        </w:rPr>
        <w:lastRenderedPageBreak/>
        <w:t>cell state, the number of states remain limited. Our study has limitations</w:t>
      </w:r>
      <w:r w:rsidR="005148D8" w:rsidRPr="005148D8">
        <w:rPr>
          <w:rFonts w:ascii="Arial" w:hAnsi="Arial" w:cs="Arial"/>
          <w:color w:val="000000"/>
          <w:sz w:val="22"/>
          <w:szCs w:val="22"/>
        </w:rPr>
        <w:t>, including the small total number of samples (n=7), the rarity of certain cell populations, and the need for further functional characterizations of these immune populations.</w:t>
      </w:r>
      <w:r w:rsidR="005148D8">
        <w:rPr>
          <w:rFonts w:ascii="Arial" w:hAnsi="Arial" w:cs="Arial"/>
          <w:color w:val="000000"/>
          <w:sz w:val="22"/>
          <w:szCs w:val="22"/>
        </w:rPr>
        <w:t xml:space="preserve"> However, taken together, we provide a transcriptional and clonotypic map of ccRCC immune cells that in hope to gain </w:t>
      </w:r>
      <w:r w:rsidR="0038281C" w:rsidRPr="0002326A">
        <w:rPr>
          <w:rFonts w:ascii="Arial" w:hAnsi="Arial" w:cs="Arial"/>
          <w:color w:val="000000"/>
          <w:sz w:val="22"/>
          <w:szCs w:val="22"/>
        </w:rPr>
        <w:t>insight into biomarkers and therapeutic targets in ccRCC.</w:t>
      </w:r>
    </w:p>
    <w:p w14:paraId="40B311E0" w14:textId="30C1A434" w:rsidR="00496F98" w:rsidRPr="0002326A" w:rsidRDefault="00496F98" w:rsidP="00496F98">
      <w:pPr>
        <w:pStyle w:val="Paragraph"/>
        <w:snapToGrid w:val="0"/>
        <w:ind w:firstLine="0"/>
        <w:rPr>
          <w:rFonts w:ascii="Arial" w:hAnsi="Arial" w:cs="Arial"/>
          <w:color w:val="000000"/>
          <w:sz w:val="22"/>
          <w:szCs w:val="22"/>
        </w:rPr>
      </w:pPr>
    </w:p>
    <w:p w14:paraId="5FD5FDD5" w14:textId="77777777" w:rsidR="00250FBC" w:rsidRPr="0002326A" w:rsidRDefault="00250FBC" w:rsidP="002E4EFB">
      <w:pPr>
        <w:spacing w:line="480" w:lineRule="auto"/>
        <w:jc w:val="both"/>
        <w:rPr>
          <w:rFonts w:ascii="Arial" w:hAnsi="Arial" w:cs="Arial"/>
          <w:sz w:val="22"/>
          <w:szCs w:val="22"/>
        </w:rPr>
      </w:pPr>
    </w:p>
    <w:p w14:paraId="7904C4FE" w14:textId="77777777" w:rsidR="00F031BF" w:rsidRDefault="00F031BF" w:rsidP="002E4EFB">
      <w:pPr>
        <w:spacing w:line="480" w:lineRule="auto"/>
        <w:jc w:val="both"/>
        <w:rPr>
          <w:ins w:id="225" w:author="Borcherding, Nicholas (CCOM Student)" w:date="2020-11-02T13:50:00Z"/>
          <w:rFonts w:ascii="Arial" w:hAnsi="Arial" w:cs="Arial"/>
          <w:b/>
          <w:color w:val="000000"/>
          <w:sz w:val="22"/>
          <w:szCs w:val="22"/>
        </w:rPr>
      </w:pPr>
    </w:p>
    <w:p w14:paraId="3680F3A4" w14:textId="510647FE"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Acknowledgments</w:t>
      </w:r>
    </w:p>
    <w:p w14:paraId="61124083" w14:textId="0DF621F2" w:rsidR="00244E36" w:rsidRPr="0002326A" w:rsidRDefault="00CB2EE0" w:rsidP="002E4EFB">
      <w:pPr>
        <w:spacing w:line="480" w:lineRule="auto"/>
        <w:jc w:val="both"/>
        <w:rPr>
          <w:rFonts w:ascii="Arial" w:hAnsi="Arial" w:cs="Arial"/>
          <w:bCs/>
          <w:color w:val="000000"/>
          <w:sz w:val="22"/>
          <w:szCs w:val="22"/>
        </w:rPr>
      </w:pPr>
      <w:r w:rsidRPr="0002326A">
        <w:rPr>
          <w:rFonts w:ascii="Arial" w:hAnsi="Arial" w:cs="Arial"/>
          <w:bCs/>
          <w:color w:val="000000"/>
          <w:sz w:val="22"/>
          <w:szCs w:val="22"/>
        </w:rPr>
        <w:t>We thank Michael Knudson, Rita Sigmund, Joe Galbraith, Janice Cook-</w:t>
      </w:r>
      <w:proofErr w:type="spellStart"/>
      <w:r w:rsidRPr="0002326A">
        <w:rPr>
          <w:rFonts w:ascii="Arial" w:hAnsi="Arial" w:cs="Arial"/>
          <w:bCs/>
          <w:color w:val="000000"/>
          <w:sz w:val="22"/>
          <w:szCs w:val="22"/>
        </w:rPr>
        <w:t>Granroth</w:t>
      </w:r>
      <w:proofErr w:type="spellEnd"/>
      <w:r w:rsidRPr="0002326A">
        <w:rPr>
          <w:rFonts w:ascii="Arial" w:hAnsi="Arial" w:cs="Arial"/>
          <w:bCs/>
          <w:color w:val="000000"/>
          <w:sz w:val="22"/>
          <w:szCs w:val="22"/>
        </w:rPr>
        <w:t xml:space="preserve">, Bethany </w:t>
      </w:r>
      <w:proofErr w:type="spellStart"/>
      <w:r w:rsidRPr="0002326A">
        <w:rPr>
          <w:rFonts w:ascii="Arial" w:hAnsi="Arial" w:cs="Arial"/>
          <w:bCs/>
          <w:color w:val="000000"/>
          <w:sz w:val="22"/>
          <w:szCs w:val="22"/>
        </w:rPr>
        <w:t>Kilburg</w:t>
      </w:r>
      <w:proofErr w:type="spellEnd"/>
      <w:r w:rsidRPr="0002326A">
        <w:rPr>
          <w:rFonts w:ascii="Arial" w:hAnsi="Arial" w:cs="Arial"/>
          <w:bCs/>
          <w:color w:val="000000"/>
          <w:sz w:val="22"/>
          <w:szCs w:val="22"/>
        </w:rPr>
        <w:t xml:space="preserve"> and Celeste </w:t>
      </w:r>
      <w:proofErr w:type="spellStart"/>
      <w:r w:rsidRPr="0002326A">
        <w:rPr>
          <w:rFonts w:ascii="Arial" w:hAnsi="Arial" w:cs="Arial"/>
          <w:bCs/>
          <w:color w:val="000000"/>
          <w:sz w:val="22"/>
          <w:szCs w:val="22"/>
        </w:rPr>
        <w:t>Charchalac</w:t>
      </w:r>
      <w:proofErr w:type="spellEnd"/>
      <w:r w:rsidRPr="0002326A">
        <w:rPr>
          <w:rFonts w:ascii="Arial" w:hAnsi="Arial" w:cs="Arial"/>
          <w:bCs/>
          <w:color w:val="000000"/>
          <w:sz w:val="22"/>
          <w:szCs w:val="22"/>
        </w:rPr>
        <w:t xml:space="preserve"> from University of Iowa Carver College of Medicine, Tissue Procurement Core (TPC) and Genito-Urologic Tissue Repository (GUMER) for receiving biological samples and clinical data. We thank Justin </w:t>
      </w:r>
      <w:proofErr w:type="spellStart"/>
      <w:r w:rsidRPr="0002326A">
        <w:rPr>
          <w:rFonts w:ascii="Arial" w:hAnsi="Arial" w:cs="Arial"/>
          <w:bCs/>
          <w:color w:val="000000"/>
          <w:sz w:val="22"/>
          <w:szCs w:val="22"/>
        </w:rPr>
        <w:t>Fishbaugh</w:t>
      </w:r>
      <w:proofErr w:type="spellEnd"/>
      <w:r w:rsidRPr="0002326A">
        <w:rPr>
          <w:rFonts w:ascii="Arial" w:hAnsi="Arial" w:cs="Arial"/>
          <w:bCs/>
          <w:color w:val="000000"/>
          <w:sz w:val="22"/>
          <w:szCs w:val="22"/>
        </w:rPr>
        <w:t xml:space="preserve">, Heath </w:t>
      </w:r>
      <w:proofErr w:type="spellStart"/>
      <w:r w:rsidRPr="0002326A">
        <w:rPr>
          <w:rFonts w:ascii="Arial" w:hAnsi="Arial" w:cs="Arial"/>
          <w:bCs/>
          <w:color w:val="000000"/>
          <w:sz w:val="22"/>
          <w:szCs w:val="22"/>
        </w:rPr>
        <w:t>Vignes</w:t>
      </w:r>
      <w:proofErr w:type="spellEnd"/>
      <w:r w:rsidRPr="0002326A">
        <w:rPr>
          <w:rFonts w:ascii="Arial" w:hAnsi="Arial" w:cs="Arial"/>
          <w:bCs/>
          <w:color w:val="000000"/>
          <w:sz w:val="22"/>
          <w:szCs w:val="22"/>
        </w:rPr>
        <w:t xml:space="preserve"> and Michael </w:t>
      </w:r>
      <w:proofErr w:type="spellStart"/>
      <w:r w:rsidRPr="0002326A">
        <w:rPr>
          <w:rFonts w:ascii="Arial" w:hAnsi="Arial" w:cs="Arial"/>
          <w:bCs/>
          <w:color w:val="000000"/>
          <w:sz w:val="22"/>
          <w:szCs w:val="22"/>
        </w:rPr>
        <w:t>Shey</w:t>
      </w:r>
      <w:proofErr w:type="spellEnd"/>
      <w:r w:rsidRPr="0002326A">
        <w:rPr>
          <w:rFonts w:ascii="Arial" w:hAnsi="Arial" w:cs="Arial"/>
          <w:bCs/>
          <w:color w:val="000000"/>
          <w:sz w:val="22"/>
          <w:szCs w:val="22"/>
        </w:rPr>
        <w:t xml:space="preserve"> from the University of Iowa Flow Cytometry Facility. We thank Kevin </w:t>
      </w:r>
      <w:proofErr w:type="spellStart"/>
      <w:r w:rsidRPr="0002326A">
        <w:rPr>
          <w:rFonts w:ascii="Arial" w:hAnsi="Arial" w:cs="Arial"/>
          <w:bCs/>
          <w:color w:val="000000"/>
          <w:sz w:val="22"/>
          <w:szCs w:val="22"/>
        </w:rPr>
        <w:t>Knudtson</w:t>
      </w:r>
      <w:proofErr w:type="spellEnd"/>
      <w:r w:rsidRPr="0002326A">
        <w:rPr>
          <w:rFonts w:ascii="Arial" w:hAnsi="Arial" w:cs="Arial"/>
          <w:bCs/>
          <w:color w:val="000000"/>
          <w:sz w:val="22"/>
          <w:szCs w:val="22"/>
        </w:rPr>
        <w:t xml:space="preserve">, Mary </w:t>
      </w:r>
      <w:proofErr w:type="spellStart"/>
      <w:r w:rsidRPr="0002326A">
        <w:rPr>
          <w:rFonts w:ascii="Arial" w:hAnsi="Arial" w:cs="Arial"/>
          <w:bCs/>
          <w:color w:val="000000"/>
          <w:sz w:val="22"/>
          <w:szCs w:val="22"/>
        </w:rPr>
        <w:t>Boes</w:t>
      </w:r>
      <w:proofErr w:type="spellEnd"/>
      <w:r w:rsidRPr="0002326A">
        <w:rPr>
          <w:rFonts w:ascii="Arial" w:hAnsi="Arial" w:cs="Arial"/>
          <w:bCs/>
          <w:color w:val="000000"/>
          <w:sz w:val="22"/>
          <w:szCs w:val="22"/>
        </w:rPr>
        <w:t xml:space="preserve">, Garry Hauser and Mari Eyestone from the Iowa Institute of Human Genetics (IIHG) Genomics Division for planning and assisting use of Next Gen Sequencing (NGS) platforms, Diana Kolb from the IIHG Bioinformatics Division and the University of Iowa High Performance Computing (HPC) facility. </w:t>
      </w:r>
    </w:p>
    <w:p w14:paraId="39C8B0BC" w14:textId="77777777" w:rsidR="00244E36" w:rsidRPr="0002326A" w:rsidRDefault="00244E36" w:rsidP="002E4EFB">
      <w:pPr>
        <w:spacing w:line="480" w:lineRule="auto"/>
        <w:jc w:val="both"/>
        <w:rPr>
          <w:rFonts w:ascii="Arial" w:hAnsi="Arial" w:cs="Arial"/>
          <w:bCs/>
          <w:color w:val="000000"/>
          <w:sz w:val="22"/>
          <w:szCs w:val="22"/>
        </w:rPr>
      </w:pPr>
    </w:p>
    <w:p w14:paraId="25F8152D"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Funding</w:t>
      </w:r>
    </w:p>
    <w:p w14:paraId="45F9BAE5" w14:textId="689B657A" w:rsidR="00CB2EE0" w:rsidRPr="0002326A" w:rsidRDefault="00244E36" w:rsidP="008F11D6">
      <w:pPr>
        <w:spacing w:line="480" w:lineRule="auto"/>
        <w:rPr>
          <w:rFonts w:ascii="Arial" w:hAnsi="Arial" w:cs="Arial"/>
          <w:bCs/>
          <w:sz w:val="22"/>
          <w:szCs w:val="22"/>
        </w:rPr>
      </w:pPr>
      <w:r w:rsidRPr="0002326A">
        <w:rPr>
          <w:rFonts w:ascii="Arial" w:hAnsi="Arial" w:cs="Arial"/>
          <w:bCs/>
          <w:sz w:val="22"/>
          <w:szCs w:val="22"/>
        </w:rPr>
        <w:t>Funding for this project was provided</w:t>
      </w:r>
      <w:r w:rsidR="007C3051" w:rsidRPr="0002326A">
        <w:rPr>
          <w:rFonts w:ascii="Arial" w:hAnsi="Arial" w:cs="Arial"/>
          <w:bCs/>
          <w:sz w:val="22"/>
          <w:szCs w:val="22"/>
        </w:rPr>
        <w:t xml:space="preserve"> </w:t>
      </w:r>
      <w:r w:rsidR="007C3051" w:rsidRPr="0002326A">
        <w:rPr>
          <w:rFonts w:ascii="Arial" w:hAnsi="Arial" w:cs="Arial"/>
          <w:bCs/>
          <w:color w:val="000000"/>
          <w:sz w:val="22"/>
          <w:szCs w:val="22"/>
        </w:rPr>
        <w:t xml:space="preserve">by Rock ‘N’ Ride Foundation (PI: Y.Z.) and </w:t>
      </w:r>
      <w:r w:rsidRPr="0002326A">
        <w:rPr>
          <w:rFonts w:ascii="Arial" w:hAnsi="Arial" w:cs="Arial"/>
          <w:bCs/>
          <w:sz w:val="22"/>
          <w:szCs w:val="22"/>
        </w:rPr>
        <w:t>from the National Institute of Health under the R01</w:t>
      </w:r>
      <w:r w:rsidR="007C3051" w:rsidRPr="0002326A">
        <w:rPr>
          <w:rFonts w:ascii="Arial" w:hAnsi="Arial" w:cs="Arial"/>
          <w:bCs/>
          <w:sz w:val="22"/>
          <w:szCs w:val="22"/>
        </w:rPr>
        <w:t xml:space="preserve"> CA200673 (PI: W.Z.), R01 CA203834 (PI: W.Z.), </w:t>
      </w:r>
      <w:r w:rsidRPr="0002326A">
        <w:rPr>
          <w:rFonts w:ascii="Arial" w:hAnsi="Arial" w:cs="Arial"/>
          <w:bCs/>
          <w:sz w:val="22"/>
          <w:szCs w:val="22"/>
        </w:rPr>
        <w:t xml:space="preserve">K08 </w:t>
      </w:r>
      <w:r w:rsidRPr="0002326A">
        <w:rPr>
          <w:rFonts w:ascii="Arial" w:hAnsi="Arial" w:cs="Arial"/>
          <w:bCs/>
          <w:color w:val="000000"/>
          <w:sz w:val="22"/>
          <w:szCs w:val="22"/>
        </w:rPr>
        <w:t>CA226391</w:t>
      </w:r>
      <w:r w:rsidRPr="0002326A">
        <w:rPr>
          <w:rFonts w:ascii="Arial" w:hAnsi="Arial" w:cs="Arial"/>
          <w:bCs/>
          <w:sz w:val="22"/>
          <w:szCs w:val="22"/>
        </w:rPr>
        <w:t xml:space="preserve"> (PI: R.W.J) and F30 CA206255 (PI: N.B.).</w:t>
      </w:r>
      <w:r w:rsidR="007C3051" w:rsidRPr="0002326A">
        <w:rPr>
          <w:rFonts w:ascii="Arial" w:hAnsi="Arial" w:cs="Arial"/>
          <w:bCs/>
          <w:sz w:val="22"/>
          <w:szCs w:val="22"/>
        </w:rPr>
        <w:t xml:space="preserve"> </w:t>
      </w:r>
      <w:r w:rsidR="008F11D6">
        <w:rPr>
          <w:rFonts w:ascii="Arial" w:hAnsi="Arial" w:cs="Arial"/>
          <w:bCs/>
          <w:sz w:val="22"/>
          <w:szCs w:val="22"/>
        </w:rPr>
        <w:t xml:space="preserve">W.Z. was also supported by </w:t>
      </w:r>
      <w:r w:rsidR="008F11D6" w:rsidRPr="008F11D6">
        <w:rPr>
          <w:rFonts w:ascii="Arial" w:hAnsi="Arial" w:cs="Arial"/>
          <w:bCs/>
          <w:sz w:val="22"/>
          <w:szCs w:val="22"/>
        </w:rPr>
        <w:t>DOD/CDMRP grant</w:t>
      </w:r>
      <w:r w:rsidR="008F11D6">
        <w:rPr>
          <w:rFonts w:ascii="Arial" w:hAnsi="Arial" w:cs="Arial"/>
          <w:bCs/>
          <w:sz w:val="22"/>
          <w:szCs w:val="22"/>
        </w:rPr>
        <w:t xml:space="preserve"> </w:t>
      </w:r>
      <w:r w:rsidR="008F11D6" w:rsidRPr="008F11D6">
        <w:rPr>
          <w:rFonts w:ascii="Arial" w:hAnsi="Arial" w:cs="Arial"/>
          <w:bCs/>
          <w:sz w:val="22"/>
          <w:szCs w:val="22"/>
        </w:rPr>
        <w:t>BC180227 (</w:t>
      </w:r>
      <w:r w:rsidR="008F11D6">
        <w:rPr>
          <w:rFonts w:ascii="Arial" w:hAnsi="Arial" w:cs="Arial"/>
          <w:bCs/>
          <w:sz w:val="22"/>
          <w:szCs w:val="22"/>
        </w:rPr>
        <w:t>PI:</w:t>
      </w:r>
      <w:r w:rsidR="00FA0689">
        <w:rPr>
          <w:rFonts w:ascii="Arial" w:hAnsi="Arial" w:cs="Arial"/>
          <w:bCs/>
          <w:sz w:val="22"/>
          <w:szCs w:val="22"/>
        </w:rPr>
        <w:t xml:space="preserve"> </w:t>
      </w:r>
      <w:r w:rsidR="008F11D6" w:rsidRPr="008F11D6">
        <w:rPr>
          <w:rFonts w:ascii="Arial" w:hAnsi="Arial" w:cs="Arial"/>
          <w:bCs/>
          <w:sz w:val="22"/>
          <w:szCs w:val="22"/>
        </w:rPr>
        <w:t>W.Z.), and an endowment from the Dr. and Mrs. James Robert Spencer Family</w:t>
      </w:r>
      <w:r w:rsidR="008F11D6">
        <w:rPr>
          <w:rFonts w:ascii="Arial" w:hAnsi="Arial" w:cs="Arial"/>
          <w:bCs/>
          <w:sz w:val="22"/>
          <w:szCs w:val="22"/>
        </w:rPr>
        <w:t xml:space="preserve"> </w:t>
      </w:r>
      <w:r w:rsidR="008F11D6" w:rsidRPr="008F11D6">
        <w:rPr>
          <w:rFonts w:ascii="Arial" w:hAnsi="Arial" w:cs="Arial"/>
          <w:bCs/>
          <w:sz w:val="22"/>
          <w:szCs w:val="22"/>
        </w:rPr>
        <w:t>Cancer Research Fund (</w:t>
      </w:r>
      <w:r w:rsidR="008F11D6">
        <w:rPr>
          <w:rFonts w:ascii="Arial" w:hAnsi="Arial" w:cs="Arial"/>
          <w:bCs/>
          <w:sz w:val="22"/>
          <w:szCs w:val="22"/>
        </w:rPr>
        <w:t xml:space="preserve">PI: </w:t>
      </w:r>
      <w:r w:rsidR="008F11D6" w:rsidRPr="008F11D6">
        <w:rPr>
          <w:rFonts w:ascii="Arial" w:hAnsi="Arial" w:cs="Arial"/>
          <w:bCs/>
          <w:sz w:val="22"/>
          <w:szCs w:val="22"/>
        </w:rPr>
        <w:t>W.Z.)</w:t>
      </w:r>
      <w:r w:rsidR="008F11D6" w:rsidRPr="008F11D6">
        <w:rPr>
          <w:rFonts w:ascii="Arial" w:hAnsi="Arial" w:cs="Arial"/>
          <w:bCs/>
          <w:color w:val="000000"/>
          <w:sz w:val="22"/>
          <w:szCs w:val="22"/>
        </w:rPr>
        <w:t xml:space="preserve"> </w:t>
      </w:r>
      <w:r w:rsidR="00CB2EE0" w:rsidRPr="0002326A">
        <w:rPr>
          <w:rFonts w:ascii="Arial" w:hAnsi="Arial" w:cs="Arial"/>
          <w:bCs/>
          <w:color w:val="000000"/>
          <w:sz w:val="22"/>
          <w:szCs w:val="22"/>
        </w:rPr>
        <w:t xml:space="preserve">The flow cytometry </w:t>
      </w:r>
      <w:r w:rsidRPr="0002326A">
        <w:rPr>
          <w:rFonts w:ascii="Arial" w:hAnsi="Arial" w:cs="Arial"/>
          <w:bCs/>
          <w:color w:val="000000"/>
          <w:sz w:val="22"/>
          <w:szCs w:val="22"/>
        </w:rPr>
        <w:t xml:space="preserve">and sequencing </w:t>
      </w:r>
      <w:r w:rsidRPr="0002326A">
        <w:rPr>
          <w:rStyle w:val="Strong"/>
          <w:rFonts w:ascii="Arial" w:hAnsi="Arial" w:cs="Arial"/>
          <w:b w:val="0"/>
          <w:color w:val="000000"/>
          <w:sz w:val="22"/>
          <w:szCs w:val="22"/>
        </w:rPr>
        <w:t xml:space="preserve">facilities are funded </w:t>
      </w:r>
      <w:r w:rsidR="00CB2EE0" w:rsidRPr="0002326A">
        <w:rPr>
          <w:rStyle w:val="Strong"/>
          <w:rFonts w:ascii="Arial" w:hAnsi="Arial" w:cs="Arial"/>
          <w:b w:val="0"/>
          <w:color w:val="000000"/>
          <w:sz w:val="22"/>
          <w:szCs w:val="22"/>
        </w:rPr>
        <w:t xml:space="preserve">in part, by the National Cancer Institute of the National Institutes of Health under Award Number P30CA086862. The </w:t>
      </w:r>
      <w:proofErr w:type="spellStart"/>
      <w:r w:rsidR="00CB2EE0" w:rsidRPr="0002326A">
        <w:rPr>
          <w:rFonts w:ascii="Arial" w:hAnsi="Arial" w:cs="Arial"/>
          <w:bCs/>
          <w:color w:val="000000"/>
          <w:sz w:val="22"/>
          <w:szCs w:val="22"/>
        </w:rPr>
        <w:t>FACSAria</w:t>
      </w:r>
      <w:proofErr w:type="spellEnd"/>
      <w:r w:rsidR="00CB2EE0" w:rsidRPr="0002326A">
        <w:rPr>
          <w:rFonts w:ascii="Arial" w:hAnsi="Arial" w:cs="Arial"/>
          <w:bCs/>
          <w:color w:val="000000"/>
          <w:sz w:val="22"/>
          <w:szCs w:val="22"/>
        </w:rPr>
        <w:t xml:space="preserve"> Fusion high-speed cell sorter was </w:t>
      </w:r>
      <w:r w:rsidR="00CB2EE0" w:rsidRPr="0002326A">
        <w:rPr>
          <w:rFonts w:ascii="Arial" w:hAnsi="Arial" w:cs="Arial"/>
          <w:bCs/>
          <w:color w:val="000000"/>
          <w:sz w:val="22"/>
          <w:szCs w:val="22"/>
        </w:rPr>
        <w:lastRenderedPageBreak/>
        <w:t xml:space="preserve">supported with funds from </w:t>
      </w:r>
      <w:r w:rsidR="00CB2EE0" w:rsidRPr="0002326A">
        <w:rPr>
          <w:rStyle w:val="Strong"/>
          <w:rFonts w:ascii="Arial" w:hAnsi="Arial" w:cs="Arial"/>
          <w:b w:val="0"/>
          <w:color w:val="000000"/>
          <w:sz w:val="22"/>
          <w:szCs w:val="22"/>
        </w:rPr>
        <w:t>the National Center for Research Resources of the National Institutes of Health under Award Number 1 S10 OD016199-01A1.</w:t>
      </w:r>
      <w:r w:rsidR="00CB2EE0" w:rsidRPr="0002326A">
        <w:rPr>
          <w:rFonts w:ascii="Arial" w:hAnsi="Arial" w:cs="Arial"/>
          <w:bCs/>
          <w:color w:val="000000"/>
          <w:sz w:val="22"/>
          <w:szCs w:val="22"/>
        </w:rPr>
        <w:t xml:space="preserve"> The content is solely the responsibility of the authors and does not necessarily represent the official views of the National Institutes of Health. </w:t>
      </w:r>
    </w:p>
    <w:p w14:paraId="0FA19CF9" w14:textId="77777777" w:rsidR="00CB2EE0" w:rsidRPr="0002326A" w:rsidRDefault="00CB2EE0" w:rsidP="002E4EFB">
      <w:pPr>
        <w:spacing w:line="480" w:lineRule="auto"/>
        <w:jc w:val="both"/>
        <w:rPr>
          <w:rFonts w:ascii="Arial" w:hAnsi="Arial" w:cs="Arial"/>
          <w:bCs/>
          <w:color w:val="000000"/>
          <w:sz w:val="22"/>
          <w:szCs w:val="22"/>
        </w:rPr>
      </w:pPr>
    </w:p>
    <w:p w14:paraId="5B8F64C8" w14:textId="488D6C53" w:rsidR="002E4EFB"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Author contributions</w:t>
      </w:r>
    </w:p>
    <w:p w14:paraId="115296DA" w14:textId="66F2C450"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Conception and design:</w:t>
      </w:r>
      <w:r w:rsidRPr="0002326A">
        <w:rPr>
          <w:rFonts w:ascii="Arial" w:hAnsi="Arial" w:cs="Arial"/>
          <w:bCs/>
          <w:color w:val="000000"/>
          <w:sz w:val="22"/>
          <w:szCs w:val="22"/>
        </w:rPr>
        <w:t> AV, YZ, WZ</w:t>
      </w:r>
    </w:p>
    <w:p w14:paraId="2871F40D" w14:textId="494BF884"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Development of methodology:</w:t>
      </w:r>
      <w:r w:rsidRPr="0002326A">
        <w:rPr>
          <w:rFonts w:ascii="Arial" w:hAnsi="Arial" w:cs="Arial"/>
          <w:bCs/>
          <w:color w:val="000000"/>
          <w:sz w:val="22"/>
          <w:szCs w:val="22"/>
        </w:rPr>
        <w:t> AV NB WZ</w:t>
      </w:r>
    </w:p>
    <w:p w14:paraId="36AC5BCF" w14:textId="19F5D332"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Acquisition of data:</w:t>
      </w:r>
      <w:r w:rsidRPr="0002326A">
        <w:rPr>
          <w:rFonts w:ascii="Arial" w:hAnsi="Arial" w:cs="Arial"/>
          <w:bCs/>
          <w:color w:val="000000"/>
          <w:sz w:val="22"/>
          <w:szCs w:val="22"/>
        </w:rPr>
        <w:t> KN, YZ, AV</w:t>
      </w:r>
    </w:p>
    <w:p w14:paraId="0D4AD9D0" w14:textId="699CD9E6"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Analysis and interpretation of data:</w:t>
      </w:r>
      <w:r w:rsidRPr="0002326A">
        <w:rPr>
          <w:rFonts w:ascii="Arial" w:hAnsi="Arial" w:cs="Arial"/>
          <w:bCs/>
          <w:color w:val="000000"/>
          <w:sz w:val="22"/>
          <w:szCs w:val="22"/>
        </w:rPr>
        <w:t> NB AV AS RWJ WZ YZ</w:t>
      </w:r>
    </w:p>
    <w:p w14:paraId="0B92AA3A" w14:textId="75FE7757"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Writing, review, and/or revision of the manuscript:</w:t>
      </w:r>
      <w:r w:rsidRPr="0002326A">
        <w:rPr>
          <w:rFonts w:ascii="Arial" w:hAnsi="Arial" w:cs="Arial"/>
          <w:bCs/>
          <w:color w:val="000000"/>
          <w:sz w:val="22"/>
          <w:szCs w:val="22"/>
        </w:rPr>
        <w:t> AV NB AS RWJ WZ YZ</w:t>
      </w:r>
    </w:p>
    <w:p w14:paraId="3E3530E1" w14:textId="7F5A620E"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Fonts w:ascii="Arial" w:hAnsi="Arial" w:cs="Arial"/>
          <w:bCs/>
          <w:color w:val="000000"/>
          <w:sz w:val="22"/>
          <w:szCs w:val="22"/>
        </w:rPr>
        <w:t>Supervision: YZ, WZ, RWJ</w:t>
      </w:r>
    </w:p>
    <w:p w14:paraId="2A0ABB8C" w14:textId="77777777" w:rsidR="00CB2EE0" w:rsidRPr="0002326A" w:rsidRDefault="00CB2EE0" w:rsidP="002E4EFB">
      <w:pPr>
        <w:spacing w:line="480" w:lineRule="auto"/>
        <w:jc w:val="both"/>
        <w:rPr>
          <w:rFonts w:ascii="Arial" w:hAnsi="Arial" w:cs="Arial"/>
          <w:bCs/>
          <w:color w:val="000000"/>
          <w:sz w:val="22"/>
          <w:szCs w:val="22"/>
        </w:rPr>
      </w:pPr>
    </w:p>
    <w:p w14:paraId="4BE4ED16"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Declaration of interests</w:t>
      </w:r>
    </w:p>
    <w:p w14:paraId="6BCDA515" w14:textId="1362AF1F" w:rsidR="00CB2EE0" w:rsidRPr="0002326A" w:rsidRDefault="00CB2EE0" w:rsidP="002E4EFB">
      <w:pPr>
        <w:spacing w:line="480" w:lineRule="auto"/>
        <w:jc w:val="both"/>
        <w:rPr>
          <w:rFonts w:ascii="Arial" w:hAnsi="Arial" w:cs="Arial"/>
          <w:bCs/>
          <w:color w:val="000000"/>
          <w:sz w:val="22"/>
          <w:szCs w:val="22"/>
        </w:rPr>
      </w:pPr>
      <w:r w:rsidRPr="0002326A">
        <w:rPr>
          <w:rFonts w:ascii="Arial" w:hAnsi="Arial" w:cs="Arial"/>
          <w:bCs/>
          <w:color w:val="000000"/>
          <w:sz w:val="22"/>
          <w:szCs w:val="22"/>
        </w:rPr>
        <w:t xml:space="preserve">Dr. Russell W. Jenkins has a financial interest in </w:t>
      </w:r>
      <w:proofErr w:type="spellStart"/>
      <w:r w:rsidRPr="0002326A">
        <w:rPr>
          <w:rFonts w:ascii="Arial" w:hAnsi="Arial" w:cs="Arial"/>
          <w:bCs/>
          <w:color w:val="000000"/>
          <w:sz w:val="22"/>
          <w:szCs w:val="22"/>
        </w:rPr>
        <w:t>XSphera</w:t>
      </w:r>
      <w:proofErr w:type="spellEnd"/>
      <w:r w:rsidRPr="0002326A">
        <w:rPr>
          <w:rFonts w:ascii="Arial" w:hAnsi="Arial" w:cs="Arial"/>
          <w:bCs/>
          <w:color w:val="000000"/>
          <w:sz w:val="22"/>
          <w:szCs w:val="22"/>
        </w:rPr>
        <w:t xml:space="preserve"> Biosciences Inc., a company focused on using ex vivo profiling technology to deliver functional, precision immune-oncology solutions for patients, providers, and drug development companies. Dr. Jenkins’ interests were reviewed and are managed by Massachusetts General Hospital and Partners HealthCare in accordance with their conflict of interest policies. </w:t>
      </w:r>
    </w:p>
    <w:p w14:paraId="642C6506" w14:textId="77777777" w:rsidR="00CB2EE0" w:rsidRPr="0002326A" w:rsidRDefault="00CB2EE0" w:rsidP="002E4EFB">
      <w:pPr>
        <w:spacing w:line="480" w:lineRule="auto"/>
        <w:jc w:val="both"/>
        <w:rPr>
          <w:rFonts w:ascii="Arial" w:hAnsi="Arial" w:cs="Arial"/>
          <w:bCs/>
          <w:color w:val="000000"/>
          <w:sz w:val="22"/>
          <w:szCs w:val="22"/>
        </w:rPr>
      </w:pPr>
    </w:p>
    <w:p w14:paraId="34DCA781"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 xml:space="preserve">Data and materials availability: </w:t>
      </w:r>
    </w:p>
    <w:p w14:paraId="458140FD" w14:textId="138EA820" w:rsidR="00CB2EE0" w:rsidRPr="0002326A" w:rsidRDefault="00CB2EE0" w:rsidP="002E4EFB">
      <w:pPr>
        <w:spacing w:line="480" w:lineRule="auto"/>
        <w:jc w:val="both"/>
        <w:rPr>
          <w:rFonts w:ascii="Arial" w:hAnsi="Arial" w:cs="Arial"/>
          <w:bCs/>
          <w:sz w:val="22"/>
          <w:szCs w:val="22"/>
        </w:rPr>
      </w:pPr>
      <w:r w:rsidRPr="0002326A">
        <w:rPr>
          <w:rFonts w:ascii="Arial" w:hAnsi="Arial" w:cs="Arial"/>
          <w:bCs/>
          <w:color w:val="000000"/>
          <w:sz w:val="22"/>
          <w:szCs w:val="22"/>
        </w:rPr>
        <w:t>Quantified gene expression counts</w:t>
      </w:r>
      <w:r w:rsidR="00244E36" w:rsidRPr="0002326A">
        <w:rPr>
          <w:rFonts w:ascii="Arial" w:hAnsi="Arial" w:cs="Arial"/>
          <w:bCs/>
          <w:color w:val="000000"/>
          <w:sz w:val="22"/>
          <w:szCs w:val="22"/>
        </w:rPr>
        <w:t xml:space="preserve"> </w:t>
      </w:r>
      <w:r w:rsidRPr="0002326A">
        <w:rPr>
          <w:rFonts w:ascii="Arial" w:hAnsi="Arial" w:cs="Arial"/>
          <w:bCs/>
          <w:color w:val="000000"/>
          <w:sz w:val="22"/>
          <w:szCs w:val="22"/>
        </w:rPr>
        <w:t xml:space="preserve">and V(D)J T cell receptor sequences for single-cell RNA sequencing are available at the Gene Expression Omnibus (GEO) at </w:t>
      </w:r>
      <w:hyperlink r:id="rId12" w:history="1">
        <w:r w:rsidRPr="0002326A">
          <w:rPr>
            <w:rStyle w:val="Hyperlink"/>
            <w:rFonts w:ascii="Arial" w:hAnsi="Arial" w:cs="Arial"/>
            <w:bCs/>
            <w:color w:val="000000"/>
            <w:sz w:val="22"/>
            <w:szCs w:val="22"/>
          </w:rPr>
          <w:t>GSE121638</w:t>
        </w:r>
      </w:hyperlink>
      <w:r w:rsidRPr="0002326A">
        <w:rPr>
          <w:rFonts w:ascii="Arial" w:hAnsi="Arial" w:cs="Arial"/>
          <w:bCs/>
          <w:color w:val="000000"/>
          <w:sz w:val="22"/>
          <w:szCs w:val="22"/>
        </w:rPr>
        <w:t xml:space="preserve">. </w:t>
      </w:r>
      <w:r w:rsidR="00EC152A" w:rsidRPr="0002326A">
        <w:rPr>
          <w:rFonts w:ascii="Arial" w:hAnsi="Arial" w:cs="Arial"/>
          <w:sz w:val="22"/>
          <w:szCs w:val="22"/>
        </w:rPr>
        <w:t xml:space="preserve">The </w:t>
      </w:r>
      <w:r w:rsidR="00EC152A">
        <w:rPr>
          <w:rFonts w:ascii="Arial" w:hAnsi="Arial" w:cs="Arial"/>
          <w:sz w:val="22"/>
          <w:szCs w:val="22"/>
        </w:rPr>
        <w:t xml:space="preserve">processed data and </w:t>
      </w:r>
      <w:r w:rsidR="00EC152A" w:rsidRPr="0002326A">
        <w:rPr>
          <w:rFonts w:ascii="Arial" w:hAnsi="Arial" w:cs="Arial"/>
          <w:sz w:val="22"/>
          <w:szCs w:val="22"/>
        </w:rPr>
        <w:t>code for all analys</w:t>
      </w:r>
      <w:r w:rsidR="00EC152A">
        <w:rPr>
          <w:rFonts w:ascii="Arial" w:hAnsi="Arial" w:cs="Arial"/>
          <w:sz w:val="22"/>
          <w:szCs w:val="22"/>
        </w:rPr>
        <w:t>e</w:t>
      </w:r>
      <w:r w:rsidR="00EC152A" w:rsidRPr="0002326A">
        <w:rPr>
          <w:rFonts w:ascii="Arial" w:hAnsi="Arial" w:cs="Arial"/>
          <w:sz w:val="22"/>
          <w:szCs w:val="22"/>
        </w:rPr>
        <w:t xml:space="preserve">s </w:t>
      </w:r>
      <w:r w:rsidR="00EC152A">
        <w:rPr>
          <w:rFonts w:ascii="Arial" w:hAnsi="Arial" w:cs="Arial"/>
          <w:sz w:val="22"/>
          <w:szCs w:val="22"/>
        </w:rPr>
        <w:t xml:space="preserve">will be made public upon publication at </w:t>
      </w:r>
      <w:hyperlink r:id="rId13" w:history="1">
        <w:r w:rsidR="00EC152A" w:rsidRPr="0051289F">
          <w:rPr>
            <w:rStyle w:val="Hyperlink"/>
            <w:rFonts w:ascii="Arial" w:hAnsi="Arial" w:cs="Arial"/>
            <w:sz w:val="22"/>
            <w:szCs w:val="22"/>
          </w:rPr>
          <w:t>https://github.com/ncborcherding/ccRCC</w:t>
        </w:r>
      </w:hyperlink>
      <w:r w:rsidR="00EC152A" w:rsidRPr="001A73F2">
        <w:rPr>
          <w:rStyle w:val="Hyperlink"/>
          <w:rFonts w:ascii="Arial" w:hAnsi="Arial" w:cs="Arial"/>
          <w:color w:val="000000" w:themeColor="text1"/>
          <w:sz w:val="22"/>
          <w:szCs w:val="22"/>
          <w:u w:val="none"/>
        </w:rPr>
        <w:t>.</w:t>
      </w:r>
    </w:p>
    <w:p w14:paraId="23C43ECD" w14:textId="3AAA031C" w:rsidR="002E4EFB" w:rsidRPr="0002326A" w:rsidRDefault="002E4EFB" w:rsidP="002E4EFB">
      <w:pPr>
        <w:spacing w:line="480" w:lineRule="auto"/>
        <w:jc w:val="both"/>
        <w:rPr>
          <w:rFonts w:ascii="Arial" w:hAnsi="Arial" w:cs="Arial"/>
          <w:bCs/>
          <w:sz w:val="22"/>
          <w:szCs w:val="22"/>
        </w:rPr>
      </w:pPr>
    </w:p>
    <w:p w14:paraId="27460B56" w14:textId="017FFAF3" w:rsidR="002E4EFB" w:rsidRPr="0002326A" w:rsidRDefault="002E4EFB" w:rsidP="002E4EFB">
      <w:pPr>
        <w:spacing w:line="480" w:lineRule="auto"/>
        <w:jc w:val="both"/>
        <w:rPr>
          <w:rFonts w:ascii="Arial" w:hAnsi="Arial" w:cs="Arial"/>
          <w:b/>
          <w:sz w:val="22"/>
          <w:szCs w:val="22"/>
        </w:rPr>
      </w:pPr>
      <w:r w:rsidRPr="0002326A">
        <w:rPr>
          <w:rFonts w:ascii="Arial" w:hAnsi="Arial" w:cs="Arial"/>
          <w:b/>
          <w:sz w:val="22"/>
          <w:szCs w:val="22"/>
        </w:rPr>
        <w:lastRenderedPageBreak/>
        <w:t>References</w:t>
      </w:r>
    </w:p>
    <w:p w14:paraId="31DEABF8" w14:textId="7A799D90" w:rsidR="003E01D3" w:rsidRPr="003E01D3" w:rsidRDefault="002E4EFB" w:rsidP="003E01D3">
      <w:pPr>
        <w:widowControl w:val="0"/>
        <w:autoSpaceDE w:val="0"/>
        <w:autoSpaceDN w:val="0"/>
        <w:adjustRightInd w:val="0"/>
        <w:spacing w:line="480" w:lineRule="auto"/>
        <w:ind w:left="640" w:hanging="640"/>
        <w:rPr>
          <w:rFonts w:ascii="Arial" w:hAnsi="Arial" w:cs="Arial"/>
          <w:noProof/>
          <w:sz w:val="22"/>
        </w:rPr>
      </w:pPr>
      <w:r w:rsidRPr="0002326A">
        <w:rPr>
          <w:rFonts w:ascii="Arial" w:hAnsi="Arial" w:cs="Arial"/>
          <w:bCs/>
          <w:color w:val="000000"/>
          <w:sz w:val="22"/>
          <w:szCs w:val="22"/>
        </w:rPr>
        <w:fldChar w:fldCharType="begin" w:fldLock="1"/>
      </w:r>
      <w:r w:rsidRPr="0002326A">
        <w:rPr>
          <w:rFonts w:ascii="Arial" w:hAnsi="Arial" w:cs="Arial"/>
          <w:bCs/>
          <w:color w:val="000000"/>
          <w:sz w:val="22"/>
          <w:szCs w:val="22"/>
        </w:rPr>
        <w:instrText xml:space="preserve">ADDIN Mendeley Bibliography CSL_BIBLIOGRAPHY </w:instrText>
      </w:r>
      <w:r w:rsidRPr="0002326A">
        <w:rPr>
          <w:rFonts w:ascii="Arial" w:hAnsi="Arial" w:cs="Arial"/>
          <w:bCs/>
          <w:color w:val="000000"/>
          <w:sz w:val="22"/>
          <w:szCs w:val="22"/>
        </w:rPr>
        <w:fldChar w:fldCharType="separate"/>
      </w:r>
      <w:r w:rsidR="003E01D3" w:rsidRPr="003E01D3">
        <w:rPr>
          <w:rFonts w:ascii="Arial" w:hAnsi="Arial" w:cs="Arial"/>
          <w:noProof/>
          <w:sz w:val="22"/>
        </w:rPr>
        <w:t>1.</w:t>
      </w:r>
      <w:r w:rsidR="003E01D3" w:rsidRPr="003E01D3">
        <w:rPr>
          <w:rFonts w:ascii="Arial" w:hAnsi="Arial" w:cs="Arial"/>
          <w:noProof/>
          <w:sz w:val="22"/>
        </w:rPr>
        <w:tab/>
        <w:t xml:space="preserve">Saad, A. M. </w:t>
      </w:r>
      <w:r w:rsidR="003E01D3" w:rsidRPr="003E01D3">
        <w:rPr>
          <w:rFonts w:ascii="Arial" w:hAnsi="Arial" w:cs="Arial"/>
          <w:i/>
          <w:iCs/>
          <w:noProof/>
          <w:sz w:val="22"/>
        </w:rPr>
        <w:t>et al.</w:t>
      </w:r>
      <w:r w:rsidR="003E01D3" w:rsidRPr="003E01D3">
        <w:rPr>
          <w:rFonts w:ascii="Arial" w:hAnsi="Arial" w:cs="Arial"/>
          <w:noProof/>
          <w:sz w:val="22"/>
        </w:rPr>
        <w:t xml:space="preserve"> Trends in Renal-Cell Carcinoma Incidence and Mortality in the United States in the Last 2 Decades: A SEER-Based Study. </w:t>
      </w:r>
      <w:r w:rsidR="003E01D3" w:rsidRPr="003E01D3">
        <w:rPr>
          <w:rFonts w:ascii="Arial" w:hAnsi="Arial" w:cs="Arial"/>
          <w:i/>
          <w:iCs/>
          <w:noProof/>
          <w:sz w:val="22"/>
        </w:rPr>
        <w:t>Clin. Genitourin. Cancer</w:t>
      </w:r>
      <w:r w:rsidR="003E01D3" w:rsidRPr="003E01D3">
        <w:rPr>
          <w:rFonts w:ascii="Arial" w:hAnsi="Arial" w:cs="Arial"/>
          <w:noProof/>
          <w:sz w:val="22"/>
        </w:rPr>
        <w:t xml:space="preserve"> </w:t>
      </w:r>
      <w:r w:rsidR="003E01D3" w:rsidRPr="003E01D3">
        <w:rPr>
          <w:rFonts w:ascii="Arial" w:hAnsi="Arial" w:cs="Arial"/>
          <w:b/>
          <w:bCs/>
          <w:noProof/>
          <w:sz w:val="22"/>
        </w:rPr>
        <w:t>17</w:t>
      </w:r>
      <w:r w:rsidR="003E01D3" w:rsidRPr="003E01D3">
        <w:rPr>
          <w:rFonts w:ascii="Arial" w:hAnsi="Arial" w:cs="Arial"/>
          <w:noProof/>
          <w:sz w:val="22"/>
        </w:rPr>
        <w:t>, 46–75 (2019).</w:t>
      </w:r>
    </w:p>
    <w:p w14:paraId="46781765"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2.</w:t>
      </w:r>
      <w:r w:rsidRPr="003E01D3">
        <w:rPr>
          <w:rFonts w:ascii="Arial" w:hAnsi="Arial" w:cs="Arial"/>
          <w:noProof/>
          <w:sz w:val="22"/>
        </w:rPr>
        <w:tab/>
        <w:t xml:space="preserve">Koneru, R. &amp; Hotte, S. J. Role of cytokine therapy for renal cell carcinoma in the era of targeted agents. </w:t>
      </w:r>
      <w:r w:rsidRPr="003E01D3">
        <w:rPr>
          <w:rFonts w:ascii="Arial" w:hAnsi="Arial" w:cs="Arial"/>
          <w:i/>
          <w:iCs/>
          <w:noProof/>
          <w:sz w:val="22"/>
        </w:rPr>
        <w:t>Curr. Oncol.</w:t>
      </w:r>
      <w:r w:rsidRPr="003E01D3">
        <w:rPr>
          <w:rFonts w:ascii="Arial" w:hAnsi="Arial" w:cs="Arial"/>
          <w:noProof/>
          <w:sz w:val="22"/>
        </w:rPr>
        <w:t xml:space="preserve"> </w:t>
      </w:r>
      <w:r w:rsidRPr="003E01D3">
        <w:rPr>
          <w:rFonts w:ascii="Arial" w:hAnsi="Arial" w:cs="Arial"/>
          <w:b/>
          <w:bCs/>
          <w:noProof/>
          <w:sz w:val="22"/>
        </w:rPr>
        <w:t>16</w:t>
      </w:r>
      <w:r w:rsidRPr="003E01D3">
        <w:rPr>
          <w:rFonts w:ascii="Arial" w:hAnsi="Arial" w:cs="Arial"/>
          <w:noProof/>
          <w:sz w:val="22"/>
        </w:rPr>
        <w:t>, S40 (2009).</w:t>
      </w:r>
    </w:p>
    <w:p w14:paraId="0826506A"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3.</w:t>
      </w:r>
      <w:r w:rsidRPr="003E01D3">
        <w:rPr>
          <w:rFonts w:ascii="Arial" w:hAnsi="Arial" w:cs="Arial"/>
          <w:noProof/>
          <w:sz w:val="22"/>
        </w:rPr>
        <w:tab/>
        <w:t xml:space="preserve">Motzer, R. J. </w:t>
      </w:r>
      <w:r w:rsidRPr="003E01D3">
        <w:rPr>
          <w:rFonts w:ascii="Arial" w:hAnsi="Arial" w:cs="Arial"/>
          <w:i/>
          <w:iCs/>
          <w:noProof/>
          <w:sz w:val="22"/>
        </w:rPr>
        <w:t>et al.</w:t>
      </w:r>
      <w:r w:rsidRPr="003E01D3">
        <w:rPr>
          <w:rFonts w:ascii="Arial" w:hAnsi="Arial" w:cs="Arial"/>
          <w:noProof/>
          <w:sz w:val="22"/>
        </w:rPr>
        <w:t xml:space="preserve"> Avelumab plus axitinib versus sunitinib for advanced renal-cell carcinoma. </w:t>
      </w:r>
      <w:r w:rsidRPr="003E01D3">
        <w:rPr>
          <w:rFonts w:ascii="Arial" w:hAnsi="Arial" w:cs="Arial"/>
          <w:i/>
          <w:iCs/>
          <w:noProof/>
          <w:sz w:val="22"/>
        </w:rPr>
        <w:t>N. Engl. J. Med.</w:t>
      </w:r>
      <w:r w:rsidRPr="003E01D3">
        <w:rPr>
          <w:rFonts w:ascii="Arial" w:hAnsi="Arial" w:cs="Arial"/>
          <w:noProof/>
          <w:sz w:val="22"/>
        </w:rPr>
        <w:t xml:space="preserve"> </w:t>
      </w:r>
      <w:r w:rsidRPr="003E01D3">
        <w:rPr>
          <w:rFonts w:ascii="Arial" w:hAnsi="Arial" w:cs="Arial"/>
          <w:b/>
          <w:bCs/>
          <w:noProof/>
          <w:sz w:val="22"/>
        </w:rPr>
        <w:t>380</w:t>
      </w:r>
      <w:r w:rsidRPr="003E01D3">
        <w:rPr>
          <w:rFonts w:ascii="Arial" w:hAnsi="Arial" w:cs="Arial"/>
          <w:noProof/>
          <w:sz w:val="22"/>
        </w:rPr>
        <w:t>, 1103–1115 (2019).</w:t>
      </w:r>
    </w:p>
    <w:p w14:paraId="40E7BA5D"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4.</w:t>
      </w:r>
      <w:r w:rsidRPr="003E01D3">
        <w:rPr>
          <w:rFonts w:ascii="Arial" w:hAnsi="Arial" w:cs="Arial"/>
          <w:noProof/>
          <w:sz w:val="22"/>
        </w:rPr>
        <w:tab/>
        <w:t xml:space="preserve">Dudani, S. </w:t>
      </w:r>
      <w:r w:rsidRPr="003E01D3">
        <w:rPr>
          <w:rFonts w:ascii="Arial" w:hAnsi="Arial" w:cs="Arial"/>
          <w:i/>
          <w:iCs/>
          <w:noProof/>
          <w:sz w:val="22"/>
        </w:rPr>
        <w:t>et al.</w:t>
      </w:r>
      <w:r w:rsidRPr="003E01D3">
        <w:rPr>
          <w:rFonts w:ascii="Arial" w:hAnsi="Arial" w:cs="Arial"/>
          <w:noProof/>
          <w:sz w:val="22"/>
        </w:rPr>
        <w:t xml:space="preserve"> First-line (1L) immuno-oncology (IO) combination therapies in metastatic renal cell carcinoma (mRCC): Preliminary results from the International Metastatic Renal Cell Carcinoma Database Consortium (IMDC). </w:t>
      </w:r>
      <w:r w:rsidRPr="003E01D3">
        <w:rPr>
          <w:rFonts w:ascii="Arial" w:hAnsi="Arial" w:cs="Arial"/>
          <w:i/>
          <w:iCs/>
          <w:noProof/>
          <w:sz w:val="22"/>
        </w:rPr>
        <w:t>J. Clin. Oncol.</w:t>
      </w:r>
      <w:r w:rsidRPr="003E01D3">
        <w:rPr>
          <w:rFonts w:ascii="Arial" w:hAnsi="Arial" w:cs="Arial"/>
          <w:noProof/>
          <w:sz w:val="22"/>
        </w:rPr>
        <w:t xml:space="preserve"> </w:t>
      </w:r>
      <w:r w:rsidRPr="003E01D3">
        <w:rPr>
          <w:rFonts w:ascii="Arial" w:hAnsi="Arial" w:cs="Arial"/>
          <w:b/>
          <w:bCs/>
          <w:noProof/>
          <w:sz w:val="22"/>
        </w:rPr>
        <w:t>37</w:t>
      </w:r>
      <w:r w:rsidRPr="003E01D3">
        <w:rPr>
          <w:rFonts w:ascii="Arial" w:hAnsi="Arial" w:cs="Arial"/>
          <w:noProof/>
          <w:sz w:val="22"/>
        </w:rPr>
        <w:t>, 584–584 (2019).</w:t>
      </w:r>
    </w:p>
    <w:p w14:paraId="14E5630C"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5.</w:t>
      </w:r>
      <w:r w:rsidRPr="003E01D3">
        <w:rPr>
          <w:rFonts w:ascii="Arial" w:hAnsi="Arial" w:cs="Arial"/>
          <w:noProof/>
          <w:sz w:val="22"/>
        </w:rPr>
        <w:tab/>
        <w:t xml:space="preserve">Sharma, P. &amp; Allison, J. P. Immune checkpoint targeting in cancer therapy: Toward combination strategies with curative potential. </w:t>
      </w:r>
      <w:r w:rsidRPr="003E01D3">
        <w:rPr>
          <w:rFonts w:ascii="Arial" w:hAnsi="Arial" w:cs="Arial"/>
          <w:i/>
          <w:iCs/>
          <w:noProof/>
          <w:sz w:val="22"/>
        </w:rPr>
        <w:t>Cell</w:t>
      </w:r>
      <w:r w:rsidRPr="003E01D3">
        <w:rPr>
          <w:rFonts w:ascii="Arial" w:hAnsi="Arial" w:cs="Arial"/>
          <w:noProof/>
          <w:sz w:val="22"/>
        </w:rPr>
        <w:t xml:space="preserve"> </w:t>
      </w:r>
      <w:r w:rsidRPr="003E01D3">
        <w:rPr>
          <w:rFonts w:ascii="Arial" w:hAnsi="Arial" w:cs="Arial"/>
          <w:b/>
          <w:bCs/>
          <w:noProof/>
          <w:sz w:val="22"/>
        </w:rPr>
        <w:t>161</w:t>
      </w:r>
      <w:r w:rsidRPr="003E01D3">
        <w:rPr>
          <w:rFonts w:ascii="Arial" w:hAnsi="Arial" w:cs="Arial"/>
          <w:noProof/>
          <w:sz w:val="22"/>
        </w:rPr>
        <w:t>, 205–214 (2015).</w:t>
      </w:r>
    </w:p>
    <w:p w14:paraId="3F156DFE"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6.</w:t>
      </w:r>
      <w:r w:rsidRPr="003E01D3">
        <w:rPr>
          <w:rFonts w:ascii="Arial" w:hAnsi="Arial" w:cs="Arial"/>
          <w:noProof/>
          <w:sz w:val="22"/>
        </w:rPr>
        <w:tab/>
        <w:t xml:space="preserve">Giraldo, N. A. </w:t>
      </w:r>
      <w:r w:rsidRPr="003E01D3">
        <w:rPr>
          <w:rFonts w:ascii="Arial" w:hAnsi="Arial" w:cs="Arial"/>
          <w:i/>
          <w:iCs/>
          <w:noProof/>
          <w:sz w:val="22"/>
        </w:rPr>
        <w:t>et al.</w:t>
      </w:r>
      <w:r w:rsidRPr="003E01D3">
        <w:rPr>
          <w:rFonts w:ascii="Arial" w:hAnsi="Arial" w:cs="Arial"/>
          <w:noProof/>
          <w:sz w:val="22"/>
        </w:rPr>
        <w:t xml:space="preserve"> Orchestration and prognostic significance of immune checkpoints in the microenvironment of primary and metastatic renal cell cancer. </w:t>
      </w:r>
      <w:r w:rsidRPr="003E01D3">
        <w:rPr>
          <w:rFonts w:ascii="Arial" w:hAnsi="Arial" w:cs="Arial"/>
          <w:i/>
          <w:iCs/>
          <w:noProof/>
          <w:sz w:val="22"/>
        </w:rPr>
        <w:t>Clin. Cancer Res.</w:t>
      </w:r>
      <w:r w:rsidRPr="003E01D3">
        <w:rPr>
          <w:rFonts w:ascii="Arial" w:hAnsi="Arial" w:cs="Arial"/>
          <w:noProof/>
          <w:sz w:val="22"/>
        </w:rPr>
        <w:t xml:space="preserve"> </w:t>
      </w:r>
      <w:r w:rsidRPr="003E01D3">
        <w:rPr>
          <w:rFonts w:ascii="Arial" w:hAnsi="Arial" w:cs="Arial"/>
          <w:b/>
          <w:bCs/>
          <w:noProof/>
          <w:sz w:val="22"/>
        </w:rPr>
        <w:t>21</w:t>
      </w:r>
      <w:r w:rsidRPr="003E01D3">
        <w:rPr>
          <w:rFonts w:ascii="Arial" w:hAnsi="Arial" w:cs="Arial"/>
          <w:noProof/>
          <w:sz w:val="22"/>
        </w:rPr>
        <w:t>, 3031–3040 (2015).</w:t>
      </w:r>
    </w:p>
    <w:p w14:paraId="342990AD"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7.</w:t>
      </w:r>
      <w:r w:rsidRPr="003E01D3">
        <w:rPr>
          <w:rFonts w:ascii="Arial" w:hAnsi="Arial" w:cs="Arial"/>
          <w:noProof/>
          <w:sz w:val="22"/>
        </w:rPr>
        <w:tab/>
        <w:t xml:space="preserve">Tumeh, P. C. </w:t>
      </w:r>
      <w:r w:rsidRPr="003E01D3">
        <w:rPr>
          <w:rFonts w:ascii="Arial" w:hAnsi="Arial" w:cs="Arial"/>
          <w:i/>
          <w:iCs/>
          <w:noProof/>
          <w:sz w:val="22"/>
        </w:rPr>
        <w:t>et al.</w:t>
      </w:r>
      <w:r w:rsidRPr="003E01D3">
        <w:rPr>
          <w:rFonts w:ascii="Arial" w:hAnsi="Arial" w:cs="Arial"/>
          <w:noProof/>
          <w:sz w:val="22"/>
        </w:rPr>
        <w:t xml:space="preserve"> PD-1 blockade induces responses by inhibiting adaptive immune resistance. </w:t>
      </w:r>
      <w:r w:rsidRPr="003E01D3">
        <w:rPr>
          <w:rFonts w:ascii="Arial" w:hAnsi="Arial" w:cs="Arial"/>
          <w:i/>
          <w:iCs/>
          <w:noProof/>
          <w:sz w:val="22"/>
        </w:rPr>
        <w:t>Nature</w:t>
      </w:r>
      <w:r w:rsidRPr="003E01D3">
        <w:rPr>
          <w:rFonts w:ascii="Arial" w:hAnsi="Arial" w:cs="Arial"/>
          <w:noProof/>
          <w:sz w:val="22"/>
        </w:rPr>
        <w:t xml:space="preserve"> </w:t>
      </w:r>
      <w:r w:rsidRPr="003E01D3">
        <w:rPr>
          <w:rFonts w:ascii="Arial" w:hAnsi="Arial" w:cs="Arial"/>
          <w:b/>
          <w:bCs/>
          <w:noProof/>
          <w:sz w:val="22"/>
        </w:rPr>
        <w:t>515</w:t>
      </w:r>
      <w:r w:rsidRPr="003E01D3">
        <w:rPr>
          <w:rFonts w:ascii="Arial" w:hAnsi="Arial" w:cs="Arial"/>
          <w:noProof/>
          <w:sz w:val="22"/>
        </w:rPr>
        <w:t>, 568–571 (2014).</w:t>
      </w:r>
    </w:p>
    <w:p w14:paraId="39A009CD"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8.</w:t>
      </w:r>
      <w:r w:rsidRPr="003E01D3">
        <w:rPr>
          <w:rFonts w:ascii="Arial" w:hAnsi="Arial" w:cs="Arial"/>
          <w:noProof/>
          <w:sz w:val="22"/>
        </w:rPr>
        <w:tab/>
        <w:t xml:space="preserve">Galon, J. </w:t>
      </w:r>
      <w:r w:rsidRPr="003E01D3">
        <w:rPr>
          <w:rFonts w:ascii="Arial" w:hAnsi="Arial" w:cs="Arial"/>
          <w:i/>
          <w:iCs/>
          <w:noProof/>
          <w:sz w:val="22"/>
        </w:rPr>
        <w:t>et al.</w:t>
      </w:r>
      <w:r w:rsidRPr="003E01D3">
        <w:rPr>
          <w:rFonts w:ascii="Arial" w:hAnsi="Arial" w:cs="Arial"/>
          <w:noProof/>
          <w:sz w:val="22"/>
        </w:rPr>
        <w:t xml:space="preserve"> Immunoscore and Immunoprofiling in cancer: An update from the melanoma and immunotherapy bridge 2015. </w:t>
      </w:r>
      <w:r w:rsidRPr="003E01D3">
        <w:rPr>
          <w:rFonts w:ascii="Arial" w:hAnsi="Arial" w:cs="Arial"/>
          <w:i/>
          <w:iCs/>
          <w:noProof/>
          <w:sz w:val="22"/>
        </w:rPr>
        <w:t>J. Transl. Med.</w:t>
      </w:r>
      <w:r w:rsidRPr="003E01D3">
        <w:rPr>
          <w:rFonts w:ascii="Arial" w:hAnsi="Arial" w:cs="Arial"/>
          <w:noProof/>
          <w:sz w:val="22"/>
        </w:rPr>
        <w:t xml:space="preserve"> </w:t>
      </w:r>
      <w:r w:rsidRPr="003E01D3">
        <w:rPr>
          <w:rFonts w:ascii="Arial" w:hAnsi="Arial" w:cs="Arial"/>
          <w:b/>
          <w:bCs/>
          <w:noProof/>
          <w:sz w:val="22"/>
        </w:rPr>
        <w:t>4</w:t>
      </w:r>
      <w:r w:rsidRPr="003E01D3">
        <w:rPr>
          <w:rFonts w:ascii="Arial" w:hAnsi="Arial" w:cs="Arial"/>
          <w:noProof/>
          <w:sz w:val="22"/>
        </w:rPr>
        <w:t>, (2016).</w:t>
      </w:r>
    </w:p>
    <w:p w14:paraId="4BA4C5DA"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9.</w:t>
      </w:r>
      <w:r w:rsidRPr="003E01D3">
        <w:rPr>
          <w:rFonts w:ascii="Arial" w:hAnsi="Arial" w:cs="Arial"/>
          <w:noProof/>
          <w:sz w:val="22"/>
        </w:rPr>
        <w:tab/>
        <w:t xml:space="preserve">Ziai, J. </w:t>
      </w:r>
      <w:r w:rsidRPr="003E01D3">
        <w:rPr>
          <w:rFonts w:ascii="Arial" w:hAnsi="Arial" w:cs="Arial"/>
          <w:i/>
          <w:iCs/>
          <w:noProof/>
          <w:sz w:val="22"/>
        </w:rPr>
        <w:t>et al.</w:t>
      </w:r>
      <w:r w:rsidRPr="003E01D3">
        <w:rPr>
          <w:rFonts w:ascii="Arial" w:hAnsi="Arial" w:cs="Arial"/>
          <w:noProof/>
          <w:sz w:val="22"/>
        </w:rPr>
        <w:t xml:space="preserve"> CD8+ T cell infiltration in breast and colon cancer: A histologic and statistical analysis. </w:t>
      </w:r>
      <w:r w:rsidRPr="003E01D3">
        <w:rPr>
          <w:rFonts w:ascii="Arial" w:hAnsi="Arial" w:cs="Arial"/>
          <w:i/>
          <w:iCs/>
          <w:noProof/>
          <w:sz w:val="22"/>
        </w:rPr>
        <w:t>PLoS One</w:t>
      </w:r>
      <w:r w:rsidRPr="003E01D3">
        <w:rPr>
          <w:rFonts w:ascii="Arial" w:hAnsi="Arial" w:cs="Arial"/>
          <w:noProof/>
          <w:sz w:val="22"/>
        </w:rPr>
        <w:t xml:space="preserve"> </w:t>
      </w:r>
      <w:r w:rsidRPr="003E01D3">
        <w:rPr>
          <w:rFonts w:ascii="Arial" w:hAnsi="Arial" w:cs="Arial"/>
          <w:b/>
          <w:bCs/>
          <w:noProof/>
          <w:sz w:val="22"/>
        </w:rPr>
        <w:t>13</w:t>
      </w:r>
      <w:r w:rsidRPr="003E01D3">
        <w:rPr>
          <w:rFonts w:ascii="Arial" w:hAnsi="Arial" w:cs="Arial"/>
          <w:noProof/>
          <w:sz w:val="22"/>
        </w:rPr>
        <w:t>, e0190158 (2018).</w:t>
      </w:r>
    </w:p>
    <w:p w14:paraId="0B4727DF"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10.</w:t>
      </w:r>
      <w:r w:rsidRPr="003E01D3">
        <w:rPr>
          <w:rFonts w:ascii="Arial" w:hAnsi="Arial" w:cs="Arial"/>
          <w:noProof/>
          <w:sz w:val="22"/>
        </w:rPr>
        <w:tab/>
        <w:t xml:space="preserve">Shimizu, S. </w:t>
      </w:r>
      <w:r w:rsidRPr="003E01D3">
        <w:rPr>
          <w:rFonts w:ascii="Arial" w:hAnsi="Arial" w:cs="Arial"/>
          <w:i/>
          <w:iCs/>
          <w:noProof/>
          <w:sz w:val="22"/>
        </w:rPr>
        <w:t>et al.</w:t>
      </w:r>
      <w:r w:rsidRPr="003E01D3">
        <w:rPr>
          <w:rFonts w:ascii="Arial" w:hAnsi="Arial" w:cs="Arial"/>
          <w:noProof/>
          <w:sz w:val="22"/>
        </w:rPr>
        <w:t xml:space="preserve"> Tumor-infiltrating CD8+ T-cell density is an independent prognostic marker for oral squamous cell carcinoma. </w:t>
      </w:r>
      <w:r w:rsidRPr="003E01D3">
        <w:rPr>
          <w:rFonts w:ascii="Arial" w:hAnsi="Arial" w:cs="Arial"/>
          <w:i/>
          <w:iCs/>
          <w:noProof/>
          <w:sz w:val="22"/>
        </w:rPr>
        <w:t>Cancer Med.</w:t>
      </w:r>
      <w:r w:rsidRPr="003E01D3">
        <w:rPr>
          <w:rFonts w:ascii="Arial" w:hAnsi="Arial" w:cs="Arial"/>
          <w:noProof/>
          <w:sz w:val="22"/>
        </w:rPr>
        <w:t xml:space="preserve"> </w:t>
      </w:r>
      <w:r w:rsidRPr="003E01D3">
        <w:rPr>
          <w:rFonts w:ascii="Arial" w:hAnsi="Arial" w:cs="Arial"/>
          <w:b/>
          <w:bCs/>
          <w:noProof/>
          <w:sz w:val="22"/>
        </w:rPr>
        <w:t>8</w:t>
      </w:r>
      <w:r w:rsidRPr="003E01D3">
        <w:rPr>
          <w:rFonts w:ascii="Arial" w:hAnsi="Arial" w:cs="Arial"/>
          <w:noProof/>
          <w:sz w:val="22"/>
        </w:rPr>
        <w:t>, 80–93 (2019).</w:t>
      </w:r>
    </w:p>
    <w:p w14:paraId="43D14A29"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11.</w:t>
      </w:r>
      <w:r w:rsidRPr="003E01D3">
        <w:rPr>
          <w:rFonts w:ascii="Arial" w:hAnsi="Arial" w:cs="Arial"/>
          <w:noProof/>
          <w:sz w:val="22"/>
        </w:rPr>
        <w:tab/>
        <w:t xml:space="preserve">Borcherding, N. </w:t>
      </w:r>
      <w:r w:rsidRPr="003E01D3">
        <w:rPr>
          <w:rFonts w:ascii="Arial" w:hAnsi="Arial" w:cs="Arial"/>
          <w:i/>
          <w:iCs/>
          <w:noProof/>
          <w:sz w:val="22"/>
        </w:rPr>
        <w:t>et al.</w:t>
      </w:r>
      <w:r w:rsidRPr="003E01D3">
        <w:rPr>
          <w:rFonts w:ascii="Arial" w:hAnsi="Arial" w:cs="Arial"/>
          <w:noProof/>
          <w:sz w:val="22"/>
        </w:rPr>
        <w:t xml:space="preserve"> Keeping Tumors in Check: A Mechanistic Review of Clinical Response and Resistance to Immune Checkpoint Blockade in Cancer. </w:t>
      </w:r>
      <w:r w:rsidRPr="003E01D3">
        <w:rPr>
          <w:rFonts w:ascii="Arial" w:hAnsi="Arial" w:cs="Arial"/>
          <w:i/>
          <w:iCs/>
          <w:noProof/>
          <w:sz w:val="22"/>
        </w:rPr>
        <w:t>J. Mol. Biol.</w:t>
      </w:r>
      <w:r w:rsidRPr="003E01D3">
        <w:rPr>
          <w:rFonts w:ascii="Arial" w:hAnsi="Arial" w:cs="Arial"/>
          <w:noProof/>
          <w:sz w:val="22"/>
        </w:rPr>
        <w:t xml:space="preserve"> </w:t>
      </w:r>
      <w:r w:rsidRPr="003E01D3">
        <w:rPr>
          <w:rFonts w:ascii="Arial" w:hAnsi="Arial" w:cs="Arial"/>
          <w:b/>
          <w:bCs/>
          <w:noProof/>
          <w:sz w:val="22"/>
        </w:rPr>
        <w:t>430</w:t>
      </w:r>
      <w:r w:rsidRPr="003E01D3">
        <w:rPr>
          <w:rFonts w:ascii="Arial" w:hAnsi="Arial" w:cs="Arial"/>
          <w:noProof/>
          <w:sz w:val="22"/>
        </w:rPr>
        <w:t xml:space="preserve">, </w:t>
      </w:r>
      <w:r w:rsidRPr="003E01D3">
        <w:rPr>
          <w:rFonts w:ascii="Arial" w:hAnsi="Arial" w:cs="Arial"/>
          <w:noProof/>
          <w:sz w:val="22"/>
        </w:rPr>
        <w:lastRenderedPageBreak/>
        <w:t>2014–2029 (2018).</w:t>
      </w:r>
    </w:p>
    <w:p w14:paraId="4F16F0EB"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12.</w:t>
      </w:r>
      <w:r w:rsidRPr="003E01D3">
        <w:rPr>
          <w:rFonts w:ascii="Arial" w:hAnsi="Arial" w:cs="Arial"/>
          <w:noProof/>
          <w:sz w:val="22"/>
        </w:rPr>
        <w:tab/>
        <w:t xml:space="preserve">Patel, H. D. </w:t>
      </w:r>
      <w:r w:rsidRPr="003E01D3">
        <w:rPr>
          <w:rFonts w:ascii="Arial" w:hAnsi="Arial" w:cs="Arial"/>
          <w:i/>
          <w:iCs/>
          <w:noProof/>
          <w:sz w:val="22"/>
        </w:rPr>
        <w:t>et al.</w:t>
      </w:r>
      <w:r w:rsidRPr="003E01D3">
        <w:rPr>
          <w:rFonts w:ascii="Arial" w:hAnsi="Arial" w:cs="Arial"/>
          <w:noProof/>
          <w:sz w:val="22"/>
        </w:rPr>
        <w:t xml:space="preserve"> The future of perioperative therapy in advanced renal cell carcinoma: How can we PROSPER? </w:t>
      </w:r>
      <w:r w:rsidRPr="003E01D3">
        <w:rPr>
          <w:rFonts w:ascii="Arial" w:hAnsi="Arial" w:cs="Arial"/>
          <w:i/>
          <w:iCs/>
          <w:noProof/>
          <w:sz w:val="22"/>
        </w:rPr>
        <w:t>Futur. Oncol.</w:t>
      </w:r>
      <w:r w:rsidRPr="003E01D3">
        <w:rPr>
          <w:rFonts w:ascii="Arial" w:hAnsi="Arial" w:cs="Arial"/>
          <w:noProof/>
          <w:sz w:val="22"/>
        </w:rPr>
        <w:t xml:space="preserve"> </w:t>
      </w:r>
      <w:r w:rsidRPr="003E01D3">
        <w:rPr>
          <w:rFonts w:ascii="Arial" w:hAnsi="Arial" w:cs="Arial"/>
          <w:b/>
          <w:bCs/>
          <w:noProof/>
          <w:sz w:val="22"/>
        </w:rPr>
        <w:t>15</w:t>
      </w:r>
      <w:r w:rsidRPr="003E01D3">
        <w:rPr>
          <w:rFonts w:ascii="Arial" w:hAnsi="Arial" w:cs="Arial"/>
          <w:noProof/>
          <w:sz w:val="22"/>
        </w:rPr>
        <w:t>, 1683–1695 (2019).</w:t>
      </w:r>
    </w:p>
    <w:p w14:paraId="3E254209"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13.</w:t>
      </w:r>
      <w:r w:rsidRPr="003E01D3">
        <w:rPr>
          <w:rFonts w:ascii="Arial" w:hAnsi="Arial" w:cs="Arial"/>
          <w:noProof/>
          <w:sz w:val="22"/>
        </w:rPr>
        <w:tab/>
        <w:t xml:space="preserve">Nakano, O. </w:t>
      </w:r>
      <w:r w:rsidRPr="003E01D3">
        <w:rPr>
          <w:rFonts w:ascii="Arial" w:hAnsi="Arial" w:cs="Arial"/>
          <w:i/>
          <w:iCs/>
          <w:noProof/>
          <w:sz w:val="22"/>
        </w:rPr>
        <w:t>et al.</w:t>
      </w:r>
      <w:r w:rsidRPr="003E01D3">
        <w:rPr>
          <w:rFonts w:ascii="Arial" w:hAnsi="Arial" w:cs="Arial"/>
          <w:noProof/>
          <w:sz w:val="22"/>
        </w:rPr>
        <w:t xml:space="preserve"> Proliferative activity of intratumoral CD8+ T-lymphocytes as a prognostic factor in human renal cell carcinoma: Clinicopathologic demonstration of antitumor immunity. </w:t>
      </w:r>
      <w:r w:rsidRPr="003E01D3">
        <w:rPr>
          <w:rFonts w:ascii="Arial" w:hAnsi="Arial" w:cs="Arial"/>
          <w:i/>
          <w:iCs/>
          <w:noProof/>
          <w:sz w:val="22"/>
        </w:rPr>
        <w:t>Cancer Res.</w:t>
      </w:r>
      <w:r w:rsidRPr="003E01D3">
        <w:rPr>
          <w:rFonts w:ascii="Arial" w:hAnsi="Arial" w:cs="Arial"/>
          <w:noProof/>
          <w:sz w:val="22"/>
        </w:rPr>
        <w:t xml:space="preserve"> </w:t>
      </w:r>
      <w:r w:rsidRPr="003E01D3">
        <w:rPr>
          <w:rFonts w:ascii="Arial" w:hAnsi="Arial" w:cs="Arial"/>
          <w:b/>
          <w:bCs/>
          <w:noProof/>
          <w:sz w:val="22"/>
        </w:rPr>
        <w:t>61</w:t>
      </w:r>
      <w:r w:rsidRPr="003E01D3">
        <w:rPr>
          <w:rFonts w:ascii="Arial" w:hAnsi="Arial" w:cs="Arial"/>
          <w:noProof/>
          <w:sz w:val="22"/>
        </w:rPr>
        <w:t>, 5132–5136 (2001).</w:t>
      </w:r>
    </w:p>
    <w:p w14:paraId="366324DE"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14.</w:t>
      </w:r>
      <w:r w:rsidRPr="003E01D3">
        <w:rPr>
          <w:rFonts w:ascii="Arial" w:hAnsi="Arial" w:cs="Arial"/>
          <w:noProof/>
          <w:sz w:val="22"/>
        </w:rPr>
        <w:tab/>
        <w:t xml:space="preserve">Baine, M. K. </w:t>
      </w:r>
      <w:r w:rsidRPr="003E01D3">
        <w:rPr>
          <w:rFonts w:ascii="Arial" w:hAnsi="Arial" w:cs="Arial"/>
          <w:i/>
          <w:iCs/>
          <w:noProof/>
          <w:sz w:val="22"/>
        </w:rPr>
        <w:t>et al.</w:t>
      </w:r>
      <w:r w:rsidRPr="003E01D3">
        <w:rPr>
          <w:rFonts w:ascii="Arial" w:hAnsi="Arial" w:cs="Arial"/>
          <w:noProof/>
          <w:sz w:val="22"/>
        </w:rPr>
        <w:t xml:space="preserve"> Characterization of tumor infiltrating lymphocytes in paired primary and metastatic renal cell carcinoma specimens. </w:t>
      </w:r>
      <w:r w:rsidRPr="003E01D3">
        <w:rPr>
          <w:rFonts w:ascii="Arial" w:hAnsi="Arial" w:cs="Arial"/>
          <w:i/>
          <w:iCs/>
          <w:noProof/>
          <w:sz w:val="22"/>
        </w:rPr>
        <w:t>Oncotarget</w:t>
      </w:r>
      <w:r w:rsidRPr="003E01D3">
        <w:rPr>
          <w:rFonts w:ascii="Arial" w:hAnsi="Arial" w:cs="Arial"/>
          <w:noProof/>
          <w:sz w:val="22"/>
        </w:rPr>
        <w:t xml:space="preserve"> </w:t>
      </w:r>
      <w:r w:rsidRPr="003E01D3">
        <w:rPr>
          <w:rFonts w:ascii="Arial" w:hAnsi="Arial" w:cs="Arial"/>
          <w:b/>
          <w:bCs/>
          <w:noProof/>
          <w:sz w:val="22"/>
        </w:rPr>
        <w:t>6</w:t>
      </w:r>
      <w:r w:rsidRPr="003E01D3">
        <w:rPr>
          <w:rFonts w:ascii="Arial" w:hAnsi="Arial" w:cs="Arial"/>
          <w:noProof/>
          <w:sz w:val="22"/>
        </w:rPr>
        <w:t>, 24990 (2015).</w:t>
      </w:r>
    </w:p>
    <w:p w14:paraId="148A2B13"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15.</w:t>
      </w:r>
      <w:r w:rsidRPr="003E01D3">
        <w:rPr>
          <w:rFonts w:ascii="Arial" w:hAnsi="Arial" w:cs="Arial"/>
          <w:noProof/>
          <w:sz w:val="22"/>
        </w:rPr>
        <w:tab/>
        <w:t xml:space="preserve">Braun, D. A. </w:t>
      </w:r>
      <w:r w:rsidRPr="003E01D3">
        <w:rPr>
          <w:rFonts w:ascii="Arial" w:hAnsi="Arial" w:cs="Arial"/>
          <w:i/>
          <w:iCs/>
          <w:noProof/>
          <w:sz w:val="22"/>
        </w:rPr>
        <w:t>et al.</w:t>
      </w:r>
      <w:r w:rsidRPr="003E01D3">
        <w:rPr>
          <w:rFonts w:ascii="Arial" w:hAnsi="Arial" w:cs="Arial"/>
          <w:noProof/>
          <w:sz w:val="22"/>
        </w:rPr>
        <w:t xml:space="preserve"> Interplay of somatic alterations and immune infiltration modulates response to PD-1 blockade in advanced clear cell renal cell carcinoma. </w:t>
      </w:r>
      <w:r w:rsidRPr="003E01D3">
        <w:rPr>
          <w:rFonts w:ascii="Arial" w:hAnsi="Arial" w:cs="Arial"/>
          <w:i/>
          <w:iCs/>
          <w:noProof/>
          <w:sz w:val="22"/>
        </w:rPr>
        <w:t>Nat. Med.</w:t>
      </w:r>
      <w:r w:rsidRPr="003E01D3">
        <w:rPr>
          <w:rFonts w:ascii="Arial" w:hAnsi="Arial" w:cs="Arial"/>
          <w:noProof/>
          <w:sz w:val="22"/>
        </w:rPr>
        <w:t xml:space="preserve"> </w:t>
      </w:r>
      <w:r w:rsidRPr="003E01D3">
        <w:rPr>
          <w:rFonts w:ascii="Arial" w:hAnsi="Arial" w:cs="Arial"/>
          <w:b/>
          <w:bCs/>
          <w:noProof/>
          <w:sz w:val="22"/>
        </w:rPr>
        <w:t>26</w:t>
      </w:r>
      <w:r w:rsidRPr="003E01D3">
        <w:rPr>
          <w:rFonts w:ascii="Arial" w:hAnsi="Arial" w:cs="Arial"/>
          <w:noProof/>
          <w:sz w:val="22"/>
        </w:rPr>
        <w:t>, 909–918 (2020).</w:t>
      </w:r>
    </w:p>
    <w:p w14:paraId="13A323E3"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16.</w:t>
      </w:r>
      <w:r w:rsidRPr="003E01D3">
        <w:rPr>
          <w:rFonts w:ascii="Arial" w:hAnsi="Arial" w:cs="Arial"/>
          <w:noProof/>
          <w:sz w:val="22"/>
        </w:rPr>
        <w:tab/>
        <w:t xml:space="preserve">Choueiri, T. K. </w:t>
      </w:r>
      <w:r w:rsidRPr="003E01D3">
        <w:rPr>
          <w:rFonts w:ascii="Arial" w:hAnsi="Arial" w:cs="Arial"/>
          <w:i/>
          <w:iCs/>
          <w:noProof/>
          <w:sz w:val="22"/>
        </w:rPr>
        <w:t>et al.</w:t>
      </w:r>
      <w:r w:rsidRPr="003E01D3">
        <w:rPr>
          <w:rFonts w:ascii="Arial" w:hAnsi="Arial" w:cs="Arial"/>
          <w:noProof/>
          <w:sz w:val="22"/>
        </w:rPr>
        <w:t xml:space="preserve"> Biomarker analyses from JAVELIN Renal 101: Avelumab + axitinib (A+Ax) versus sunitinib (S) in advanced renal cell carcinoma (aRCC). </w:t>
      </w:r>
      <w:r w:rsidRPr="003E01D3">
        <w:rPr>
          <w:rFonts w:ascii="Arial" w:hAnsi="Arial" w:cs="Arial"/>
          <w:i/>
          <w:iCs/>
          <w:noProof/>
          <w:sz w:val="22"/>
        </w:rPr>
        <w:t>J. Clin. Oncol.</w:t>
      </w:r>
      <w:r w:rsidRPr="003E01D3">
        <w:rPr>
          <w:rFonts w:ascii="Arial" w:hAnsi="Arial" w:cs="Arial"/>
          <w:noProof/>
          <w:sz w:val="22"/>
        </w:rPr>
        <w:t xml:space="preserve"> </w:t>
      </w:r>
      <w:r w:rsidRPr="003E01D3">
        <w:rPr>
          <w:rFonts w:ascii="Arial" w:hAnsi="Arial" w:cs="Arial"/>
          <w:b/>
          <w:bCs/>
          <w:noProof/>
          <w:sz w:val="22"/>
        </w:rPr>
        <w:t>37</w:t>
      </w:r>
      <w:r w:rsidRPr="003E01D3">
        <w:rPr>
          <w:rFonts w:ascii="Arial" w:hAnsi="Arial" w:cs="Arial"/>
          <w:noProof/>
          <w:sz w:val="22"/>
        </w:rPr>
        <w:t>, 101 (2019).</w:t>
      </w:r>
    </w:p>
    <w:p w14:paraId="74A486D7"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17.</w:t>
      </w:r>
      <w:r w:rsidRPr="003E01D3">
        <w:rPr>
          <w:rFonts w:ascii="Arial" w:hAnsi="Arial" w:cs="Arial"/>
          <w:noProof/>
          <w:sz w:val="22"/>
        </w:rPr>
        <w:tab/>
        <w:t xml:space="preserve">Choueiri, T. K. </w:t>
      </w:r>
      <w:r w:rsidRPr="003E01D3">
        <w:rPr>
          <w:rFonts w:ascii="Arial" w:hAnsi="Arial" w:cs="Arial"/>
          <w:i/>
          <w:iCs/>
          <w:noProof/>
          <w:sz w:val="22"/>
        </w:rPr>
        <w:t>et al.</w:t>
      </w:r>
      <w:r w:rsidRPr="003E01D3">
        <w:rPr>
          <w:rFonts w:ascii="Arial" w:hAnsi="Arial" w:cs="Arial"/>
          <w:noProof/>
          <w:sz w:val="22"/>
        </w:rPr>
        <w:t xml:space="preserve"> Preliminary results for avelumab plus axitinib as first-line therapy in patients with advanced clear-cell renal-cell carcinoma (JAVELIN Renal 100): an open-label, dose-finding and dose-expansion, phase 1b trial. </w:t>
      </w:r>
      <w:r w:rsidRPr="003E01D3">
        <w:rPr>
          <w:rFonts w:ascii="Arial" w:hAnsi="Arial" w:cs="Arial"/>
          <w:i/>
          <w:iCs/>
          <w:noProof/>
          <w:sz w:val="22"/>
        </w:rPr>
        <w:t>Lancet Oncol.</w:t>
      </w:r>
      <w:r w:rsidRPr="003E01D3">
        <w:rPr>
          <w:rFonts w:ascii="Arial" w:hAnsi="Arial" w:cs="Arial"/>
          <w:noProof/>
          <w:sz w:val="22"/>
        </w:rPr>
        <w:t xml:space="preserve"> </w:t>
      </w:r>
      <w:r w:rsidRPr="003E01D3">
        <w:rPr>
          <w:rFonts w:ascii="Arial" w:hAnsi="Arial" w:cs="Arial"/>
          <w:b/>
          <w:bCs/>
          <w:noProof/>
          <w:sz w:val="22"/>
        </w:rPr>
        <w:t>19</w:t>
      </w:r>
      <w:r w:rsidRPr="003E01D3">
        <w:rPr>
          <w:rFonts w:ascii="Arial" w:hAnsi="Arial" w:cs="Arial"/>
          <w:noProof/>
          <w:sz w:val="22"/>
        </w:rPr>
        <w:t>, 451–460 (2018).</w:t>
      </w:r>
    </w:p>
    <w:p w14:paraId="66D5DBF7"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18.</w:t>
      </w:r>
      <w:r w:rsidRPr="003E01D3">
        <w:rPr>
          <w:rFonts w:ascii="Arial" w:hAnsi="Arial" w:cs="Arial"/>
          <w:noProof/>
          <w:sz w:val="22"/>
        </w:rPr>
        <w:tab/>
        <w:t xml:space="preserve">Chevrier, S. </w:t>
      </w:r>
      <w:r w:rsidRPr="003E01D3">
        <w:rPr>
          <w:rFonts w:ascii="Arial" w:hAnsi="Arial" w:cs="Arial"/>
          <w:i/>
          <w:iCs/>
          <w:noProof/>
          <w:sz w:val="22"/>
        </w:rPr>
        <w:t>et al.</w:t>
      </w:r>
      <w:r w:rsidRPr="003E01D3">
        <w:rPr>
          <w:rFonts w:ascii="Arial" w:hAnsi="Arial" w:cs="Arial"/>
          <w:noProof/>
          <w:sz w:val="22"/>
        </w:rPr>
        <w:t xml:space="preserve"> An Immune Atlas of Clear Cell Renal Cell Carcinoma. </w:t>
      </w:r>
      <w:r w:rsidRPr="003E01D3">
        <w:rPr>
          <w:rFonts w:ascii="Arial" w:hAnsi="Arial" w:cs="Arial"/>
          <w:i/>
          <w:iCs/>
          <w:noProof/>
          <w:sz w:val="22"/>
        </w:rPr>
        <w:t>Cell</w:t>
      </w:r>
      <w:r w:rsidRPr="003E01D3">
        <w:rPr>
          <w:rFonts w:ascii="Arial" w:hAnsi="Arial" w:cs="Arial"/>
          <w:noProof/>
          <w:sz w:val="22"/>
        </w:rPr>
        <w:t xml:space="preserve"> </w:t>
      </w:r>
      <w:r w:rsidRPr="003E01D3">
        <w:rPr>
          <w:rFonts w:ascii="Arial" w:hAnsi="Arial" w:cs="Arial"/>
          <w:b/>
          <w:bCs/>
          <w:noProof/>
          <w:sz w:val="22"/>
        </w:rPr>
        <w:t>169</w:t>
      </w:r>
      <w:r w:rsidRPr="003E01D3">
        <w:rPr>
          <w:rFonts w:ascii="Arial" w:hAnsi="Arial" w:cs="Arial"/>
          <w:noProof/>
          <w:sz w:val="22"/>
        </w:rPr>
        <w:t>, 736–749 (2017).</w:t>
      </w:r>
    </w:p>
    <w:p w14:paraId="3564884B"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19.</w:t>
      </w:r>
      <w:r w:rsidRPr="003E01D3">
        <w:rPr>
          <w:rFonts w:ascii="Arial" w:hAnsi="Arial" w:cs="Arial"/>
          <w:noProof/>
          <w:sz w:val="22"/>
        </w:rPr>
        <w:tab/>
        <w:t xml:space="preserve">Creighton, C. J. </w:t>
      </w:r>
      <w:r w:rsidRPr="003E01D3">
        <w:rPr>
          <w:rFonts w:ascii="Arial" w:hAnsi="Arial" w:cs="Arial"/>
          <w:i/>
          <w:iCs/>
          <w:noProof/>
          <w:sz w:val="22"/>
        </w:rPr>
        <w:t>et al.</w:t>
      </w:r>
      <w:r w:rsidRPr="003E01D3">
        <w:rPr>
          <w:rFonts w:ascii="Arial" w:hAnsi="Arial" w:cs="Arial"/>
          <w:noProof/>
          <w:sz w:val="22"/>
        </w:rPr>
        <w:t xml:space="preserve"> Comprehensivemolecular characterization of clear cell renal cell carcinoma. </w:t>
      </w:r>
      <w:r w:rsidRPr="003E01D3">
        <w:rPr>
          <w:rFonts w:ascii="Arial" w:hAnsi="Arial" w:cs="Arial"/>
          <w:i/>
          <w:iCs/>
          <w:noProof/>
          <w:sz w:val="22"/>
        </w:rPr>
        <w:t>Nature</w:t>
      </w:r>
      <w:r w:rsidRPr="003E01D3">
        <w:rPr>
          <w:rFonts w:ascii="Arial" w:hAnsi="Arial" w:cs="Arial"/>
          <w:noProof/>
          <w:sz w:val="22"/>
        </w:rPr>
        <w:t xml:space="preserve"> </w:t>
      </w:r>
      <w:r w:rsidRPr="003E01D3">
        <w:rPr>
          <w:rFonts w:ascii="Arial" w:hAnsi="Arial" w:cs="Arial"/>
          <w:b/>
          <w:bCs/>
          <w:noProof/>
          <w:sz w:val="22"/>
        </w:rPr>
        <w:t>499</w:t>
      </w:r>
      <w:r w:rsidRPr="003E01D3">
        <w:rPr>
          <w:rFonts w:ascii="Arial" w:hAnsi="Arial" w:cs="Arial"/>
          <w:noProof/>
          <w:sz w:val="22"/>
        </w:rPr>
        <w:t>, 43–49 (2013).</w:t>
      </w:r>
    </w:p>
    <w:p w14:paraId="6CCD7EDC"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20.</w:t>
      </w:r>
      <w:r w:rsidRPr="003E01D3">
        <w:rPr>
          <w:rFonts w:ascii="Arial" w:hAnsi="Arial" w:cs="Arial"/>
          <w:noProof/>
          <w:sz w:val="22"/>
        </w:rPr>
        <w:tab/>
        <w:t xml:space="preserve">Van Den Heuvel, C. N. A. M. </w:t>
      </w:r>
      <w:r w:rsidRPr="003E01D3">
        <w:rPr>
          <w:rFonts w:ascii="Arial" w:hAnsi="Arial" w:cs="Arial"/>
          <w:i/>
          <w:iCs/>
          <w:noProof/>
          <w:sz w:val="22"/>
        </w:rPr>
        <w:t>et al.</w:t>
      </w:r>
      <w:r w:rsidRPr="003E01D3">
        <w:rPr>
          <w:rFonts w:ascii="Arial" w:hAnsi="Arial" w:cs="Arial"/>
          <w:noProof/>
          <w:sz w:val="22"/>
        </w:rPr>
        <w:t xml:space="preserve"> Molecular profiling of druggable targets in clear cell renal cell carcinoma through targeted RNA sequencing. </w:t>
      </w:r>
      <w:r w:rsidRPr="003E01D3">
        <w:rPr>
          <w:rFonts w:ascii="Arial" w:hAnsi="Arial" w:cs="Arial"/>
          <w:i/>
          <w:iCs/>
          <w:noProof/>
          <w:sz w:val="22"/>
        </w:rPr>
        <w:t>Front. Oncol.</w:t>
      </w:r>
      <w:r w:rsidRPr="003E01D3">
        <w:rPr>
          <w:rFonts w:ascii="Arial" w:hAnsi="Arial" w:cs="Arial"/>
          <w:noProof/>
          <w:sz w:val="22"/>
        </w:rPr>
        <w:t xml:space="preserve"> </w:t>
      </w:r>
      <w:r w:rsidRPr="003E01D3">
        <w:rPr>
          <w:rFonts w:ascii="Arial" w:hAnsi="Arial" w:cs="Arial"/>
          <w:b/>
          <w:bCs/>
          <w:noProof/>
          <w:sz w:val="22"/>
        </w:rPr>
        <w:t>9</w:t>
      </w:r>
      <w:r w:rsidRPr="003E01D3">
        <w:rPr>
          <w:rFonts w:ascii="Arial" w:hAnsi="Arial" w:cs="Arial"/>
          <w:noProof/>
          <w:sz w:val="22"/>
        </w:rPr>
        <w:t>, 117 (2019).</w:t>
      </w:r>
    </w:p>
    <w:p w14:paraId="2288A10E"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21.</w:t>
      </w:r>
      <w:r w:rsidRPr="003E01D3">
        <w:rPr>
          <w:rFonts w:ascii="Arial" w:hAnsi="Arial" w:cs="Arial"/>
          <w:noProof/>
          <w:sz w:val="22"/>
        </w:rPr>
        <w:tab/>
        <w:t xml:space="preserve">Savas, P. </w:t>
      </w:r>
      <w:r w:rsidRPr="003E01D3">
        <w:rPr>
          <w:rFonts w:ascii="Arial" w:hAnsi="Arial" w:cs="Arial"/>
          <w:i/>
          <w:iCs/>
          <w:noProof/>
          <w:sz w:val="22"/>
        </w:rPr>
        <w:t>et al.</w:t>
      </w:r>
      <w:r w:rsidRPr="003E01D3">
        <w:rPr>
          <w:rFonts w:ascii="Arial" w:hAnsi="Arial" w:cs="Arial"/>
          <w:noProof/>
          <w:sz w:val="22"/>
        </w:rPr>
        <w:t xml:space="preserve"> Single-cell profiling of breast cancer T cells reveals a tissue-resident memory subset associated with improved prognosis. </w:t>
      </w:r>
      <w:r w:rsidRPr="003E01D3">
        <w:rPr>
          <w:rFonts w:ascii="Arial" w:hAnsi="Arial" w:cs="Arial"/>
          <w:i/>
          <w:iCs/>
          <w:noProof/>
          <w:sz w:val="22"/>
        </w:rPr>
        <w:t>Nat. Med.</w:t>
      </w:r>
      <w:r w:rsidRPr="003E01D3">
        <w:rPr>
          <w:rFonts w:ascii="Arial" w:hAnsi="Arial" w:cs="Arial"/>
          <w:noProof/>
          <w:sz w:val="22"/>
        </w:rPr>
        <w:t xml:space="preserve"> </w:t>
      </w:r>
      <w:r w:rsidRPr="003E01D3">
        <w:rPr>
          <w:rFonts w:ascii="Arial" w:hAnsi="Arial" w:cs="Arial"/>
          <w:b/>
          <w:bCs/>
          <w:noProof/>
          <w:sz w:val="22"/>
        </w:rPr>
        <w:t>24</w:t>
      </w:r>
      <w:r w:rsidRPr="003E01D3">
        <w:rPr>
          <w:rFonts w:ascii="Arial" w:hAnsi="Arial" w:cs="Arial"/>
          <w:noProof/>
          <w:sz w:val="22"/>
        </w:rPr>
        <w:t>, 986–993 (2018).</w:t>
      </w:r>
    </w:p>
    <w:p w14:paraId="6E97558C"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lastRenderedPageBreak/>
        <w:t>22.</w:t>
      </w:r>
      <w:r w:rsidRPr="003E01D3">
        <w:rPr>
          <w:rFonts w:ascii="Arial" w:hAnsi="Arial" w:cs="Arial"/>
          <w:noProof/>
          <w:sz w:val="22"/>
        </w:rPr>
        <w:tab/>
        <w:t xml:space="preserve">Sade-Feldman, M. </w:t>
      </w:r>
      <w:r w:rsidRPr="003E01D3">
        <w:rPr>
          <w:rFonts w:ascii="Arial" w:hAnsi="Arial" w:cs="Arial"/>
          <w:i/>
          <w:iCs/>
          <w:noProof/>
          <w:sz w:val="22"/>
        </w:rPr>
        <w:t>et al.</w:t>
      </w:r>
      <w:r w:rsidRPr="003E01D3">
        <w:rPr>
          <w:rFonts w:ascii="Arial" w:hAnsi="Arial" w:cs="Arial"/>
          <w:noProof/>
          <w:sz w:val="22"/>
        </w:rPr>
        <w:t xml:space="preserve"> Defining T Cell States Associated with Response to Checkpoint Immunotherapy in Melanoma. </w:t>
      </w:r>
      <w:r w:rsidRPr="003E01D3">
        <w:rPr>
          <w:rFonts w:ascii="Arial" w:hAnsi="Arial" w:cs="Arial"/>
          <w:i/>
          <w:iCs/>
          <w:noProof/>
          <w:sz w:val="22"/>
        </w:rPr>
        <w:t>Cell</w:t>
      </w:r>
      <w:r w:rsidRPr="003E01D3">
        <w:rPr>
          <w:rFonts w:ascii="Arial" w:hAnsi="Arial" w:cs="Arial"/>
          <w:noProof/>
          <w:sz w:val="22"/>
        </w:rPr>
        <w:t xml:space="preserve"> </w:t>
      </w:r>
      <w:r w:rsidRPr="003E01D3">
        <w:rPr>
          <w:rFonts w:ascii="Arial" w:hAnsi="Arial" w:cs="Arial"/>
          <w:b/>
          <w:bCs/>
          <w:noProof/>
          <w:sz w:val="22"/>
        </w:rPr>
        <w:t>175</w:t>
      </w:r>
      <w:r w:rsidRPr="003E01D3">
        <w:rPr>
          <w:rFonts w:ascii="Arial" w:hAnsi="Arial" w:cs="Arial"/>
          <w:noProof/>
          <w:sz w:val="22"/>
        </w:rPr>
        <w:t>, 998–1013 (2018).</w:t>
      </w:r>
    </w:p>
    <w:p w14:paraId="3EB9D64B"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23.</w:t>
      </w:r>
      <w:r w:rsidRPr="003E01D3">
        <w:rPr>
          <w:rFonts w:ascii="Arial" w:hAnsi="Arial" w:cs="Arial"/>
          <w:noProof/>
          <w:sz w:val="22"/>
        </w:rPr>
        <w:tab/>
        <w:t xml:space="preserve">Geissler, K. </w:t>
      </w:r>
      <w:r w:rsidRPr="003E01D3">
        <w:rPr>
          <w:rFonts w:ascii="Arial" w:hAnsi="Arial" w:cs="Arial"/>
          <w:i/>
          <w:iCs/>
          <w:noProof/>
          <w:sz w:val="22"/>
        </w:rPr>
        <w:t>et al.</w:t>
      </w:r>
      <w:r w:rsidRPr="003E01D3">
        <w:rPr>
          <w:rFonts w:ascii="Arial" w:hAnsi="Arial" w:cs="Arial"/>
          <w:noProof/>
          <w:sz w:val="22"/>
        </w:rPr>
        <w:t xml:space="preserve"> Immune signature of tumor infiltrating immune cells in renal cancer. </w:t>
      </w:r>
      <w:r w:rsidRPr="003E01D3">
        <w:rPr>
          <w:rFonts w:ascii="Arial" w:hAnsi="Arial" w:cs="Arial"/>
          <w:i/>
          <w:iCs/>
          <w:noProof/>
          <w:sz w:val="22"/>
        </w:rPr>
        <w:t>Oncoimmunology</w:t>
      </w:r>
      <w:r w:rsidRPr="003E01D3">
        <w:rPr>
          <w:rFonts w:ascii="Arial" w:hAnsi="Arial" w:cs="Arial"/>
          <w:noProof/>
          <w:sz w:val="22"/>
        </w:rPr>
        <w:t xml:space="preserve"> </w:t>
      </w:r>
      <w:r w:rsidRPr="003E01D3">
        <w:rPr>
          <w:rFonts w:ascii="Arial" w:hAnsi="Arial" w:cs="Arial"/>
          <w:b/>
          <w:bCs/>
          <w:noProof/>
          <w:sz w:val="22"/>
        </w:rPr>
        <w:t>4</w:t>
      </w:r>
      <w:r w:rsidRPr="003E01D3">
        <w:rPr>
          <w:rFonts w:ascii="Arial" w:hAnsi="Arial" w:cs="Arial"/>
          <w:noProof/>
          <w:sz w:val="22"/>
        </w:rPr>
        <w:t>, e985082 (2015).</w:t>
      </w:r>
    </w:p>
    <w:p w14:paraId="7A5ECD97"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24.</w:t>
      </w:r>
      <w:r w:rsidRPr="003E01D3">
        <w:rPr>
          <w:rFonts w:ascii="Arial" w:hAnsi="Arial" w:cs="Arial"/>
          <w:noProof/>
          <w:sz w:val="22"/>
        </w:rPr>
        <w:tab/>
        <w:t xml:space="preserve">Chung, W. </w:t>
      </w:r>
      <w:r w:rsidRPr="003E01D3">
        <w:rPr>
          <w:rFonts w:ascii="Arial" w:hAnsi="Arial" w:cs="Arial"/>
          <w:i/>
          <w:iCs/>
          <w:noProof/>
          <w:sz w:val="22"/>
        </w:rPr>
        <w:t>et al.</w:t>
      </w:r>
      <w:r w:rsidRPr="003E01D3">
        <w:rPr>
          <w:rFonts w:ascii="Arial" w:hAnsi="Arial" w:cs="Arial"/>
          <w:noProof/>
          <w:sz w:val="22"/>
        </w:rPr>
        <w:t xml:space="preserve"> Single-cell RNA-seq enables comprehensive tumour and immune cell profiling in primary breast cancer. </w:t>
      </w:r>
      <w:r w:rsidRPr="003E01D3">
        <w:rPr>
          <w:rFonts w:ascii="Arial" w:hAnsi="Arial" w:cs="Arial"/>
          <w:i/>
          <w:iCs/>
          <w:noProof/>
          <w:sz w:val="22"/>
        </w:rPr>
        <w:t>Nat. Commun.</w:t>
      </w:r>
      <w:r w:rsidRPr="003E01D3">
        <w:rPr>
          <w:rFonts w:ascii="Arial" w:hAnsi="Arial" w:cs="Arial"/>
          <w:noProof/>
          <w:sz w:val="22"/>
        </w:rPr>
        <w:t xml:space="preserve"> </w:t>
      </w:r>
      <w:r w:rsidRPr="003E01D3">
        <w:rPr>
          <w:rFonts w:ascii="Arial" w:hAnsi="Arial" w:cs="Arial"/>
          <w:b/>
          <w:bCs/>
          <w:noProof/>
          <w:sz w:val="22"/>
        </w:rPr>
        <w:t>8</w:t>
      </w:r>
      <w:r w:rsidRPr="003E01D3">
        <w:rPr>
          <w:rFonts w:ascii="Arial" w:hAnsi="Arial" w:cs="Arial"/>
          <w:noProof/>
          <w:sz w:val="22"/>
        </w:rPr>
        <w:t>, 1–12 (2017).</w:t>
      </w:r>
    </w:p>
    <w:p w14:paraId="22020B99"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25.</w:t>
      </w:r>
      <w:r w:rsidRPr="003E01D3">
        <w:rPr>
          <w:rFonts w:ascii="Arial" w:hAnsi="Arial" w:cs="Arial"/>
          <w:noProof/>
          <w:sz w:val="22"/>
        </w:rPr>
        <w:tab/>
        <w:t xml:space="preserve">Azizi, E. </w:t>
      </w:r>
      <w:r w:rsidRPr="003E01D3">
        <w:rPr>
          <w:rFonts w:ascii="Arial" w:hAnsi="Arial" w:cs="Arial"/>
          <w:i/>
          <w:iCs/>
          <w:noProof/>
          <w:sz w:val="22"/>
        </w:rPr>
        <w:t>et al.</w:t>
      </w:r>
      <w:r w:rsidRPr="003E01D3">
        <w:rPr>
          <w:rFonts w:ascii="Arial" w:hAnsi="Arial" w:cs="Arial"/>
          <w:noProof/>
          <w:sz w:val="22"/>
        </w:rPr>
        <w:t xml:space="preserve"> Single-Cell Map of Diverse Immune Phenotypes in the Breast Tumor Microenvironment. </w:t>
      </w:r>
      <w:r w:rsidRPr="003E01D3">
        <w:rPr>
          <w:rFonts w:ascii="Arial" w:hAnsi="Arial" w:cs="Arial"/>
          <w:i/>
          <w:iCs/>
          <w:noProof/>
          <w:sz w:val="22"/>
        </w:rPr>
        <w:t>Cell</w:t>
      </w:r>
      <w:r w:rsidRPr="003E01D3">
        <w:rPr>
          <w:rFonts w:ascii="Arial" w:hAnsi="Arial" w:cs="Arial"/>
          <w:noProof/>
          <w:sz w:val="22"/>
        </w:rPr>
        <w:t xml:space="preserve"> </w:t>
      </w:r>
      <w:r w:rsidRPr="003E01D3">
        <w:rPr>
          <w:rFonts w:ascii="Arial" w:hAnsi="Arial" w:cs="Arial"/>
          <w:b/>
          <w:bCs/>
          <w:noProof/>
          <w:sz w:val="22"/>
        </w:rPr>
        <w:t>174</w:t>
      </w:r>
      <w:r w:rsidRPr="003E01D3">
        <w:rPr>
          <w:rFonts w:ascii="Arial" w:hAnsi="Arial" w:cs="Arial"/>
          <w:noProof/>
          <w:sz w:val="22"/>
        </w:rPr>
        <w:t>, 1293–1308 (2018).</w:t>
      </w:r>
    </w:p>
    <w:p w14:paraId="4383BC3B"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26.</w:t>
      </w:r>
      <w:r w:rsidRPr="003E01D3">
        <w:rPr>
          <w:rFonts w:ascii="Arial" w:hAnsi="Arial" w:cs="Arial"/>
          <w:noProof/>
          <w:sz w:val="22"/>
        </w:rPr>
        <w:tab/>
        <w:t xml:space="preserve">Guo, X. </w:t>
      </w:r>
      <w:r w:rsidRPr="003E01D3">
        <w:rPr>
          <w:rFonts w:ascii="Arial" w:hAnsi="Arial" w:cs="Arial"/>
          <w:i/>
          <w:iCs/>
          <w:noProof/>
          <w:sz w:val="22"/>
        </w:rPr>
        <w:t>et al.</w:t>
      </w:r>
      <w:r w:rsidRPr="003E01D3">
        <w:rPr>
          <w:rFonts w:ascii="Arial" w:hAnsi="Arial" w:cs="Arial"/>
          <w:noProof/>
          <w:sz w:val="22"/>
        </w:rPr>
        <w:t xml:space="preserve"> Global characterization of T cells in non-small-cell lung cancer by single-cell sequencing. </w:t>
      </w:r>
      <w:r w:rsidRPr="003E01D3">
        <w:rPr>
          <w:rFonts w:ascii="Arial" w:hAnsi="Arial" w:cs="Arial"/>
          <w:i/>
          <w:iCs/>
          <w:noProof/>
          <w:sz w:val="22"/>
        </w:rPr>
        <w:t>Nat. Med.</w:t>
      </w:r>
      <w:r w:rsidRPr="003E01D3">
        <w:rPr>
          <w:rFonts w:ascii="Arial" w:hAnsi="Arial" w:cs="Arial"/>
          <w:noProof/>
          <w:sz w:val="22"/>
        </w:rPr>
        <w:t xml:space="preserve"> </w:t>
      </w:r>
      <w:r w:rsidRPr="003E01D3">
        <w:rPr>
          <w:rFonts w:ascii="Arial" w:hAnsi="Arial" w:cs="Arial"/>
          <w:b/>
          <w:bCs/>
          <w:noProof/>
          <w:sz w:val="22"/>
        </w:rPr>
        <w:t>24</w:t>
      </w:r>
      <w:r w:rsidRPr="003E01D3">
        <w:rPr>
          <w:rFonts w:ascii="Arial" w:hAnsi="Arial" w:cs="Arial"/>
          <w:noProof/>
          <w:sz w:val="22"/>
        </w:rPr>
        <w:t>, 978–985 (2018).</w:t>
      </w:r>
    </w:p>
    <w:p w14:paraId="2FD9007F"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27.</w:t>
      </w:r>
      <w:r w:rsidRPr="003E01D3">
        <w:rPr>
          <w:rFonts w:ascii="Arial" w:hAnsi="Arial" w:cs="Arial"/>
          <w:noProof/>
          <w:sz w:val="22"/>
        </w:rPr>
        <w:tab/>
        <w:t xml:space="preserve">Tirosh, I. </w:t>
      </w:r>
      <w:r w:rsidRPr="003E01D3">
        <w:rPr>
          <w:rFonts w:ascii="Arial" w:hAnsi="Arial" w:cs="Arial"/>
          <w:i/>
          <w:iCs/>
          <w:noProof/>
          <w:sz w:val="22"/>
        </w:rPr>
        <w:t>et al.</w:t>
      </w:r>
      <w:r w:rsidRPr="003E01D3">
        <w:rPr>
          <w:rFonts w:ascii="Arial" w:hAnsi="Arial" w:cs="Arial"/>
          <w:noProof/>
          <w:sz w:val="22"/>
        </w:rPr>
        <w:t xml:space="preserve"> Dissecting the multicellular ecosystem of metastatic melanoma by single-cell RNA-seq. </w:t>
      </w:r>
      <w:r w:rsidRPr="003E01D3">
        <w:rPr>
          <w:rFonts w:ascii="Arial" w:hAnsi="Arial" w:cs="Arial"/>
          <w:i/>
          <w:iCs/>
          <w:noProof/>
          <w:sz w:val="22"/>
        </w:rPr>
        <w:t>Science (80-. ).</w:t>
      </w:r>
      <w:r w:rsidRPr="003E01D3">
        <w:rPr>
          <w:rFonts w:ascii="Arial" w:hAnsi="Arial" w:cs="Arial"/>
          <w:noProof/>
          <w:sz w:val="22"/>
        </w:rPr>
        <w:t xml:space="preserve"> </w:t>
      </w:r>
      <w:r w:rsidRPr="003E01D3">
        <w:rPr>
          <w:rFonts w:ascii="Arial" w:hAnsi="Arial" w:cs="Arial"/>
          <w:b/>
          <w:bCs/>
          <w:noProof/>
          <w:sz w:val="22"/>
        </w:rPr>
        <w:t>352</w:t>
      </w:r>
      <w:r w:rsidRPr="003E01D3">
        <w:rPr>
          <w:rFonts w:ascii="Arial" w:hAnsi="Arial" w:cs="Arial"/>
          <w:noProof/>
          <w:sz w:val="22"/>
        </w:rPr>
        <w:t>, 189–196 (2016).</w:t>
      </w:r>
    </w:p>
    <w:p w14:paraId="32F4D28B"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28.</w:t>
      </w:r>
      <w:r w:rsidRPr="003E01D3">
        <w:rPr>
          <w:rFonts w:ascii="Arial" w:hAnsi="Arial" w:cs="Arial"/>
          <w:noProof/>
          <w:sz w:val="22"/>
        </w:rPr>
        <w:tab/>
        <w:t xml:space="preserve">Beausang, J. F. </w:t>
      </w:r>
      <w:r w:rsidRPr="003E01D3">
        <w:rPr>
          <w:rFonts w:ascii="Arial" w:hAnsi="Arial" w:cs="Arial"/>
          <w:i/>
          <w:iCs/>
          <w:noProof/>
          <w:sz w:val="22"/>
        </w:rPr>
        <w:t>et al.</w:t>
      </w:r>
      <w:r w:rsidRPr="003E01D3">
        <w:rPr>
          <w:rFonts w:ascii="Arial" w:hAnsi="Arial" w:cs="Arial"/>
          <w:noProof/>
          <w:sz w:val="22"/>
        </w:rPr>
        <w:t xml:space="preserve"> T cell receptor sequencing of early-stage breast cancer tumors identifies altered clonal structure of the T cell repertoire. </w:t>
      </w:r>
      <w:r w:rsidRPr="003E01D3">
        <w:rPr>
          <w:rFonts w:ascii="Arial" w:hAnsi="Arial" w:cs="Arial"/>
          <w:i/>
          <w:iCs/>
          <w:noProof/>
          <w:sz w:val="22"/>
        </w:rPr>
        <w:t>Proc. Natl. Acad. Sci. U. S. A.</w:t>
      </w:r>
      <w:r w:rsidRPr="003E01D3">
        <w:rPr>
          <w:rFonts w:ascii="Arial" w:hAnsi="Arial" w:cs="Arial"/>
          <w:noProof/>
          <w:sz w:val="22"/>
        </w:rPr>
        <w:t xml:space="preserve"> </w:t>
      </w:r>
      <w:r w:rsidRPr="003E01D3">
        <w:rPr>
          <w:rFonts w:ascii="Arial" w:hAnsi="Arial" w:cs="Arial"/>
          <w:b/>
          <w:bCs/>
          <w:noProof/>
          <w:sz w:val="22"/>
        </w:rPr>
        <w:t>114</w:t>
      </w:r>
      <w:r w:rsidRPr="003E01D3">
        <w:rPr>
          <w:rFonts w:ascii="Arial" w:hAnsi="Arial" w:cs="Arial"/>
          <w:noProof/>
          <w:sz w:val="22"/>
        </w:rPr>
        <w:t>, e10409-10417 (2017).</w:t>
      </w:r>
    </w:p>
    <w:p w14:paraId="753DE021"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29.</w:t>
      </w:r>
      <w:r w:rsidRPr="003E01D3">
        <w:rPr>
          <w:rFonts w:ascii="Arial" w:hAnsi="Arial" w:cs="Arial"/>
          <w:noProof/>
          <w:sz w:val="22"/>
        </w:rPr>
        <w:tab/>
        <w:t xml:space="preserve">Zheng, C. </w:t>
      </w:r>
      <w:r w:rsidRPr="003E01D3">
        <w:rPr>
          <w:rFonts w:ascii="Arial" w:hAnsi="Arial" w:cs="Arial"/>
          <w:i/>
          <w:iCs/>
          <w:noProof/>
          <w:sz w:val="22"/>
        </w:rPr>
        <w:t>et al.</w:t>
      </w:r>
      <w:r w:rsidRPr="003E01D3">
        <w:rPr>
          <w:rFonts w:ascii="Arial" w:hAnsi="Arial" w:cs="Arial"/>
          <w:noProof/>
          <w:sz w:val="22"/>
        </w:rPr>
        <w:t xml:space="preserve"> Landscape of Infiltrating T Cells in Liver Cancer Revealed by Single-Cell Sequencing. </w:t>
      </w:r>
      <w:r w:rsidRPr="003E01D3">
        <w:rPr>
          <w:rFonts w:ascii="Arial" w:hAnsi="Arial" w:cs="Arial"/>
          <w:i/>
          <w:iCs/>
          <w:noProof/>
          <w:sz w:val="22"/>
        </w:rPr>
        <w:t>Cell</w:t>
      </w:r>
      <w:r w:rsidRPr="003E01D3">
        <w:rPr>
          <w:rFonts w:ascii="Arial" w:hAnsi="Arial" w:cs="Arial"/>
          <w:noProof/>
          <w:sz w:val="22"/>
        </w:rPr>
        <w:t xml:space="preserve"> </w:t>
      </w:r>
      <w:r w:rsidRPr="003E01D3">
        <w:rPr>
          <w:rFonts w:ascii="Arial" w:hAnsi="Arial" w:cs="Arial"/>
          <w:b/>
          <w:bCs/>
          <w:noProof/>
          <w:sz w:val="22"/>
        </w:rPr>
        <w:t>169</w:t>
      </w:r>
      <w:r w:rsidRPr="003E01D3">
        <w:rPr>
          <w:rFonts w:ascii="Arial" w:hAnsi="Arial" w:cs="Arial"/>
          <w:noProof/>
          <w:sz w:val="22"/>
        </w:rPr>
        <w:t>, 1342–1356 (2017).</w:t>
      </w:r>
    </w:p>
    <w:p w14:paraId="61CC56AF"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30.</w:t>
      </w:r>
      <w:r w:rsidRPr="003E01D3">
        <w:rPr>
          <w:rFonts w:ascii="Arial" w:hAnsi="Arial" w:cs="Arial"/>
          <w:noProof/>
          <w:sz w:val="22"/>
        </w:rPr>
        <w:tab/>
        <w:t xml:space="preserve">Young, M. D. </w:t>
      </w:r>
      <w:r w:rsidRPr="003E01D3">
        <w:rPr>
          <w:rFonts w:ascii="Arial" w:hAnsi="Arial" w:cs="Arial"/>
          <w:i/>
          <w:iCs/>
          <w:noProof/>
          <w:sz w:val="22"/>
        </w:rPr>
        <w:t>et al.</w:t>
      </w:r>
      <w:r w:rsidRPr="003E01D3">
        <w:rPr>
          <w:rFonts w:ascii="Arial" w:hAnsi="Arial" w:cs="Arial"/>
          <w:noProof/>
          <w:sz w:val="22"/>
        </w:rPr>
        <w:t xml:space="preserve"> Single-cell transcriptomes from human kidneys reveal the cellular identity of renal tumors. </w:t>
      </w:r>
      <w:r w:rsidRPr="003E01D3">
        <w:rPr>
          <w:rFonts w:ascii="Arial" w:hAnsi="Arial" w:cs="Arial"/>
          <w:i/>
          <w:iCs/>
          <w:noProof/>
          <w:sz w:val="22"/>
        </w:rPr>
        <w:t>Science (80-. ).</w:t>
      </w:r>
      <w:r w:rsidRPr="003E01D3">
        <w:rPr>
          <w:rFonts w:ascii="Arial" w:hAnsi="Arial" w:cs="Arial"/>
          <w:noProof/>
          <w:sz w:val="22"/>
        </w:rPr>
        <w:t xml:space="preserve"> </w:t>
      </w:r>
      <w:r w:rsidRPr="003E01D3">
        <w:rPr>
          <w:rFonts w:ascii="Arial" w:hAnsi="Arial" w:cs="Arial"/>
          <w:b/>
          <w:bCs/>
          <w:noProof/>
          <w:sz w:val="22"/>
        </w:rPr>
        <w:t>361</w:t>
      </w:r>
      <w:r w:rsidRPr="003E01D3">
        <w:rPr>
          <w:rFonts w:ascii="Arial" w:hAnsi="Arial" w:cs="Arial"/>
          <w:noProof/>
          <w:sz w:val="22"/>
        </w:rPr>
        <w:t>, 594–599 (2018).</w:t>
      </w:r>
    </w:p>
    <w:p w14:paraId="77266BC9"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31.</w:t>
      </w:r>
      <w:r w:rsidRPr="003E01D3">
        <w:rPr>
          <w:rFonts w:ascii="Arial" w:hAnsi="Arial" w:cs="Arial"/>
          <w:noProof/>
          <w:sz w:val="22"/>
        </w:rPr>
        <w:tab/>
        <w:t xml:space="preserve">Baldan, V., Griffiths, R., Hawkins, R. E. &amp; Gilham, D. E. Efficient and reproducible generation of tumour-infiltrating lymphocytes for renal cell carcinoma. </w:t>
      </w:r>
      <w:r w:rsidRPr="003E01D3">
        <w:rPr>
          <w:rFonts w:ascii="Arial" w:hAnsi="Arial" w:cs="Arial"/>
          <w:i/>
          <w:iCs/>
          <w:noProof/>
          <w:sz w:val="22"/>
        </w:rPr>
        <w:t>Br. J. Cancer</w:t>
      </w:r>
      <w:r w:rsidRPr="003E01D3">
        <w:rPr>
          <w:rFonts w:ascii="Arial" w:hAnsi="Arial" w:cs="Arial"/>
          <w:noProof/>
          <w:sz w:val="22"/>
        </w:rPr>
        <w:t xml:space="preserve"> </w:t>
      </w:r>
      <w:r w:rsidRPr="003E01D3">
        <w:rPr>
          <w:rFonts w:ascii="Arial" w:hAnsi="Arial" w:cs="Arial"/>
          <w:b/>
          <w:bCs/>
          <w:noProof/>
          <w:sz w:val="22"/>
        </w:rPr>
        <w:t>112</w:t>
      </w:r>
      <w:r w:rsidRPr="003E01D3">
        <w:rPr>
          <w:rFonts w:ascii="Arial" w:hAnsi="Arial" w:cs="Arial"/>
          <w:noProof/>
          <w:sz w:val="22"/>
        </w:rPr>
        <w:t>, 1510–1518 (2015).</w:t>
      </w:r>
    </w:p>
    <w:p w14:paraId="1801F3A9"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32.</w:t>
      </w:r>
      <w:r w:rsidRPr="003E01D3">
        <w:rPr>
          <w:rFonts w:ascii="Arial" w:hAnsi="Arial" w:cs="Arial"/>
          <w:noProof/>
          <w:sz w:val="22"/>
        </w:rPr>
        <w:tab/>
        <w:t xml:space="preserve">Stuart, T. </w:t>
      </w:r>
      <w:r w:rsidRPr="003E01D3">
        <w:rPr>
          <w:rFonts w:ascii="Arial" w:hAnsi="Arial" w:cs="Arial"/>
          <w:i/>
          <w:iCs/>
          <w:noProof/>
          <w:sz w:val="22"/>
        </w:rPr>
        <w:t>et al.</w:t>
      </w:r>
      <w:r w:rsidRPr="003E01D3">
        <w:rPr>
          <w:rFonts w:ascii="Arial" w:hAnsi="Arial" w:cs="Arial"/>
          <w:noProof/>
          <w:sz w:val="22"/>
        </w:rPr>
        <w:t xml:space="preserve"> Comprehensive Integration of Single-Cell Data. </w:t>
      </w:r>
      <w:r w:rsidRPr="003E01D3">
        <w:rPr>
          <w:rFonts w:ascii="Arial" w:hAnsi="Arial" w:cs="Arial"/>
          <w:i/>
          <w:iCs/>
          <w:noProof/>
          <w:sz w:val="22"/>
        </w:rPr>
        <w:t>Cell</w:t>
      </w:r>
      <w:r w:rsidRPr="003E01D3">
        <w:rPr>
          <w:rFonts w:ascii="Arial" w:hAnsi="Arial" w:cs="Arial"/>
          <w:noProof/>
          <w:sz w:val="22"/>
        </w:rPr>
        <w:t xml:space="preserve"> </w:t>
      </w:r>
      <w:r w:rsidRPr="003E01D3">
        <w:rPr>
          <w:rFonts w:ascii="Arial" w:hAnsi="Arial" w:cs="Arial"/>
          <w:b/>
          <w:bCs/>
          <w:noProof/>
          <w:sz w:val="22"/>
        </w:rPr>
        <w:t>177</w:t>
      </w:r>
      <w:r w:rsidRPr="003E01D3">
        <w:rPr>
          <w:rFonts w:ascii="Arial" w:hAnsi="Arial" w:cs="Arial"/>
          <w:noProof/>
          <w:sz w:val="22"/>
        </w:rPr>
        <w:t>, 1888–1902 (2019).</w:t>
      </w:r>
    </w:p>
    <w:p w14:paraId="1DED54C4"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33.</w:t>
      </w:r>
      <w:r w:rsidRPr="003E01D3">
        <w:rPr>
          <w:rFonts w:ascii="Arial" w:hAnsi="Arial" w:cs="Arial"/>
          <w:noProof/>
          <w:sz w:val="22"/>
        </w:rPr>
        <w:tab/>
        <w:t xml:space="preserve">Butler, A., Hoffman, P., Smibert, P., Papalexi, E. &amp; Satija, R. Integrating single-cell transcriptomic data across different conditions, technologies, and species. </w:t>
      </w:r>
      <w:r w:rsidRPr="003E01D3">
        <w:rPr>
          <w:rFonts w:ascii="Arial" w:hAnsi="Arial" w:cs="Arial"/>
          <w:i/>
          <w:iCs/>
          <w:noProof/>
          <w:sz w:val="22"/>
        </w:rPr>
        <w:t xml:space="preserve">Nat. </w:t>
      </w:r>
      <w:r w:rsidRPr="003E01D3">
        <w:rPr>
          <w:rFonts w:ascii="Arial" w:hAnsi="Arial" w:cs="Arial"/>
          <w:i/>
          <w:iCs/>
          <w:noProof/>
          <w:sz w:val="22"/>
        </w:rPr>
        <w:lastRenderedPageBreak/>
        <w:t>Biotechnol.</w:t>
      </w:r>
      <w:r w:rsidRPr="003E01D3">
        <w:rPr>
          <w:rFonts w:ascii="Arial" w:hAnsi="Arial" w:cs="Arial"/>
          <w:noProof/>
          <w:sz w:val="22"/>
        </w:rPr>
        <w:t xml:space="preserve"> </w:t>
      </w:r>
      <w:r w:rsidRPr="003E01D3">
        <w:rPr>
          <w:rFonts w:ascii="Arial" w:hAnsi="Arial" w:cs="Arial"/>
          <w:b/>
          <w:bCs/>
          <w:noProof/>
          <w:sz w:val="22"/>
        </w:rPr>
        <w:t>36</w:t>
      </w:r>
      <w:r w:rsidRPr="003E01D3">
        <w:rPr>
          <w:rFonts w:ascii="Arial" w:hAnsi="Arial" w:cs="Arial"/>
          <w:noProof/>
          <w:sz w:val="22"/>
        </w:rPr>
        <w:t>, 411–420 (2018).</w:t>
      </w:r>
    </w:p>
    <w:p w14:paraId="34D9A9C9"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34.</w:t>
      </w:r>
      <w:r w:rsidRPr="003E01D3">
        <w:rPr>
          <w:rFonts w:ascii="Arial" w:hAnsi="Arial" w:cs="Arial"/>
          <w:noProof/>
          <w:sz w:val="22"/>
        </w:rPr>
        <w:tab/>
        <w:t xml:space="preserve">Hafemeister, C. &amp; Satija, R. Normalization and variance stabilization of single-cell RNA-seq data using regularized negative binomial regression. </w:t>
      </w:r>
      <w:r w:rsidRPr="003E01D3">
        <w:rPr>
          <w:rFonts w:ascii="Arial" w:hAnsi="Arial" w:cs="Arial"/>
          <w:i/>
          <w:iCs/>
          <w:noProof/>
          <w:sz w:val="22"/>
        </w:rPr>
        <w:t>Genome Biol.</w:t>
      </w:r>
      <w:r w:rsidRPr="003E01D3">
        <w:rPr>
          <w:rFonts w:ascii="Arial" w:hAnsi="Arial" w:cs="Arial"/>
          <w:noProof/>
          <w:sz w:val="22"/>
        </w:rPr>
        <w:t xml:space="preserve"> </w:t>
      </w:r>
      <w:r w:rsidRPr="003E01D3">
        <w:rPr>
          <w:rFonts w:ascii="Arial" w:hAnsi="Arial" w:cs="Arial"/>
          <w:b/>
          <w:bCs/>
          <w:noProof/>
          <w:sz w:val="22"/>
        </w:rPr>
        <w:t>20</w:t>
      </w:r>
      <w:r w:rsidRPr="003E01D3">
        <w:rPr>
          <w:rFonts w:ascii="Arial" w:hAnsi="Arial" w:cs="Arial"/>
          <w:noProof/>
          <w:sz w:val="22"/>
        </w:rPr>
        <w:t>, 1–15 (2019).</w:t>
      </w:r>
    </w:p>
    <w:p w14:paraId="1D5361E8"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35.</w:t>
      </w:r>
      <w:r w:rsidRPr="003E01D3">
        <w:rPr>
          <w:rFonts w:ascii="Arial" w:hAnsi="Arial" w:cs="Arial"/>
          <w:noProof/>
          <w:sz w:val="22"/>
        </w:rPr>
        <w:tab/>
        <w:t xml:space="preserve">Nestorowa, S. </w:t>
      </w:r>
      <w:r w:rsidRPr="003E01D3">
        <w:rPr>
          <w:rFonts w:ascii="Arial" w:hAnsi="Arial" w:cs="Arial"/>
          <w:i/>
          <w:iCs/>
          <w:noProof/>
          <w:sz w:val="22"/>
        </w:rPr>
        <w:t>et al.</w:t>
      </w:r>
      <w:r w:rsidRPr="003E01D3">
        <w:rPr>
          <w:rFonts w:ascii="Arial" w:hAnsi="Arial" w:cs="Arial"/>
          <w:noProof/>
          <w:sz w:val="22"/>
        </w:rPr>
        <w:t xml:space="preserve"> A single-cell resolution map of mouse hematopoietic stem and progenitor cell differentiation. </w:t>
      </w:r>
      <w:r w:rsidRPr="003E01D3">
        <w:rPr>
          <w:rFonts w:ascii="Arial" w:hAnsi="Arial" w:cs="Arial"/>
          <w:i/>
          <w:iCs/>
          <w:noProof/>
          <w:sz w:val="22"/>
        </w:rPr>
        <w:t>Blood</w:t>
      </w:r>
      <w:r w:rsidRPr="003E01D3">
        <w:rPr>
          <w:rFonts w:ascii="Arial" w:hAnsi="Arial" w:cs="Arial"/>
          <w:noProof/>
          <w:sz w:val="22"/>
        </w:rPr>
        <w:t xml:space="preserve"> </w:t>
      </w:r>
      <w:r w:rsidRPr="003E01D3">
        <w:rPr>
          <w:rFonts w:ascii="Arial" w:hAnsi="Arial" w:cs="Arial"/>
          <w:b/>
          <w:bCs/>
          <w:noProof/>
          <w:sz w:val="22"/>
        </w:rPr>
        <w:t>128</w:t>
      </w:r>
      <w:r w:rsidRPr="003E01D3">
        <w:rPr>
          <w:rFonts w:ascii="Arial" w:hAnsi="Arial" w:cs="Arial"/>
          <w:noProof/>
          <w:sz w:val="22"/>
        </w:rPr>
        <w:t>, e20-31 (2016).</w:t>
      </w:r>
    </w:p>
    <w:p w14:paraId="22DFCB9D"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36.</w:t>
      </w:r>
      <w:r w:rsidRPr="003E01D3">
        <w:rPr>
          <w:rFonts w:ascii="Arial" w:hAnsi="Arial" w:cs="Arial"/>
          <w:noProof/>
          <w:sz w:val="22"/>
        </w:rPr>
        <w:tab/>
        <w:t xml:space="preserve">Aran, D. </w:t>
      </w:r>
      <w:r w:rsidRPr="003E01D3">
        <w:rPr>
          <w:rFonts w:ascii="Arial" w:hAnsi="Arial" w:cs="Arial"/>
          <w:i/>
          <w:iCs/>
          <w:noProof/>
          <w:sz w:val="22"/>
        </w:rPr>
        <w:t>et al.</w:t>
      </w:r>
      <w:r w:rsidRPr="003E01D3">
        <w:rPr>
          <w:rFonts w:ascii="Arial" w:hAnsi="Arial" w:cs="Arial"/>
          <w:noProof/>
          <w:sz w:val="22"/>
        </w:rPr>
        <w:t xml:space="preserve"> Reference-based analysis of lung single-cell sequencing reveals a transitional profibrotic macrophage. </w:t>
      </w:r>
      <w:r w:rsidRPr="003E01D3">
        <w:rPr>
          <w:rFonts w:ascii="Arial" w:hAnsi="Arial" w:cs="Arial"/>
          <w:i/>
          <w:iCs/>
          <w:noProof/>
          <w:sz w:val="22"/>
        </w:rPr>
        <w:t>Nat. Immunol.</w:t>
      </w:r>
      <w:r w:rsidRPr="003E01D3">
        <w:rPr>
          <w:rFonts w:ascii="Arial" w:hAnsi="Arial" w:cs="Arial"/>
          <w:noProof/>
          <w:sz w:val="22"/>
        </w:rPr>
        <w:t xml:space="preserve"> </w:t>
      </w:r>
      <w:r w:rsidRPr="003E01D3">
        <w:rPr>
          <w:rFonts w:ascii="Arial" w:hAnsi="Arial" w:cs="Arial"/>
          <w:b/>
          <w:bCs/>
          <w:noProof/>
          <w:sz w:val="22"/>
        </w:rPr>
        <w:t>20</w:t>
      </w:r>
      <w:r w:rsidRPr="003E01D3">
        <w:rPr>
          <w:rFonts w:ascii="Arial" w:hAnsi="Arial" w:cs="Arial"/>
          <w:noProof/>
          <w:sz w:val="22"/>
        </w:rPr>
        <w:t>, 163–172 (2019).</w:t>
      </w:r>
    </w:p>
    <w:p w14:paraId="7E9300B3"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37.</w:t>
      </w:r>
      <w:r w:rsidRPr="003E01D3">
        <w:rPr>
          <w:rFonts w:ascii="Arial" w:hAnsi="Arial" w:cs="Arial"/>
          <w:noProof/>
          <w:sz w:val="22"/>
        </w:rPr>
        <w:tab/>
        <w:t xml:space="preserve">Dunham, I. </w:t>
      </w:r>
      <w:r w:rsidRPr="003E01D3">
        <w:rPr>
          <w:rFonts w:ascii="Arial" w:hAnsi="Arial" w:cs="Arial"/>
          <w:i/>
          <w:iCs/>
          <w:noProof/>
          <w:sz w:val="22"/>
        </w:rPr>
        <w:t>et al.</w:t>
      </w:r>
      <w:r w:rsidRPr="003E01D3">
        <w:rPr>
          <w:rFonts w:ascii="Arial" w:hAnsi="Arial" w:cs="Arial"/>
          <w:noProof/>
          <w:sz w:val="22"/>
        </w:rPr>
        <w:t xml:space="preserve"> An integrated encyclopedia of DNA elements in the human genome. </w:t>
      </w:r>
      <w:r w:rsidRPr="003E01D3">
        <w:rPr>
          <w:rFonts w:ascii="Arial" w:hAnsi="Arial" w:cs="Arial"/>
          <w:i/>
          <w:iCs/>
          <w:noProof/>
          <w:sz w:val="22"/>
        </w:rPr>
        <w:t>Nature</w:t>
      </w:r>
      <w:r w:rsidRPr="003E01D3">
        <w:rPr>
          <w:rFonts w:ascii="Arial" w:hAnsi="Arial" w:cs="Arial"/>
          <w:noProof/>
          <w:sz w:val="22"/>
        </w:rPr>
        <w:t xml:space="preserve"> </w:t>
      </w:r>
      <w:r w:rsidRPr="003E01D3">
        <w:rPr>
          <w:rFonts w:ascii="Arial" w:hAnsi="Arial" w:cs="Arial"/>
          <w:b/>
          <w:bCs/>
          <w:noProof/>
          <w:sz w:val="22"/>
        </w:rPr>
        <w:t>489</w:t>
      </w:r>
      <w:r w:rsidRPr="003E01D3">
        <w:rPr>
          <w:rFonts w:ascii="Arial" w:hAnsi="Arial" w:cs="Arial"/>
          <w:noProof/>
          <w:sz w:val="22"/>
        </w:rPr>
        <w:t>, 57–74 (2012).</w:t>
      </w:r>
    </w:p>
    <w:p w14:paraId="688EDBD8"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38.</w:t>
      </w:r>
      <w:r w:rsidRPr="003E01D3">
        <w:rPr>
          <w:rFonts w:ascii="Arial" w:hAnsi="Arial" w:cs="Arial"/>
          <w:noProof/>
          <w:sz w:val="22"/>
        </w:rPr>
        <w:tab/>
        <w:t xml:space="preserve">Borcherding, N. &amp; Bormann, N. L. scRepertoire: An R-based toolkit for single-cell immune receptor analysis. </w:t>
      </w:r>
      <w:r w:rsidRPr="003E01D3">
        <w:rPr>
          <w:rFonts w:ascii="Arial" w:hAnsi="Arial" w:cs="Arial"/>
          <w:i/>
          <w:iCs/>
          <w:noProof/>
          <w:sz w:val="22"/>
        </w:rPr>
        <w:t>F1000Research</w:t>
      </w:r>
      <w:r w:rsidRPr="003E01D3">
        <w:rPr>
          <w:rFonts w:ascii="Arial" w:hAnsi="Arial" w:cs="Arial"/>
          <w:noProof/>
          <w:sz w:val="22"/>
        </w:rPr>
        <w:t xml:space="preserve"> </w:t>
      </w:r>
      <w:r w:rsidRPr="003E01D3">
        <w:rPr>
          <w:rFonts w:ascii="Arial" w:hAnsi="Arial" w:cs="Arial"/>
          <w:b/>
          <w:bCs/>
          <w:noProof/>
          <w:sz w:val="22"/>
        </w:rPr>
        <w:t>9</w:t>
      </w:r>
      <w:r w:rsidRPr="003E01D3">
        <w:rPr>
          <w:rFonts w:ascii="Arial" w:hAnsi="Arial" w:cs="Arial"/>
          <w:noProof/>
          <w:sz w:val="22"/>
        </w:rPr>
        <w:t>, 47 (2020).</w:t>
      </w:r>
    </w:p>
    <w:p w14:paraId="4B94E162"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39.</w:t>
      </w:r>
      <w:r w:rsidRPr="003E01D3">
        <w:rPr>
          <w:rFonts w:ascii="Arial" w:hAnsi="Arial" w:cs="Arial"/>
          <w:noProof/>
          <w:sz w:val="22"/>
        </w:rPr>
        <w:tab/>
        <w:t xml:space="preserve">Street, K. </w:t>
      </w:r>
      <w:r w:rsidRPr="003E01D3">
        <w:rPr>
          <w:rFonts w:ascii="Arial" w:hAnsi="Arial" w:cs="Arial"/>
          <w:i/>
          <w:iCs/>
          <w:noProof/>
          <w:sz w:val="22"/>
        </w:rPr>
        <w:t>et al.</w:t>
      </w:r>
      <w:r w:rsidRPr="003E01D3">
        <w:rPr>
          <w:rFonts w:ascii="Arial" w:hAnsi="Arial" w:cs="Arial"/>
          <w:noProof/>
          <w:sz w:val="22"/>
        </w:rPr>
        <w:t xml:space="preserve"> Slingshot: Cell lineage and pseudotime inference for single-cell transcriptomics. </w:t>
      </w:r>
      <w:r w:rsidRPr="003E01D3">
        <w:rPr>
          <w:rFonts w:ascii="Arial" w:hAnsi="Arial" w:cs="Arial"/>
          <w:i/>
          <w:iCs/>
          <w:noProof/>
          <w:sz w:val="22"/>
        </w:rPr>
        <w:t>BMC Genomics</w:t>
      </w:r>
      <w:r w:rsidRPr="003E01D3">
        <w:rPr>
          <w:rFonts w:ascii="Arial" w:hAnsi="Arial" w:cs="Arial"/>
          <w:noProof/>
          <w:sz w:val="22"/>
        </w:rPr>
        <w:t xml:space="preserve"> </w:t>
      </w:r>
      <w:r w:rsidRPr="003E01D3">
        <w:rPr>
          <w:rFonts w:ascii="Arial" w:hAnsi="Arial" w:cs="Arial"/>
          <w:b/>
          <w:bCs/>
          <w:noProof/>
          <w:sz w:val="22"/>
        </w:rPr>
        <w:t>19</w:t>
      </w:r>
      <w:r w:rsidRPr="003E01D3">
        <w:rPr>
          <w:rFonts w:ascii="Arial" w:hAnsi="Arial" w:cs="Arial"/>
          <w:noProof/>
          <w:sz w:val="22"/>
        </w:rPr>
        <w:t>, 477 (2018).</w:t>
      </w:r>
    </w:p>
    <w:p w14:paraId="2997465E"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40.</w:t>
      </w:r>
      <w:r w:rsidRPr="003E01D3">
        <w:rPr>
          <w:rFonts w:ascii="Arial" w:hAnsi="Arial" w:cs="Arial"/>
          <w:noProof/>
          <w:sz w:val="22"/>
        </w:rPr>
        <w:tab/>
        <w:t xml:space="preserve">Liu, J. </w:t>
      </w:r>
      <w:r w:rsidRPr="003E01D3">
        <w:rPr>
          <w:rFonts w:ascii="Arial" w:hAnsi="Arial" w:cs="Arial"/>
          <w:i/>
          <w:iCs/>
          <w:noProof/>
          <w:sz w:val="22"/>
        </w:rPr>
        <w:t>et al.</w:t>
      </w:r>
      <w:r w:rsidRPr="003E01D3">
        <w:rPr>
          <w:rFonts w:ascii="Arial" w:hAnsi="Arial" w:cs="Arial"/>
          <w:noProof/>
          <w:sz w:val="22"/>
        </w:rPr>
        <w:t xml:space="preserve"> An Integrated TCGA Pan-Cancer Clinical Data Resource to Drive High-Quality Survival Outcome Analytics. </w:t>
      </w:r>
      <w:r w:rsidRPr="003E01D3">
        <w:rPr>
          <w:rFonts w:ascii="Arial" w:hAnsi="Arial" w:cs="Arial"/>
          <w:i/>
          <w:iCs/>
          <w:noProof/>
          <w:sz w:val="22"/>
        </w:rPr>
        <w:t>Cell</w:t>
      </w:r>
      <w:r w:rsidRPr="003E01D3">
        <w:rPr>
          <w:rFonts w:ascii="Arial" w:hAnsi="Arial" w:cs="Arial"/>
          <w:noProof/>
          <w:sz w:val="22"/>
        </w:rPr>
        <w:t xml:space="preserve"> </w:t>
      </w:r>
      <w:r w:rsidRPr="003E01D3">
        <w:rPr>
          <w:rFonts w:ascii="Arial" w:hAnsi="Arial" w:cs="Arial"/>
          <w:b/>
          <w:bCs/>
          <w:noProof/>
          <w:sz w:val="22"/>
        </w:rPr>
        <w:t>173</w:t>
      </w:r>
      <w:r w:rsidRPr="003E01D3">
        <w:rPr>
          <w:rFonts w:ascii="Arial" w:hAnsi="Arial" w:cs="Arial"/>
          <w:noProof/>
          <w:sz w:val="22"/>
        </w:rPr>
        <w:t>, 400–416 (2018).</w:t>
      </w:r>
    </w:p>
    <w:p w14:paraId="2B734EDB"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41.</w:t>
      </w:r>
      <w:r w:rsidRPr="003E01D3">
        <w:rPr>
          <w:rFonts w:ascii="Arial" w:hAnsi="Arial" w:cs="Arial"/>
          <w:noProof/>
          <w:sz w:val="22"/>
        </w:rPr>
        <w:tab/>
        <w:t xml:space="preserve">Lähnemann, D. </w:t>
      </w:r>
      <w:r w:rsidRPr="003E01D3">
        <w:rPr>
          <w:rFonts w:ascii="Arial" w:hAnsi="Arial" w:cs="Arial"/>
          <w:i/>
          <w:iCs/>
          <w:noProof/>
          <w:sz w:val="22"/>
        </w:rPr>
        <w:t>et al.</w:t>
      </w:r>
      <w:r w:rsidRPr="003E01D3">
        <w:rPr>
          <w:rFonts w:ascii="Arial" w:hAnsi="Arial" w:cs="Arial"/>
          <w:noProof/>
          <w:sz w:val="22"/>
        </w:rPr>
        <w:t xml:space="preserve"> Eleven grand challenges in single-cell data science. </w:t>
      </w:r>
      <w:r w:rsidRPr="003E01D3">
        <w:rPr>
          <w:rFonts w:ascii="Arial" w:hAnsi="Arial" w:cs="Arial"/>
          <w:i/>
          <w:iCs/>
          <w:noProof/>
          <w:sz w:val="22"/>
        </w:rPr>
        <w:t>Genome Biology</w:t>
      </w:r>
      <w:r w:rsidRPr="003E01D3">
        <w:rPr>
          <w:rFonts w:ascii="Arial" w:hAnsi="Arial" w:cs="Arial"/>
          <w:noProof/>
          <w:sz w:val="22"/>
        </w:rPr>
        <w:t xml:space="preserve"> (2020). doi:10.1186/s13059-020-1926-6</w:t>
      </w:r>
    </w:p>
    <w:p w14:paraId="01A4DEB6"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42.</w:t>
      </w:r>
      <w:r w:rsidRPr="003E01D3">
        <w:rPr>
          <w:rFonts w:ascii="Arial" w:hAnsi="Arial" w:cs="Arial"/>
          <w:noProof/>
          <w:sz w:val="22"/>
        </w:rPr>
        <w:tab/>
        <w:t xml:space="preserve">Wu, T. D. </w:t>
      </w:r>
      <w:r w:rsidRPr="003E01D3">
        <w:rPr>
          <w:rFonts w:ascii="Arial" w:hAnsi="Arial" w:cs="Arial"/>
          <w:i/>
          <w:iCs/>
          <w:noProof/>
          <w:sz w:val="22"/>
        </w:rPr>
        <w:t>et al.</w:t>
      </w:r>
      <w:r w:rsidRPr="003E01D3">
        <w:rPr>
          <w:rFonts w:ascii="Arial" w:hAnsi="Arial" w:cs="Arial"/>
          <w:noProof/>
          <w:sz w:val="22"/>
        </w:rPr>
        <w:t xml:space="preserve"> Peripheral T cell expansion predicts tumour infiltration and clinical response. </w:t>
      </w:r>
      <w:r w:rsidRPr="003E01D3">
        <w:rPr>
          <w:rFonts w:ascii="Arial" w:hAnsi="Arial" w:cs="Arial"/>
          <w:i/>
          <w:iCs/>
          <w:noProof/>
          <w:sz w:val="22"/>
        </w:rPr>
        <w:t>Nature</w:t>
      </w:r>
      <w:r w:rsidRPr="003E01D3">
        <w:rPr>
          <w:rFonts w:ascii="Arial" w:hAnsi="Arial" w:cs="Arial"/>
          <w:noProof/>
          <w:sz w:val="22"/>
        </w:rPr>
        <w:t xml:space="preserve"> </w:t>
      </w:r>
      <w:r w:rsidRPr="003E01D3">
        <w:rPr>
          <w:rFonts w:ascii="Arial" w:hAnsi="Arial" w:cs="Arial"/>
          <w:b/>
          <w:bCs/>
          <w:noProof/>
          <w:sz w:val="22"/>
        </w:rPr>
        <w:t>579</w:t>
      </w:r>
      <w:r w:rsidRPr="003E01D3">
        <w:rPr>
          <w:rFonts w:ascii="Arial" w:hAnsi="Arial" w:cs="Arial"/>
          <w:noProof/>
          <w:sz w:val="22"/>
        </w:rPr>
        <w:t>, 274–278 (2020).</w:t>
      </w:r>
    </w:p>
    <w:p w14:paraId="2D00939B"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43.</w:t>
      </w:r>
      <w:r w:rsidRPr="003E01D3">
        <w:rPr>
          <w:rFonts w:ascii="Arial" w:hAnsi="Arial" w:cs="Arial"/>
          <w:noProof/>
          <w:sz w:val="22"/>
        </w:rPr>
        <w:tab/>
        <w:t>Luecken, M. D. &amp; Theis, F. J. Current best practices in single</w:t>
      </w:r>
      <w:r w:rsidRPr="003E01D3">
        <w:rPr>
          <w:rFonts w:ascii="Cambria Math" w:hAnsi="Cambria Math" w:cs="Cambria Math"/>
          <w:noProof/>
          <w:sz w:val="22"/>
        </w:rPr>
        <w:t>‐</w:t>
      </w:r>
      <w:r w:rsidRPr="003E01D3">
        <w:rPr>
          <w:rFonts w:ascii="Arial" w:hAnsi="Arial" w:cs="Arial"/>
          <w:noProof/>
          <w:sz w:val="22"/>
        </w:rPr>
        <w:t>cell RNA</w:t>
      </w:r>
      <w:r w:rsidRPr="003E01D3">
        <w:rPr>
          <w:rFonts w:ascii="Cambria Math" w:hAnsi="Cambria Math" w:cs="Cambria Math"/>
          <w:noProof/>
          <w:sz w:val="22"/>
        </w:rPr>
        <w:t>‐</w:t>
      </w:r>
      <w:r w:rsidRPr="003E01D3">
        <w:rPr>
          <w:rFonts w:ascii="Arial" w:hAnsi="Arial" w:cs="Arial"/>
          <w:noProof/>
          <w:sz w:val="22"/>
        </w:rPr>
        <w:t xml:space="preserve">seq analysis: a tutorial. </w:t>
      </w:r>
      <w:r w:rsidRPr="003E01D3">
        <w:rPr>
          <w:rFonts w:ascii="Arial" w:hAnsi="Arial" w:cs="Arial"/>
          <w:i/>
          <w:iCs/>
          <w:noProof/>
          <w:sz w:val="22"/>
        </w:rPr>
        <w:t>Mol. Syst. Biol.</w:t>
      </w:r>
      <w:r w:rsidRPr="003E01D3">
        <w:rPr>
          <w:rFonts w:ascii="Arial" w:hAnsi="Arial" w:cs="Arial"/>
          <w:noProof/>
          <w:sz w:val="22"/>
        </w:rPr>
        <w:t xml:space="preserve"> </w:t>
      </w:r>
      <w:r w:rsidRPr="003E01D3">
        <w:rPr>
          <w:rFonts w:ascii="Arial" w:hAnsi="Arial" w:cs="Arial"/>
          <w:b/>
          <w:bCs/>
          <w:noProof/>
          <w:sz w:val="22"/>
        </w:rPr>
        <w:t>15</w:t>
      </w:r>
      <w:r w:rsidRPr="003E01D3">
        <w:rPr>
          <w:rFonts w:ascii="Arial" w:hAnsi="Arial" w:cs="Arial"/>
          <w:noProof/>
          <w:sz w:val="22"/>
        </w:rPr>
        <w:t>, (2019).</w:t>
      </w:r>
    </w:p>
    <w:p w14:paraId="0A2B7096"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44.</w:t>
      </w:r>
      <w:r w:rsidRPr="003E01D3">
        <w:rPr>
          <w:rFonts w:ascii="Arial" w:hAnsi="Arial" w:cs="Arial"/>
          <w:noProof/>
          <w:sz w:val="22"/>
        </w:rPr>
        <w:tab/>
        <w:t xml:space="preserve">Barbie, D. A. </w:t>
      </w:r>
      <w:r w:rsidRPr="003E01D3">
        <w:rPr>
          <w:rFonts w:ascii="Arial" w:hAnsi="Arial" w:cs="Arial"/>
          <w:i/>
          <w:iCs/>
          <w:noProof/>
          <w:sz w:val="22"/>
        </w:rPr>
        <w:t>et al.</w:t>
      </w:r>
      <w:r w:rsidRPr="003E01D3">
        <w:rPr>
          <w:rFonts w:ascii="Arial" w:hAnsi="Arial" w:cs="Arial"/>
          <w:noProof/>
          <w:sz w:val="22"/>
        </w:rPr>
        <w:t xml:space="preserve"> Systematic RNA interference reveals that oncogenic KRAS-driven cancers require TBK1. </w:t>
      </w:r>
      <w:r w:rsidRPr="003E01D3">
        <w:rPr>
          <w:rFonts w:ascii="Arial" w:hAnsi="Arial" w:cs="Arial"/>
          <w:i/>
          <w:iCs/>
          <w:noProof/>
          <w:sz w:val="22"/>
        </w:rPr>
        <w:t>Nature</w:t>
      </w:r>
      <w:r w:rsidRPr="003E01D3">
        <w:rPr>
          <w:rFonts w:ascii="Arial" w:hAnsi="Arial" w:cs="Arial"/>
          <w:noProof/>
          <w:sz w:val="22"/>
        </w:rPr>
        <w:t xml:space="preserve"> </w:t>
      </w:r>
      <w:r w:rsidRPr="003E01D3">
        <w:rPr>
          <w:rFonts w:ascii="Arial" w:hAnsi="Arial" w:cs="Arial"/>
          <w:b/>
          <w:bCs/>
          <w:noProof/>
          <w:sz w:val="22"/>
        </w:rPr>
        <w:t>462</w:t>
      </w:r>
      <w:r w:rsidRPr="003E01D3">
        <w:rPr>
          <w:rFonts w:ascii="Arial" w:hAnsi="Arial" w:cs="Arial"/>
          <w:noProof/>
          <w:sz w:val="22"/>
        </w:rPr>
        <w:t>, 108–112 (2009).</w:t>
      </w:r>
    </w:p>
    <w:p w14:paraId="3F8AF037"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45.</w:t>
      </w:r>
      <w:r w:rsidRPr="003E01D3">
        <w:rPr>
          <w:rFonts w:ascii="Arial" w:hAnsi="Arial" w:cs="Arial"/>
          <w:noProof/>
          <w:sz w:val="22"/>
        </w:rPr>
        <w:tab/>
        <w:t xml:space="preserve">Plitas, G. </w:t>
      </w:r>
      <w:r w:rsidRPr="003E01D3">
        <w:rPr>
          <w:rFonts w:ascii="Arial" w:hAnsi="Arial" w:cs="Arial"/>
          <w:i/>
          <w:iCs/>
          <w:noProof/>
          <w:sz w:val="22"/>
        </w:rPr>
        <w:t>et al.</w:t>
      </w:r>
      <w:r w:rsidRPr="003E01D3">
        <w:rPr>
          <w:rFonts w:ascii="Arial" w:hAnsi="Arial" w:cs="Arial"/>
          <w:noProof/>
          <w:sz w:val="22"/>
        </w:rPr>
        <w:t xml:space="preserve"> Regulatory T Cells Exhibit Distinct Features in Human Breast Cancer. </w:t>
      </w:r>
      <w:r w:rsidRPr="003E01D3">
        <w:rPr>
          <w:rFonts w:ascii="Arial" w:hAnsi="Arial" w:cs="Arial"/>
          <w:i/>
          <w:iCs/>
          <w:noProof/>
          <w:sz w:val="22"/>
        </w:rPr>
        <w:t>Immunity</w:t>
      </w:r>
      <w:r w:rsidRPr="003E01D3">
        <w:rPr>
          <w:rFonts w:ascii="Arial" w:hAnsi="Arial" w:cs="Arial"/>
          <w:noProof/>
          <w:sz w:val="22"/>
        </w:rPr>
        <w:t xml:space="preserve"> </w:t>
      </w:r>
      <w:r w:rsidRPr="003E01D3">
        <w:rPr>
          <w:rFonts w:ascii="Arial" w:hAnsi="Arial" w:cs="Arial"/>
          <w:b/>
          <w:bCs/>
          <w:noProof/>
          <w:sz w:val="22"/>
        </w:rPr>
        <w:t>45</w:t>
      </w:r>
      <w:r w:rsidRPr="003E01D3">
        <w:rPr>
          <w:rFonts w:ascii="Arial" w:hAnsi="Arial" w:cs="Arial"/>
          <w:noProof/>
          <w:sz w:val="22"/>
        </w:rPr>
        <w:t>, 1122–1134 (2016).</w:t>
      </w:r>
    </w:p>
    <w:p w14:paraId="502E3546"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46.</w:t>
      </w:r>
      <w:r w:rsidRPr="003E01D3">
        <w:rPr>
          <w:rFonts w:ascii="Arial" w:hAnsi="Arial" w:cs="Arial"/>
          <w:noProof/>
          <w:sz w:val="22"/>
        </w:rPr>
        <w:tab/>
        <w:t xml:space="preserve">De Simone, M. </w:t>
      </w:r>
      <w:r w:rsidRPr="003E01D3">
        <w:rPr>
          <w:rFonts w:ascii="Arial" w:hAnsi="Arial" w:cs="Arial"/>
          <w:i/>
          <w:iCs/>
          <w:noProof/>
          <w:sz w:val="22"/>
        </w:rPr>
        <w:t>et al.</w:t>
      </w:r>
      <w:r w:rsidRPr="003E01D3">
        <w:rPr>
          <w:rFonts w:ascii="Arial" w:hAnsi="Arial" w:cs="Arial"/>
          <w:noProof/>
          <w:sz w:val="22"/>
        </w:rPr>
        <w:t xml:space="preserve"> Transcriptional Landscape of Human Tissue Lymphocytes Unveils </w:t>
      </w:r>
      <w:r w:rsidRPr="003E01D3">
        <w:rPr>
          <w:rFonts w:ascii="Arial" w:hAnsi="Arial" w:cs="Arial"/>
          <w:noProof/>
          <w:sz w:val="22"/>
        </w:rPr>
        <w:lastRenderedPageBreak/>
        <w:t xml:space="preserve">Uniqueness of Tumor-Infiltrating T Regulatory Cells. </w:t>
      </w:r>
      <w:r w:rsidRPr="003E01D3">
        <w:rPr>
          <w:rFonts w:ascii="Arial" w:hAnsi="Arial" w:cs="Arial"/>
          <w:i/>
          <w:iCs/>
          <w:noProof/>
          <w:sz w:val="22"/>
        </w:rPr>
        <w:t>Immunity</w:t>
      </w:r>
      <w:r w:rsidRPr="003E01D3">
        <w:rPr>
          <w:rFonts w:ascii="Arial" w:hAnsi="Arial" w:cs="Arial"/>
          <w:noProof/>
          <w:sz w:val="22"/>
        </w:rPr>
        <w:t xml:space="preserve"> </w:t>
      </w:r>
      <w:r w:rsidRPr="003E01D3">
        <w:rPr>
          <w:rFonts w:ascii="Arial" w:hAnsi="Arial" w:cs="Arial"/>
          <w:b/>
          <w:bCs/>
          <w:noProof/>
          <w:sz w:val="22"/>
        </w:rPr>
        <w:t>45</w:t>
      </w:r>
      <w:r w:rsidRPr="003E01D3">
        <w:rPr>
          <w:rFonts w:ascii="Arial" w:hAnsi="Arial" w:cs="Arial"/>
          <w:noProof/>
          <w:sz w:val="22"/>
        </w:rPr>
        <w:t>, 1135–1147 (2016).</w:t>
      </w:r>
    </w:p>
    <w:p w14:paraId="17BEA4EF"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47.</w:t>
      </w:r>
      <w:r w:rsidRPr="003E01D3">
        <w:rPr>
          <w:rFonts w:ascii="Arial" w:hAnsi="Arial" w:cs="Arial"/>
          <w:noProof/>
          <w:sz w:val="22"/>
        </w:rPr>
        <w:tab/>
        <w:t xml:space="preserve">Motzer, R. J. </w:t>
      </w:r>
      <w:r w:rsidRPr="003E01D3">
        <w:rPr>
          <w:rFonts w:ascii="Arial" w:hAnsi="Arial" w:cs="Arial"/>
          <w:i/>
          <w:iCs/>
          <w:noProof/>
          <w:sz w:val="22"/>
        </w:rPr>
        <w:t>et al.</w:t>
      </w:r>
      <w:r w:rsidRPr="003E01D3">
        <w:rPr>
          <w:rFonts w:ascii="Arial" w:hAnsi="Arial" w:cs="Arial"/>
          <w:noProof/>
          <w:sz w:val="22"/>
        </w:rPr>
        <w:t xml:space="preserve"> Nivolumab plus Ipilimumab versus Sunitinib in advanced renal-cell carcinoma. </w:t>
      </w:r>
      <w:r w:rsidRPr="003E01D3">
        <w:rPr>
          <w:rFonts w:ascii="Arial" w:hAnsi="Arial" w:cs="Arial"/>
          <w:i/>
          <w:iCs/>
          <w:noProof/>
          <w:sz w:val="22"/>
        </w:rPr>
        <w:t>N. Engl. J. Med.</w:t>
      </w:r>
      <w:r w:rsidRPr="003E01D3">
        <w:rPr>
          <w:rFonts w:ascii="Arial" w:hAnsi="Arial" w:cs="Arial"/>
          <w:noProof/>
          <w:sz w:val="22"/>
        </w:rPr>
        <w:t xml:space="preserve"> </w:t>
      </w:r>
      <w:r w:rsidRPr="003E01D3">
        <w:rPr>
          <w:rFonts w:ascii="Arial" w:hAnsi="Arial" w:cs="Arial"/>
          <w:b/>
          <w:bCs/>
          <w:noProof/>
          <w:sz w:val="22"/>
        </w:rPr>
        <w:t>378</w:t>
      </w:r>
      <w:r w:rsidRPr="003E01D3">
        <w:rPr>
          <w:rFonts w:ascii="Arial" w:hAnsi="Arial" w:cs="Arial"/>
          <w:noProof/>
          <w:sz w:val="22"/>
        </w:rPr>
        <w:t>, 1277–1290 (2018).</w:t>
      </w:r>
    </w:p>
    <w:p w14:paraId="07CA2AE3"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48.</w:t>
      </w:r>
      <w:r w:rsidRPr="003E01D3">
        <w:rPr>
          <w:rFonts w:ascii="Arial" w:hAnsi="Arial" w:cs="Arial"/>
          <w:noProof/>
          <w:sz w:val="22"/>
        </w:rPr>
        <w:tab/>
        <w:t xml:space="preserve">Motzer, R. J. </w:t>
      </w:r>
      <w:r w:rsidRPr="003E01D3">
        <w:rPr>
          <w:rFonts w:ascii="Arial" w:hAnsi="Arial" w:cs="Arial"/>
          <w:i/>
          <w:iCs/>
          <w:noProof/>
          <w:sz w:val="22"/>
        </w:rPr>
        <w:t>et al.</w:t>
      </w:r>
      <w:r w:rsidRPr="003E01D3">
        <w:rPr>
          <w:rFonts w:ascii="Arial" w:hAnsi="Arial" w:cs="Arial"/>
          <w:noProof/>
          <w:sz w:val="22"/>
        </w:rPr>
        <w:t xml:space="preserve"> Nivolumab versus everolimus in advanced renal-cell carcinoma. </w:t>
      </w:r>
      <w:r w:rsidRPr="003E01D3">
        <w:rPr>
          <w:rFonts w:ascii="Arial" w:hAnsi="Arial" w:cs="Arial"/>
          <w:i/>
          <w:iCs/>
          <w:noProof/>
          <w:sz w:val="22"/>
        </w:rPr>
        <w:t>N. Engl. J. Med.</w:t>
      </w:r>
      <w:r w:rsidRPr="003E01D3">
        <w:rPr>
          <w:rFonts w:ascii="Arial" w:hAnsi="Arial" w:cs="Arial"/>
          <w:noProof/>
          <w:sz w:val="22"/>
        </w:rPr>
        <w:t xml:space="preserve"> </w:t>
      </w:r>
      <w:r w:rsidRPr="003E01D3">
        <w:rPr>
          <w:rFonts w:ascii="Arial" w:hAnsi="Arial" w:cs="Arial"/>
          <w:b/>
          <w:bCs/>
          <w:noProof/>
          <w:sz w:val="22"/>
        </w:rPr>
        <w:t>373</w:t>
      </w:r>
      <w:r w:rsidRPr="003E01D3">
        <w:rPr>
          <w:rFonts w:ascii="Arial" w:hAnsi="Arial" w:cs="Arial"/>
          <w:noProof/>
          <w:sz w:val="22"/>
        </w:rPr>
        <w:t>, 1803–1813 (2015).</w:t>
      </w:r>
    </w:p>
    <w:p w14:paraId="71DBF392"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49.</w:t>
      </w:r>
      <w:r w:rsidRPr="003E01D3">
        <w:rPr>
          <w:rFonts w:ascii="Arial" w:hAnsi="Arial" w:cs="Arial"/>
          <w:noProof/>
          <w:sz w:val="22"/>
        </w:rPr>
        <w:tab/>
        <w:t xml:space="preserve">Vuong, L., Kotecha, R. R., Voss, M. H. &amp; Hakimi, A. A. Tumor microenvironment dynamics in clear-cell renal cell carcinoma. </w:t>
      </w:r>
      <w:r w:rsidRPr="003E01D3">
        <w:rPr>
          <w:rFonts w:ascii="Arial" w:hAnsi="Arial" w:cs="Arial"/>
          <w:i/>
          <w:iCs/>
          <w:noProof/>
          <w:sz w:val="22"/>
        </w:rPr>
        <w:t>Cancer Discov.</w:t>
      </w:r>
      <w:r w:rsidRPr="003E01D3">
        <w:rPr>
          <w:rFonts w:ascii="Arial" w:hAnsi="Arial" w:cs="Arial"/>
          <w:noProof/>
          <w:sz w:val="22"/>
        </w:rPr>
        <w:t xml:space="preserve"> </w:t>
      </w:r>
      <w:r w:rsidRPr="003E01D3">
        <w:rPr>
          <w:rFonts w:ascii="Arial" w:hAnsi="Arial" w:cs="Arial"/>
          <w:b/>
          <w:bCs/>
          <w:noProof/>
          <w:sz w:val="22"/>
        </w:rPr>
        <w:t>9</w:t>
      </w:r>
      <w:r w:rsidRPr="003E01D3">
        <w:rPr>
          <w:rFonts w:ascii="Arial" w:hAnsi="Arial" w:cs="Arial"/>
          <w:noProof/>
          <w:sz w:val="22"/>
        </w:rPr>
        <w:t>, 1349–1357 (2019).</w:t>
      </w:r>
    </w:p>
    <w:p w14:paraId="1E1C0F38"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50.</w:t>
      </w:r>
      <w:r w:rsidRPr="003E01D3">
        <w:rPr>
          <w:rFonts w:ascii="Arial" w:hAnsi="Arial" w:cs="Arial"/>
          <w:noProof/>
          <w:sz w:val="22"/>
        </w:rPr>
        <w:tab/>
        <w:t xml:space="preserve">Miao, D. </w:t>
      </w:r>
      <w:r w:rsidRPr="003E01D3">
        <w:rPr>
          <w:rFonts w:ascii="Arial" w:hAnsi="Arial" w:cs="Arial"/>
          <w:i/>
          <w:iCs/>
          <w:noProof/>
          <w:sz w:val="22"/>
        </w:rPr>
        <w:t>et al.</w:t>
      </w:r>
      <w:r w:rsidRPr="003E01D3">
        <w:rPr>
          <w:rFonts w:ascii="Arial" w:hAnsi="Arial" w:cs="Arial"/>
          <w:noProof/>
          <w:sz w:val="22"/>
        </w:rPr>
        <w:t xml:space="preserve"> Genomic correlates of response to immune checkpoint therapies in clear cell renal cell carcinoma. </w:t>
      </w:r>
      <w:r w:rsidRPr="003E01D3">
        <w:rPr>
          <w:rFonts w:ascii="Arial" w:hAnsi="Arial" w:cs="Arial"/>
          <w:i/>
          <w:iCs/>
          <w:noProof/>
          <w:sz w:val="22"/>
        </w:rPr>
        <w:t>Science (80-. ).</w:t>
      </w:r>
      <w:r w:rsidRPr="003E01D3">
        <w:rPr>
          <w:rFonts w:ascii="Arial" w:hAnsi="Arial" w:cs="Arial"/>
          <w:noProof/>
          <w:sz w:val="22"/>
        </w:rPr>
        <w:t xml:space="preserve"> </w:t>
      </w:r>
      <w:r w:rsidRPr="003E01D3">
        <w:rPr>
          <w:rFonts w:ascii="Arial" w:hAnsi="Arial" w:cs="Arial"/>
          <w:b/>
          <w:bCs/>
          <w:noProof/>
          <w:sz w:val="22"/>
        </w:rPr>
        <w:t>359</w:t>
      </w:r>
      <w:r w:rsidRPr="003E01D3">
        <w:rPr>
          <w:rFonts w:ascii="Arial" w:hAnsi="Arial" w:cs="Arial"/>
          <w:noProof/>
          <w:sz w:val="22"/>
        </w:rPr>
        <w:t>, 801–806 (2018).</w:t>
      </w:r>
    </w:p>
    <w:p w14:paraId="35808F77"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51.</w:t>
      </w:r>
      <w:r w:rsidRPr="003E01D3">
        <w:rPr>
          <w:rFonts w:ascii="Arial" w:hAnsi="Arial" w:cs="Arial"/>
          <w:noProof/>
          <w:sz w:val="22"/>
        </w:rPr>
        <w:tab/>
        <w:t xml:space="preserve">Şenbabaoğlu, Y. </w:t>
      </w:r>
      <w:r w:rsidRPr="003E01D3">
        <w:rPr>
          <w:rFonts w:ascii="Arial" w:hAnsi="Arial" w:cs="Arial"/>
          <w:i/>
          <w:iCs/>
          <w:noProof/>
          <w:sz w:val="22"/>
        </w:rPr>
        <w:t>et al.</w:t>
      </w:r>
      <w:r w:rsidRPr="003E01D3">
        <w:rPr>
          <w:rFonts w:ascii="Arial" w:hAnsi="Arial" w:cs="Arial"/>
          <w:noProof/>
          <w:sz w:val="22"/>
        </w:rPr>
        <w:t xml:space="preserve"> Tumor immune microenvironment characterization in clear cell renal cell carcinoma identifies prognostic and immunotherapeutically relevant messenger RNA signatures. </w:t>
      </w:r>
      <w:r w:rsidRPr="003E01D3">
        <w:rPr>
          <w:rFonts w:ascii="Arial" w:hAnsi="Arial" w:cs="Arial"/>
          <w:i/>
          <w:iCs/>
          <w:noProof/>
          <w:sz w:val="22"/>
        </w:rPr>
        <w:t>Genome Biol.</w:t>
      </w:r>
      <w:r w:rsidRPr="003E01D3">
        <w:rPr>
          <w:rFonts w:ascii="Arial" w:hAnsi="Arial" w:cs="Arial"/>
          <w:noProof/>
          <w:sz w:val="22"/>
        </w:rPr>
        <w:t xml:space="preserve"> </w:t>
      </w:r>
      <w:r w:rsidRPr="003E01D3">
        <w:rPr>
          <w:rFonts w:ascii="Arial" w:hAnsi="Arial" w:cs="Arial"/>
          <w:b/>
          <w:bCs/>
          <w:noProof/>
          <w:sz w:val="22"/>
        </w:rPr>
        <w:t>71</w:t>
      </w:r>
      <w:r w:rsidRPr="003E01D3">
        <w:rPr>
          <w:rFonts w:ascii="Arial" w:hAnsi="Arial" w:cs="Arial"/>
          <w:noProof/>
          <w:sz w:val="22"/>
        </w:rPr>
        <w:t>, 1–25 (2016).</w:t>
      </w:r>
    </w:p>
    <w:p w14:paraId="200CA3F2"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52.</w:t>
      </w:r>
      <w:r w:rsidRPr="003E01D3">
        <w:rPr>
          <w:rFonts w:ascii="Arial" w:hAnsi="Arial" w:cs="Arial"/>
          <w:noProof/>
          <w:sz w:val="22"/>
        </w:rPr>
        <w:tab/>
        <w:t xml:space="preserve">Chowell, D. </w:t>
      </w:r>
      <w:r w:rsidRPr="003E01D3">
        <w:rPr>
          <w:rFonts w:ascii="Arial" w:hAnsi="Arial" w:cs="Arial"/>
          <w:i/>
          <w:iCs/>
          <w:noProof/>
          <w:sz w:val="22"/>
        </w:rPr>
        <w:t>et al.</w:t>
      </w:r>
      <w:r w:rsidRPr="003E01D3">
        <w:rPr>
          <w:rFonts w:ascii="Arial" w:hAnsi="Arial" w:cs="Arial"/>
          <w:noProof/>
          <w:sz w:val="22"/>
        </w:rPr>
        <w:t xml:space="preserve"> Patient HLA class I genotype influences cancer response to checkpoint blockade immunotherapy. </w:t>
      </w:r>
      <w:r w:rsidRPr="003E01D3">
        <w:rPr>
          <w:rFonts w:ascii="Arial" w:hAnsi="Arial" w:cs="Arial"/>
          <w:i/>
          <w:iCs/>
          <w:noProof/>
          <w:sz w:val="22"/>
        </w:rPr>
        <w:t>Science (80-. ).</w:t>
      </w:r>
      <w:r w:rsidRPr="003E01D3">
        <w:rPr>
          <w:rFonts w:ascii="Arial" w:hAnsi="Arial" w:cs="Arial"/>
          <w:noProof/>
          <w:sz w:val="22"/>
        </w:rPr>
        <w:t xml:space="preserve"> </w:t>
      </w:r>
      <w:r w:rsidRPr="003E01D3">
        <w:rPr>
          <w:rFonts w:ascii="Arial" w:hAnsi="Arial" w:cs="Arial"/>
          <w:b/>
          <w:bCs/>
          <w:noProof/>
          <w:sz w:val="22"/>
        </w:rPr>
        <w:t>359</w:t>
      </w:r>
      <w:r w:rsidRPr="003E01D3">
        <w:rPr>
          <w:rFonts w:ascii="Arial" w:hAnsi="Arial" w:cs="Arial"/>
          <w:noProof/>
          <w:sz w:val="22"/>
        </w:rPr>
        <w:t>, 582–587 (2018).</w:t>
      </w:r>
    </w:p>
    <w:p w14:paraId="1FFA3AFB"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53.</w:t>
      </w:r>
      <w:r w:rsidRPr="003E01D3">
        <w:rPr>
          <w:rFonts w:ascii="Arial" w:hAnsi="Arial" w:cs="Arial"/>
          <w:noProof/>
          <w:sz w:val="22"/>
        </w:rPr>
        <w:tab/>
        <w:t xml:space="preserve">Kim, K. T. </w:t>
      </w:r>
      <w:r w:rsidRPr="003E01D3">
        <w:rPr>
          <w:rFonts w:ascii="Arial" w:hAnsi="Arial" w:cs="Arial"/>
          <w:i/>
          <w:iCs/>
          <w:noProof/>
          <w:sz w:val="22"/>
        </w:rPr>
        <w:t>et al.</w:t>
      </w:r>
      <w:r w:rsidRPr="003E01D3">
        <w:rPr>
          <w:rFonts w:ascii="Arial" w:hAnsi="Arial" w:cs="Arial"/>
          <w:noProof/>
          <w:sz w:val="22"/>
        </w:rPr>
        <w:t xml:space="preserve"> Application of single-cell RNA sequencing in optimizing a combinatorial therapeutic strategy in metastatic renal cell carcinoma. </w:t>
      </w:r>
      <w:r w:rsidRPr="003E01D3">
        <w:rPr>
          <w:rFonts w:ascii="Arial" w:hAnsi="Arial" w:cs="Arial"/>
          <w:i/>
          <w:iCs/>
          <w:noProof/>
          <w:sz w:val="22"/>
        </w:rPr>
        <w:t>Genome Biol.</w:t>
      </w:r>
      <w:r w:rsidRPr="003E01D3">
        <w:rPr>
          <w:rFonts w:ascii="Arial" w:hAnsi="Arial" w:cs="Arial"/>
          <w:noProof/>
          <w:sz w:val="22"/>
        </w:rPr>
        <w:t xml:space="preserve"> </w:t>
      </w:r>
      <w:r w:rsidRPr="003E01D3">
        <w:rPr>
          <w:rFonts w:ascii="Arial" w:hAnsi="Arial" w:cs="Arial"/>
          <w:b/>
          <w:bCs/>
          <w:noProof/>
          <w:sz w:val="22"/>
        </w:rPr>
        <w:t>17</w:t>
      </w:r>
      <w:r w:rsidRPr="003E01D3">
        <w:rPr>
          <w:rFonts w:ascii="Arial" w:hAnsi="Arial" w:cs="Arial"/>
          <w:noProof/>
          <w:sz w:val="22"/>
        </w:rPr>
        <w:t>, 1–17 (2016).</w:t>
      </w:r>
    </w:p>
    <w:p w14:paraId="5DB56E46"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54.</w:t>
      </w:r>
      <w:r w:rsidRPr="003E01D3">
        <w:rPr>
          <w:rFonts w:ascii="Arial" w:hAnsi="Arial" w:cs="Arial"/>
          <w:noProof/>
          <w:sz w:val="22"/>
        </w:rPr>
        <w:tab/>
        <w:t xml:space="preserve">Zhou, W. </w:t>
      </w:r>
      <w:r w:rsidRPr="003E01D3">
        <w:rPr>
          <w:rFonts w:ascii="Arial" w:hAnsi="Arial" w:cs="Arial"/>
          <w:i/>
          <w:iCs/>
          <w:noProof/>
          <w:sz w:val="22"/>
        </w:rPr>
        <w:t>et al.</w:t>
      </w:r>
      <w:r w:rsidRPr="003E01D3">
        <w:rPr>
          <w:rFonts w:ascii="Arial" w:hAnsi="Arial" w:cs="Arial"/>
          <w:noProof/>
          <w:sz w:val="22"/>
        </w:rPr>
        <w:t xml:space="preserve"> Comprehensive Analysis of Copy Number Variations in Kidney Cancer by Single-Cell Exome Sequencing. </w:t>
      </w:r>
      <w:r w:rsidRPr="003E01D3">
        <w:rPr>
          <w:rFonts w:ascii="Arial" w:hAnsi="Arial" w:cs="Arial"/>
          <w:i/>
          <w:iCs/>
          <w:noProof/>
          <w:sz w:val="22"/>
        </w:rPr>
        <w:t>Front. Genet.</w:t>
      </w:r>
      <w:r w:rsidRPr="003E01D3">
        <w:rPr>
          <w:rFonts w:ascii="Arial" w:hAnsi="Arial" w:cs="Arial"/>
          <w:noProof/>
          <w:sz w:val="22"/>
        </w:rPr>
        <w:t xml:space="preserve"> </w:t>
      </w:r>
      <w:r w:rsidRPr="003E01D3">
        <w:rPr>
          <w:rFonts w:ascii="Arial" w:hAnsi="Arial" w:cs="Arial"/>
          <w:b/>
          <w:bCs/>
          <w:noProof/>
          <w:sz w:val="22"/>
        </w:rPr>
        <w:t>10</w:t>
      </w:r>
      <w:r w:rsidRPr="003E01D3">
        <w:rPr>
          <w:rFonts w:ascii="Arial" w:hAnsi="Arial" w:cs="Arial"/>
          <w:noProof/>
          <w:sz w:val="22"/>
        </w:rPr>
        <w:t>, 1379 (2020).</w:t>
      </w:r>
    </w:p>
    <w:p w14:paraId="14544B06"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55.</w:t>
      </w:r>
      <w:r w:rsidRPr="003E01D3">
        <w:rPr>
          <w:rFonts w:ascii="Arial" w:hAnsi="Arial" w:cs="Arial"/>
          <w:noProof/>
          <w:sz w:val="22"/>
        </w:rPr>
        <w:tab/>
        <w:t xml:space="preserve">Giraldo, N. A. </w:t>
      </w:r>
      <w:r w:rsidRPr="003E01D3">
        <w:rPr>
          <w:rFonts w:ascii="Arial" w:hAnsi="Arial" w:cs="Arial"/>
          <w:i/>
          <w:iCs/>
          <w:noProof/>
          <w:sz w:val="22"/>
        </w:rPr>
        <w:t>et al.</w:t>
      </w:r>
      <w:r w:rsidRPr="003E01D3">
        <w:rPr>
          <w:rFonts w:ascii="Arial" w:hAnsi="Arial" w:cs="Arial"/>
          <w:noProof/>
          <w:sz w:val="22"/>
        </w:rPr>
        <w:t xml:space="preserve"> Tumor-infiltrating and peripheral blood T-cell immunophenotypes predict early relapse in localized clear cell renal cell carcinoma. </w:t>
      </w:r>
      <w:r w:rsidRPr="003E01D3">
        <w:rPr>
          <w:rFonts w:ascii="Arial" w:hAnsi="Arial" w:cs="Arial"/>
          <w:i/>
          <w:iCs/>
          <w:noProof/>
          <w:sz w:val="22"/>
        </w:rPr>
        <w:t>Clin. Cancer Res.</w:t>
      </w:r>
      <w:r w:rsidRPr="003E01D3">
        <w:rPr>
          <w:rFonts w:ascii="Arial" w:hAnsi="Arial" w:cs="Arial"/>
          <w:noProof/>
          <w:sz w:val="22"/>
        </w:rPr>
        <w:t xml:space="preserve"> </w:t>
      </w:r>
      <w:r w:rsidRPr="003E01D3">
        <w:rPr>
          <w:rFonts w:ascii="Arial" w:hAnsi="Arial" w:cs="Arial"/>
          <w:b/>
          <w:bCs/>
          <w:noProof/>
          <w:sz w:val="22"/>
        </w:rPr>
        <w:t>23</w:t>
      </w:r>
      <w:r w:rsidRPr="003E01D3">
        <w:rPr>
          <w:rFonts w:ascii="Arial" w:hAnsi="Arial" w:cs="Arial"/>
          <w:noProof/>
          <w:sz w:val="22"/>
        </w:rPr>
        <w:t>, 4416–4428 (2017).</w:t>
      </w:r>
    </w:p>
    <w:p w14:paraId="00CEE59F"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56.</w:t>
      </w:r>
      <w:r w:rsidRPr="003E01D3">
        <w:rPr>
          <w:rFonts w:ascii="Arial" w:hAnsi="Arial" w:cs="Arial"/>
          <w:noProof/>
          <w:sz w:val="22"/>
        </w:rPr>
        <w:tab/>
        <w:t xml:space="preserve">Yost, K. E. </w:t>
      </w:r>
      <w:r w:rsidRPr="003E01D3">
        <w:rPr>
          <w:rFonts w:ascii="Arial" w:hAnsi="Arial" w:cs="Arial"/>
          <w:i/>
          <w:iCs/>
          <w:noProof/>
          <w:sz w:val="22"/>
        </w:rPr>
        <w:t>et al.</w:t>
      </w:r>
      <w:r w:rsidRPr="003E01D3">
        <w:rPr>
          <w:rFonts w:ascii="Arial" w:hAnsi="Arial" w:cs="Arial"/>
          <w:noProof/>
          <w:sz w:val="22"/>
        </w:rPr>
        <w:t xml:space="preserve"> Clonal replacement of tumor-specific T cells following PD-1 blockade. </w:t>
      </w:r>
      <w:r w:rsidRPr="003E01D3">
        <w:rPr>
          <w:rFonts w:ascii="Arial" w:hAnsi="Arial" w:cs="Arial"/>
          <w:i/>
          <w:iCs/>
          <w:noProof/>
          <w:sz w:val="22"/>
        </w:rPr>
        <w:t>Nat. Med.</w:t>
      </w:r>
      <w:r w:rsidRPr="003E01D3">
        <w:rPr>
          <w:rFonts w:ascii="Arial" w:hAnsi="Arial" w:cs="Arial"/>
          <w:noProof/>
          <w:sz w:val="22"/>
        </w:rPr>
        <w:t xml:space="preserve"> </w:t>
      </w:r>
      <w:r w:rsidRPr="003E01D3">
        <w:rPr>
          <w:rFonts w:ascii="Arial" w:hAnsi="Arial" w:cs="Arial"/>
          <w:b/>
          <w:bCs/>
          <w:noProof/>
          <w:sz w:val="22"/>
        </w:rPr>
        <w:t>25</w:t>
      </w:r>
      <w:r w:rsidRPr="003E01D3">
        <w:rPr>
          <w:rFonts w:ascii="Arial" w:hAnsi="Arial" w:cs="Arial"/>
          <w:noProof/>
          <w:sz w:val="22"/>
        </w:rPr>
        <w:t>, 1251–1259 (2019).</w:t>
      </w:r>
    </w:p>
    <w:p w14:paraId="1C4BC055"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57.</w:t>
      </w:r>
      <w:r w:rsidRPr="003E01D3">
        <w:rPr>
          <w:rFonts w:ascii="Arial" w:hAnsi="Arial" w:cs="Arial"/>
          <w:noProof/>
          <w:sz w:val="22"/>
        </w:rPr>
        <w:tab/>
        <w:t xml:space="preserve">Qi, Y. </w:t>
      </w:r>
      <w:r w:rsidRPr="003E01D3">
        <w:rPr>
          <w:rFonts w:ascii="Arial" w:hAnsi="Arial" w:cs="Arial"/>
          <w:i/>
          <w:iCs/>
          <w:noProof/>
          <w:sz w:val="22"/>
        </w:rPr>
        <w:t>et al.</w:t>
      </w:r>
      <w:r w:rsidRPr="003E01D3">
        <w:rPr>
          <w:rFonts w:ascii="Arial" w:hAnsi="Arial" w:cs="Arial"/>
          <w:noProof/>
          <w:sz w:val="22"/>
        </w:rPr>
        <w:t xml:space="preserve"> Tumor-infiltrating CD39+ CD8+ T cells determine poor prognosis and immune evasion in clear cell renal cell carcinoma patients. </w:t>
      </w:r>
      <w:r w:rsidRPr="003E01D3">
        <w:rPr>
          <w:rFonts w:ascii="Arial" w:hAnsi="Arial" w:cs="Arial"/>
          <w:i/>
          <w:iCs/>
          <w:noProof/>
          <w:sz w:val="22"/>
        </w:rPr>
        <w:t>Cancer Immunol, Immunother</w:t>
      </w:r>
      <w:r w:rsidRPr="003E01D3">
        <w:rPr>
          <w:rFonts w:ascii="Arial" w:hAnsi="Arial" w:cs="Arial"/>
          <w:noProof/>
          <w:sz w:val="22"/>
        </w:rPr>
        <w:t xml:space="preserve"> 1565–1576 (2020).</w:t>
      </w:r>
    </w:p>
    <w:p w14:paraId="211E3FDE"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lastRenderedPageBreak/>
        <w:t>58.</w:t>
      </w:r>
      <w:r w:rsidRPr="003E01D3">
        <w:rPr>
          <w:rFonts w:ascii="Arial" w:hAnsi="Arial" w:cs="Arial"/>
          <w:noProof/>
          <w:sz w:val="22"/>
        </w:rPr>
        <w:tab/>
        <w:t xml:space="preserve">Komohara, Y. </w:t>
      </w:r>
      <w:r w:rsidRPr="003E01D3">
        <w:rPr>
          <w:rFonts w:ascii="Arial" w:hAnsi="Arial" w:cs="Arial"/>
          <w:i/>
          <w:iCs/>
          <w:noProof/>
          <w:sz w:val="22"/>
        </w:rPr>
        <w:t>et al.</w:t>
      </w:r>
      <w:r w:rsidRPr="003E01D3">
        <w:rPr>
          <w:rFonts w:ascii="Arial" w:hAnsi="Arial" w:cs="Arial"/>
          <w:noProof/>
          <w:sz w:val="22"/>
        </w:rPr>
        <w:t xml:space="preserve"> Macrophage infiltration and its prognostic relevance in clear cell renal cell carcinoma. </w:t>
      </w:r>
      <w:r w:rsidRPr="003E01D3">
        <w:rPr>
          <w:rFonts w:ascii="Arial" w:hAnsi="Arial" w:cs="Arial"/>
          <w:i/>
          <w:iCs/>
          <w:noProof/>
          <w:sz w:val="22"/>
        </w:rPr>
        <w:t>Cancer Sci.</w:t>
      </w:r>
      <w:r w:rsidRPr="003E01D3">
        <w:rPr>
          <w:rFonts w:ascii="Arial" w:hAnsi="Arial" w:cs="Arial"/>
          <w:noProof/>
          <w:sz w:val="22"/>
        </w:rPr>
        <w:t xml:space="preserve"> </w:t>
      </w:r>
      <w:r w:rsidRPr="003E01D3">
        <w:rPr>
          <w:rFonts w:ascii="Arial" w:hAnsi="Arial" w:cs="Arial"/>
          <w:b/>
          <w:bCs/>
          <w:noProof/>
          <w:sz w:val="22"/>
        </w:rPr>
        <w:t>102</w:t>
      </w:r>
      <w:r w:rsidRPr="003E01D3">
        <w:rPr>
          <w:rFonts w:ascii="Arial" w:hAnsi="Arial" w:cs="Arial"/>
          <w:noProof/>
          <w:sz w:val="22"/>
        </w:rPr>
        <w:t>, 1424–1431 (2011).</w:t>
      </w:r>
    </w:p>
    <w:p w14:paraId="1D488FD4" w14:textId="2084F577" w:rsidR="001D7F41" w:rsidRPr="0002326A" w:rsidRDefault="002E4EFB" w:rsidP="003E01D3">
      <w:pPr>
        <w:widowControl w:val="0"/>
        <w:autoSpaceDE w:val="0"/>
        <w:autoSpaceDN w:val="0"/>
        <w:adjustRightInd w:val="0"/>
        <w:spacing w:line="480" w:lineRule="auto"/>
        <w:ind w:left="640" w:hanging="640"/>
        <w:rPr>
          <w:rFonts w:ascii="Arial" w:hAnsi="Arial" w:cs="Arial"/>
          <w:b/>
          <w:bCs/>
          <w:sz w:val="22"/>
          <w:szCs w:val="22"/>
        </w:rPr>
      </w:pPr>
      <w:r w:rsidRPr="0002326A">
        <w:rPr>
          <w:rFonts w:ascii="Arial" w:hAnsi="Arial" w:cs="Arial"/>
          <w:bCs/>
          <w:color w:val="000000"/>
          <w:sz w:val="22"/>
          <w:szCs w:val="22"/>
        </w:rPr>
        <w:fldChar w:fldCharType="end"/>
      </w:r>
    </w:p>
    <w:p w14:paraId="59095FC0" w14:textId="77777777" w:rsidR="001D7F41" w:rsidRPr="0002326A" w:rsidRDefault="001D7F41" w:rsidP="00276C2F">
      <w:pPr>
        <w:spacing w:line="480" w:lineRule="auto"/>
        <w:rPr>
          <w:rFonts w:ascii="Arial" w:hAnsi="Arial" w:cs="Arial"/>
          <w:b/>
          <w:bCs/>
          <w:sz w:val="22"/>
          <w:szCs w:val="22"/>
        </w:rPr>
      </w:pPr>
    </w:p>
    <w:p w14:paraId="7B65E89F" w14:textId="77777777" w:rsidR="00C62E73" w:rsidRDefault="00C62E73" w:rsidP="00276C2F">
      <w:pPr>
        <w:spacing w:line="480" w:lineRule="auto"/>
        <w:rPr>
          <w:rFonts w:ascii="Arial" w:hAnsi="Arial" w:cs="Arial"/>
          <w:b/>
          <w:bCs/>
          <w:sz w:val="22"/>
          <w:szCs w:val="22"/>
        </w:rPr>
      </w:pPr>
    </w:p>
    <w:p w14:paraId="43185D7D" w14:textId="77777777" w:rsidR="00296B14" w:rsidRDefault="00296B14" w:rsidP="00276C2F">
      <w:pPr>
        <w:spacing w:line="480" w:lineRule="auto"/>
        <w:rPr>
          <w:rFonts w:ascii="Arial" w:hAnsi="Arial" w:cs="Arial"/>
          <w:b/>
          <w:bCs/>
          <w:sz w:val="22"/>
          <w:szCs w:val="22"/>
        </w:rPr>
      </w:pPr>
    </w:p>
    <w:p w14:paraId="35351AE1" w14:textId="77777777" w:rsidR="00296B14" w:rsidRDefault="00296B14" w:rsidP="00276C2F">
      <w:pPr>
        <w:spacing w:line="480" w:lineRule="auto"/>
        <w:rPr>
          <w:rFonts w:ascii="Arial" w:hAnsi="Arial" w:cs="Arial"/>
          <w:b/>
          <w:bCs/>
          <w:sz w:val="22"/>
          <w:szCs w:val="22"/>
        </w:rPr>
      </w:pPr>
    </w:p>
    <w:p w14:paraId="36DEAC2E" w14:textId="1780299E" w:rsidR="009D2EB4" w:rsidRDefault="009D2EB4" w:rsidP="00276C2F">
      <w:pPr>
        <w:spacing w:line="480" w:lineRule="auto"/>
        <w:rPr>
          <w:rFonts w:ascii="Arial" w:hAnsi="Arial" w:cs="Arial"/>
          <w:b/>
          <w:bCs/>
          <w:sz w:val="22"/>
          <w:szCs w:val="22"/>
        </w:rPr>
      </w:pPr>
    </w:p>
    <w:p w14:paraId="2AC96220" w14:textId="0AC6234B" w:rsidR="009D2EB4" w:rsidRDefault="009D2EB4" w:rsidP="00276C2F">
      <w:pPr>
        <w:spacing w:line="480" w:lineRule="auto"/>
        <w:rPr>
          <w:rFonts w:ascii="Arial" w:hAnsi="Arial" w:cs="Arial"/>
          <w:b/>
          <w:bCs/>
          <w:sz w:val="22"/>
          <w:szCs w:val="22"/>
        </w:rPr>
      </w:pPr>
    </w:p>
    <w:p w14:paraId="4A61FBEF" w14:textId="53A9388E" w:rsidR="00707C08" w:rsidRPr="0002326A" w:rsidRDefault="009A5803" w:rsidP="00276C2F">
      <w:pPr>
        <w:spacing w:line="480" w:lineRule="auto"/>
        <w:rPr>
          <w:rFonts w:ascii="Arial" w:hAnsi="Arial" w:cs="Arial"/>
          <w:b/>
          <w:bCs/>
          <w:sz w:val="22"/>
          <w:szCs w:val="22"/>
        </w:rPr>
      </w:pPr>
      <w:r w:rsidRPr="0002326A">
        <w:rPr>
          <w:rFonts w:ascii="Arial" w:hAnsi="Arial" w:cs="Arial"/>
          <w:b/>
          <w:bCs/>
          <w:sz w:val="22"/>
          <w:szCs w:val="22"/>
        </w:rPr>
        <w:t>Figures</w:t>
      </w:r>
    </w:p>
    <w:p w14:paraId="7B920934" w14:textId="35454A5F" w:rsidR="009A5803" w:rsidRPr="0002326A" w:rsidRDefault="00E87E79" w:rsidP="00276C2F">
      <w:pPr>
        <w:spacing w:line="480" w:lineRule="auto"/>
        <w:rPr>
          <w:rFonts w:ascii="Arial" w:hAnsi="Arial" w:cs="Arial"/>
          <w:sz w:val="22"/>
          <w:szCs w:val="22"/>
        </w:rPr>
      </w:pPr>
      <w:r>
        <w:rPr>
          <w:rFonts w:ascii="Arial" w:hAnsi="Arial" w:cs="Arial"/>
          <w:sz w:val="22"/>
          <w:szCs w:val="22"/>
        </w:rPr>
        <w:t xml:space="preserve"> </w:t>
      </w:r>
      <w:r w:rsidR="001704AC">
        <w:rPr>
          <w:rFonts w:ascii="Arial" w:hAnsi="Arial" w:cs="Arial"/>
          <w:noProof/>
          <w:sz w:val="22"/>
          <w:szCs w:val="22"/>
        </w:rPr>
        <w:drawing>
          <wp:inline distT="0" distB="0" distL="0" distR="0" wp14:anchorId="3E42F8BA" wp14:editId="30517B05">
            <wp:extent cx="5943600" cy="3210560"/>
            <wp:effectExtent l="0" t="0" r="0" b="2540"/>
            <wp:docPr id="3" name="Picture 3" descr="A picture containing indoor, sitting, screen,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 sitting, screen, fron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08CCEFF0" w14:textId="69152D6E" w:rsidR="009A5803" w:rsidRPr="0002326A" w:rsidRDefault="009A5803" w:rsidP="00276C2F">
      <w:pPr>
        <w:spacing w:line="480" w:lineRule="auto"/>
        <w:rPr>
          <w:rFonts w:ascii="Arial" w:hAnsi="Arial" w:cs="Arial"/>
          <w:sz w:val="22"/>
          <w:szCs w:val="22"/>
        </w:rPr>
      </w:pPr>
      <w:r w:rsidRPr="0002326A">
        <w:rPr>
          <w:rFonts w:ascii="Arial" w:hAnsi="Arial" w:cs="Arial"/>
          <w:b/>
          <w:bCs/>
          <w:sz w:val="22"/>
          <w:szCs w:val="22"/>
        </w:rPr>
        <w:t xml:space="preserve">Figure 1: Single-cell </w:t>
      </w:r>
      <w:r w:rsidR="008F11D6">
        <w:rPr>
          <w:rFonts w:ascii="Arial" w:hAnsi="Arial" w:cs="Arial"/>
          <w:b/>
          <w:bCs/>
          <w:sz w:val="22"/>
          <w:szCs w:val="22"/>
        </w:rPr>
        <w:t xml:space="preserve">RNA </w:t>
      </w:r>
      <w:r w:rsidRPr="0002326A">
        <w:rPr>
          <w:rFonts w:ascii="Arial" w:hAnsi="Arial" w:cs="Arial"/>
          <w:b/>
          <w:bCs/>
          <w:sz w:val="22"/>
          <w:szCs w:val="22"/>
        </w:rPr>
        <w:t xml:space="preserve">sequencing results </w:t>
      </w:r>
      <w:r w:rsidR="008F11D6">
        <w:rPr>
          <w:rFonts w:ascii="Arial" w:hAnsi="Arial" w:cs="Arial"/>
          <w:b/>
          <w:bCs/>
          <w:sz w:val="22"/>
          <w:szCs w:val="22"/>
        </w:rPr>
        <w:t>from</w:t>
      </w:r>
      <w:r w:rsidRPr="0002326A">
        <w:rPr>
          <w:rFonts w:ascii="Arial" w:hAnsi="Arial" w:cs="Arial"/>
          <w:b/>
          <w:bCs/>
          <w:sz w:val="22"/>
          <w:szCs w:val="22"/>
        </w:rPr>
        <w:t xml:space="preserve"> immune cells in ccRCC.</w:t>
      </w:r>
      <w:r w:rsidRPr="0002326A">
        <w:rPr>
          <w:rFonts w:ascii="Arial" w:hAnsi="Arial" w:cs="Arial"/>
          <w:sz w:val="22"/>
          <w:szCs w:val="22"/>
        </w:rPr>
        <w:t xml:space="preserve"> A. UMAP of </w:t>
      </w:r>
      <w:r w:rsidR="001A4ED9" w:rsidRPr="0002326A">
        <w:rPr>
          <w:rFonts w:ascii="Arial" w:hAnsi="Arial" w:cs="Arial"/>
          <w:sz w:val="22"/>
          <w:szCs w:val="22"/>
        </w:rPr>
        <w:t xml:space="preserve">37,055 primary immune cells of peripheral blood, normal renal parenchyma and tumor-infiltrating ccRCC patients. </w:t>
      </w:r>
      <w:r w:rsidR="001A4ED9" w:rsidRPr="0002326A">
        <w:rPr>
          <w:rFonts w:ascii="Arial" w:hAnsi="Arial" w:cs="Arial"/>
          <w:b/>
          <w:bCs/>
          <w:sz w:val="22"/>
          <w:szCs w:val="22"/>
        </w:rPr>
        <w:t>B</w:t>
      </w:r>
      <w:r w:rsidR="001A4ED9" w:rsidRPr="0002326A">
        <w:rPr>
          <w:rFonts w:ascii="Arial" w:hAnsi="Arial" w:cs="Arial"/>
          <w:sz w:val="22"/>
          <w:szCs w:val="22"/>
        </w:rPr>
        <w:t xml:space="preserve">. Distribution of cells by tissue type, peripheral blood (blue), tumor (red), and kidney (light blue). Arrows indicated potential enriched or unique immune cells </w:t>
      </w:r>
      <w:r w:rsidR="001A4ED9" w:rsidRPr="0002326A">
        <w:rPr>
          <w:rFonts w:ascii="Arial" w:hAnsi="Arial" w:cs="Arial"/>
          <w:sz w:val="22"/>
          <w:szCs w:val="22"/>
        </w:rPr>
        <w:lastRenderedPageBreak/>
        <w:t xml:space="preserve">populations for tissue type. </w:t>
      </w:r>
      <w:r w:rsidR="001A4ED9" w:rsidRPr="0002326A">
        <w:rPr>
          <w:rFonts w:ascii="Arial" w:hAnsi="Arial" w:cs="Arial"/>
          <w:b/>
          <w:bCs/>
          <w:sz w:val="22"/>
          <w:szCs w:val="22"/>
        </w:rPr>
        <w:t>C</w:t>
      </w:r>
      <w:r w:rsidR="001A4ED9" w:rsidRPr="0002326A">
        <w:rPr>
          <w:rFonts w:ascii="Arial" w:hAnsi="Arial" w:cs="Arial"/>
          <w:sz w:val="22"/>
          <w:szCs w:val="22"/>
        </w:rPr>
        <w:t xml:space="preserve">. Percent of cells expressing canonical immune cell markers across the UMAP. </w:t>
      </w:r>
      <w:r w:rsidR="001A4ED9" w:rsidRPr="0002326A">
        <w:rPr>
          <w:rFonts w:ascii="Arial" w:hAnsi="Arial" w:cs="Arial"/>
          <w:b/>
          <w:bCs/>
          <w:sz w:val="22"/>
          <w:szCs w:val="22"/>
        </w:rPr>
        <w:t>D</w:t>
      </w:r>
      <w:r w:rsidR="001A4ED9" w:rsidRPr="0002326A">
        <w:rPr>
          <w:rFonts w:ascii="Arial" w:hAnsi="Arial" w:cs="Arial"/>
          <w:sz w:val="22"/>
          <w:szCs w:val="22"/>
        </w:rPr>
        <w:t>. Normalized correlation values for predicted immune cell phenotypes based on the SingleR R package for each cluster</w:t>
      </w:r>
      <w:r w:rsidR="00702F2D">
        <w:rPr>
          <w:rFonts w:ascii="Arial" w:hAnsi="Arial" w:cs="Arial"/>
          <w:sz w:val="22"/>
          <w:szCs w:val="22"/>
        </w:rPr>
        <w:t>; dendrogram based on Euclidean distance.</w:t>
      </w:r>
      <w:r w:rsidR="001A4ED9" w:rsidRPr="0002326A">
        <w:rPr>
          <w:rFonts w:ascii="Arial" w:hAnsi="Arial" w:cs="Arial"/>
          <w:sz w:val="22"/>
          <w:szCs w:val="22"/>
        </w:rPr>
        <w:t xml:space="preserve"> </w:t>
      </w:r>
      <w:r w:rsidR="001A4ED9" w:rsidRPr="0002326A">
        <w:rPr>
          <w:rFonts w:ascii="Arial" w:hAnsi="Arial" w:cs="Arial"/>
          <w:b/>
          <w:bCs/>
          <w:sz w:val="22"/>
          <w:szCs w:val="22"/>
        </w:rPr>
        <w:t>E</w:t>
      </w:r>
      <w:r w:rsidR="001A4ED9" w:rsidRPr="0002326A">
        <w:rPr>
          <w:rFonts w:ascii="Arial" w:hAnsi="Arial" w:cs="Arial"/>
          <w:sz w:val="22"/>
          <w:szCs w:val="22"/>
        </w:rPr>
        <w:t>. UMAP demonstrating inferred immune cell types in ccRCC, clusters are colored by cell type</w:t>
      </w:r>
      <w:r w:rsidR="005A1358" w:rsidRPr="0002326A">
        <w:rPr>
          <w:rFonts w:ascii="Arial" w:hAnsi="Arial" w:cs="Arial"/>
          <w:sz w:val="22"/>
          <w:szCs w:val="22"/>
        </w:rPr>
        <w:t xml:space="preserve"> and proportion of single-cell per sequencing run by tissue type. P values based on one-way </w:t>
      </w:r>
      <w:r w:rsidR="00DD271C" w:rsidRPr="0002326A">
        <w:rPr>
          <w:rFonts w:ascii="Arial" w:hAnsi="Arial" w:cs="Arial"/>
          <w:sz w:val="22"/>
          <w:szCs w:val="22"/>
        </w:rPr>
        <w:t>ANOVA;</w:t>
      </w:r>
      <w:r w:rsidR="005A1358" w:rsidRPr="0002326A">
        <w:rPr>
          <w:rFonts w:ascii="Arial" w:hAnsi="Arial" w:cs="Arial"/>
          <w:sz w:val="22"/>
          <w:szCs w:val="22"/>
        </w:rPr>
        <w:t xml:space="preserve"> lack of</w:t>
      </w:r>
      <w:r w:rsidR="00FA0689">
        <w:rPr>
          <w:rFonts w:ascii="Arial" w:hAnsi="Arial" w:cs="Arial"/>
          <w:sz w:val="22"/>
          <w:szCs w:val="22"/>
        </w:rPr>
        <w:t xml:space="preserve"> labeled</w:t>
      </w:r>
      <w:r w:rsidR="005A1358" w:rsidRPr="0002326A">
        <w:rPr>
          <w:rFonts w:ascii="Arial" w:hAnsi="Arial" w:cs="Arial"/>
          <w:sz w:val="22"/>
          <w:szCs w:val="22"/>
        </w:rPr>
        <w:t xml:space="preserve"> p-values equates to value &gt; 0.05.</w:t>
      </w:r>
    </w:p>
    <w:p w14:paraId="15B908F4" w14:textId="451882C1" w:rsidR="009E2322" w:rsidRPr="0002326A" w:rsidRDefault="009E2322" w:rsidP="00276C2F">
      <w:pPr>
        <w:spacing w:line="480" w:lineRule="auto"/>
        <w:rPr>
          <w:rFonts w:ascii="Arial" w:hAnsi="Arial" w:cs="Arial"/>
          <w:sz w:val="22"/>
          <w:szCs w:val="22"/>
        </w:rPr>
      </w:pPr>
    </w:p>
    <w:p w14:paraId="68A16865" w14:textId="1C3ADD18" w:rsidR="001D7F41" w:rsidRPr="0002326A" w:rsidRDefault="001D7F41" w:rsidP="00276C2F">
      <w:pPr>
        <w:spacing w:line="480" w:lineRule="auto"/>
        <w:rPr>
          <w:rFonts w:ascii="Arial" w:hAnsi="Arial" w:cs="Arial"/>
          <w:sz w:val="22"/>
          <w:szCs w:val="22"/>
        </w:rPr>
      </w:pPr>
    </w:p>
    <w:p w14:paraId="27445D25" w14:textId="67C1AAEE" w:rsidR="00CA1845" w:rsidRDefault="00CA1845" w:rsidP="001D7F41">
      <w:pPr>
        <w:spacing w:line="480" w:lineRule="auto"/>
        <w:rPr>
          <w:rFonts w:ascii="Arial" w:hAnsi="Arial" w:cs="Arial"/>
          <w:b/>
          <w:bCs/>
          <w:sz w:val="22"/>
          <w:szCs w:val="22"/>
        </w:rPr>
      </w:pPr>
    </w:p>
    <w:p w14:paraId="19D16E9D" w14:textId="30AA9DDA" w:rsidR="00CA1845" w:rsidRPr="00CA1845" w:rsidRDefault="001704AC" w:rsidP="001D7F41">
      <w:pPr>
        <w:spacing w:line="480" w:lineRule="auto"/>
        <w:rPr>
          <w:rFonts w:ascii="Arial" w:hAnsi="Arial" w:cs="Arial"/>
          <w:sz w:val="22"/>
          <w:szCs w:val="22"/>
        </w:rPr>
      </w:pPr>
      <w:r>
        <w:rPr>
          <w:rFonts w:ascii="Arial" w:hAnsi="Arial" w:cs="Arial"/>
          <w:b/>
          <w:bCs/>
          <w:noProof/>
          <w:sz w:val="22"/>
          <w:szCs w:val="22"/>
        </w:rPr>
        <w:drawing>
          <wp:inline distT="0" distB="0" distL="0" distR="0" wp14:anchorId="1893425D" wp14:editId="11E3569D">
            <wp:extent cx="5943600" cy="2306955"/>
            <wp:effectExtent l="0" t="0" r="0" b="4445"/>
            <wp:docPr id="10" name="Picture 10"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06955"/>
                    </a:xfrm>
                    <a:prstGeom prst="rect">
                      <a:avLst/>
                    </a:prstGeom>
                  </pic:spPr>
                </pic:pic>
              </a:graphicData>
            </a:graphic>
          </wp:inline>
        </w:drawing>
      </w:r>
      <w:r w:rsidR="00CA1845">
        <w:rPr>
          <w:rFonts w:ascii="Arial" w:hAnsi="Arial" w:cs="Arial"/>
          <w:b/>
          <w:bCs/>
          <w:sz w:val="22"/>
          <w:szCs w:val="22"/>
        </w:rPr>
        <w:t>Figure 2: Clonal dynamics vary by T cell type</w:t>
      </w:r>
      <w:r w:rsidR="000C61F4">
        <w:rPr>
          <w:rFonts w:ascii="Arial" w:hAnsi="Arial" w:cs="Arial"/>
          <w:b/>
          <w:bCs/>
          <w:sz w:val="22"/>
          <w:szCs w:val="22"/>
        </w:rPr>
        <w:t>s</w:t>
      </w:r>
      <w:r w:rsidR="00CA1845">
        <w:rPr>
          <w:rFonts w:ascii="Arial" w:hAnsi="Arial" w:cs="Arial"/>
          <w:b/>
          <w:bCs/>
          <w:sz w:val="22"/>
          <w:szCs w:val="22"/>
        </w:rPr>
        <w:t xml:space="preserve"> and patient</w:t>
      </w:r>
      <w:r w:rsidR="000C61F4">
        <w:rPr>
          <w:rFonts w:ascii="Arial" w:hAnsi="Arial" w:cs="Arial"/>
          <w:b/>
          <w:bCs/>
          <w:sz w:val="22"/>
          <w:szCs w:val="22"/>
        </w:rPr>
        <w:t>s</w:t>
      </w:r>
      <w:r w:rsidR="00CA1845">
        <w:rPr>
          <w:rFonts w:ascii="Arial" w:hAnsi="Arial" w:cs="Arial"/>
          <w:b/>
          <w:bCs/>
          <w:sz w:val="22"/>
          <w:szCs w:val="22"/>
        </w:rPr>
        <w:t>.</w:t>
      </w:r>
      <w:r w:rsidR="00CA1845">
        <w:rPr>
          <w:rFonts w:ascii="Arial" w:hAnsi="Arial" w:cs="Arial"/>
          <w:sz w:val="22"/>
          <w:szCs w:val="22"/>
        </w:rPr>
        <w:t xml:space="preserve"> </w:t>
      </w:r>
      <w:r w:rsidR="00CA1845">
        <w:rPr>
          <w:rFonts w:ascii="Arial" w:hAnsi="Arial" w:cs="Arial"/>
          <w:b/>
          <w:bCs/>
          <w:sz w:val="22"/>
          <w:szCs w:val="22"/>
        </w:rPr>
        <w:t xml:space="preserve">A. </w:t>
      </w:r>
      <w:r w:rsidR="00CA1845" w:rsidRPr="0002326A">
        <w:rPr>
          <w:rFonts w:ascii="Arial" w:hAnsi="Arial" w:cs="Arial"/>
          <w:sz w:val="22"/>
          <w:szCs w:val="22"/>
        </w:rPr>
        <w:t xml:space="preserve">UMAP of 37,055 primary immune cells </w:t>
      </w:r>
      <w:r w:rsidR="00CA1845">
        <w:rPr>
          <w:rFonts w:ascii="Arial" w:hAnsi="Arial" w:cs="Arial"/>
          <w:sz w:val="22"/>
          <w:szCs w:val="22"/>
        </w:rPr>
        <w:t xml:space="preserve">overlaid with the frequency of clonotypes assigned by sample identification. </w:t>
      </w:r>
      <w:r w:rsidR="00CA1845" w:rsidRPr="00CA1845">
        <w:rPr>
          <w:rFonts w:ascii="Arial" w:hAnsi="Arial" w:cs="Arial"/>
          <w:b/>
          <w:bCs/>
          <w:sz w:val="22"/>
          <w:szCs w:val="22"/>
        </w:rPr>
        <w:t>B.</w:t>
      </w:r>
      <w:r w:rsidR="00CA1845">
        <w:rPr>
          <w:rFonts w:ascii="Arial" w:hAnsi="Arial" w:cs="Arial"/>
          <w:sz w:val="22"/>
          <w:szCs w:val="22"/>
        </w:rPr>
        <w:t xml:space="preserve"> Occupied repertoire space for the indicated clonotype groups for CD8</w:t>
      </w:r>
      <w:r w:rsidR="00CA1845" w:rsidRPr="00CA1845">
        <w:rPr>
          <w:rFonts w:ascii="Arial" w:hAnsi="Arial" w:cs="Arial"/>
          <w:sz w:val="22"/>
          <w:szCs w:val="22"/>
          <w:vertAlign w:val="superscript"/>
        </w:rPr>
        <w:t>+</w:t>
      </w:r>
      <w:r w:rsidR="00CA1845">
        <w:rPr>
          <w:rFonts w:ascii="Arial" w:hAnsi="Arial" w:cs="Arial"/>
          <w:sz w:val="22"/>
          <w:szCs w:val="22"/>
        </w:rPr>
        <w:t xml:space="preserve"> and CD4</w:t>
      </w:r>
      <w:r w:rsidR="00CA1845" w:rsidRPr="00CA1845">
        <w:rPr>
          <w:rFonts w:ascii="Arial" w:hAnsi="Arial" w:cs="Arial"/>
          <w:sz w:val="22"/>
          <w:szCs w:val="22"/>
          <w:vertAlign w:val="superscript"/>
        </w:rPr>
        <w:t>+</w:t>
      </w:r>
      <w:r w:rsidR="00CA1845">
        <w:rPr>
          <w:rFonts w:ascii="Arial" w:hAnsi="Arial" w:cs="Arial"/>
          <w:sz w:val="22"/>
          <w:szCs w:val="22"/>
        </w:rPr>
        <w:t xml:space="preserve"> T cells by sample and tissue type in ccRCC patients. </w:t>
      </w:r>
      <w:r w:rsidR="00CA1845" w:rsidRPr="00CA1845">
        <w:rPr>
          <w:rFonts w:ascii="Arial" w:hAnsi="Arial" w:cs="Arial"/>
          <w:b/>
          <w:bCs/>
          <w:sz w:val="22"/>
          <w:szCs w:val="22"/>
        </w:rPr>
        <w:t>C</w:t>
      </w:r>
      <w:r w:rsidR="00CA1845">
        <w:rPr>
          <w:rFonts w:ascii="Arial" w:hAnsi="Arial" w:cs="Arial"/>
          <w:sz w:val="22"/>
          <w:szCs w:val="22"/>
        </w:rPr>
        <w:t>. Clonal overlap quantification by overlap coefficient for CD8</w:t>
      </w:r>
      <w:r w:rsidR="00CA1845" w:rsidRPr="00CA1845">
        <w:rPr>
          <w:rFonts w:ascii="Arial" w:hAnsi="Arial" w:cs="Arial"/>
          <w:sz w:val="22"/>
          <w:szCs w:val="22"/>
          <w:vertAlign w:val="superscript"/>
        </w:rPr>
        <w:t>+</w:t>
      </w:r>
      <w:r w:rsidR="00CA1845">
        <w:rPr>
          <w:rFonts w:ascii="Arial" w:hAnsi="Arial" w:cs="Arial"/>
          <w:sz w:val="22"/>
          <w:szCs w:val="22"/>
        </w:rPr>
        <w:t xml:space="preserve"> and CD4</w:t>
      </w:r>
      <w:r w:rsidR="00CA1845" w:rsidRPr="00CA1845">
        <w:rPr>
          <w:rFonts w:ascii="Arial" w:hAnsi="Arial" w:cs="Arial"/>
          <w:sz w:val="22"/>
          <w:szCs w:val="22"/>
          <w:vertAlign w:val="superscript"/>
        </w:rPr>
        <w:t>+</w:t>
      </w:r>
      <w:r w:rsidR="00CA1845">
        <w:rPr>
          <w:rFonts w:ascii="Arial" w:hAnsi="Arial" w:cs="Arial"/>
          <w:sz w:val="22"/>
          <w:szCs w:val="22"/>
        </w:rPr>
        <w:t xml:space="preserve"> T cells by sample and tissue type in ccRCC patients. </w:t>
      </w:r>
      <w:r w:rsidR="00CA1845" w:rsidRPr="00CA1845">
        <w:rPr>
          <w:rFonts w:ascii="Arial" w:hAnsi="Arial" w:cs="Arial"/>
          <w:b/>
          <w:bCs/>
          <w:sz w:val="22"/>
          <w:szCs w:val="22"/>
        </w:rPr>
        <w:t>D</w:t>
      </w:r>
      <w:r w:rsidR="00CA1845">
        <w:rPr>
          <w:rFonts w:ascii="Arial" w:hAnsi="Arial" w:cs="Arial"/>
          <w:sz w:val="22"/>
          <w:szCs w:val="22"/>
        </w:rPr>
        <w:t>. The top 10 clonotypes for each patient as</w:t>
      </w:r>
      <w:r w:rsidR="00E547C6">
        <w:rPr>
          <w:rFonts w:ascii="Arial" w:hAnsi="Arial" w:cs="Arial"/>
          <w:sz w:val="22"/>
          <w:szCs w:val="22"/>
        </w:rPr>
        <w:t xml:space="preserve"> a</w:t>
      </w:r>
      <w:r w:rsidR="00CA1845">
        <w:rPr>
          <w:rFonts w:ascii="Arial" w:hAnsi="Arial" w:cs="Arial"/>
          <w:sz w:val="22"/>
          <w:szCs w:val="22"/>
        </w:rPr>
        <w:t xml:space="preserve"> relative proportion of clonotypes for corresponding peripheral or tumor populations. Each color represents a unique clonotype by patient. </w:t>
      </w:r>
      <w:r w:rsidR="00CA1845" w:rsidRPr="00CA1845">
        <w:rPr>
          <w:rFonts w:ascii="Arial" w:hAnsi="Arial" w:cs="Arial"/>
          <w:b/>
          <w:bCs/>
          <w:sz w:val="22"/>
          <w:szCs w:val="22"/>
        </w:rPr>
        <w:t>E</w:t>
      </w:r>
      <w:r w:rsidR="00CA1845">
        <w:rPr>
          <w:rFonts w:ascii="Arial" w:hAnsi="Arial" w:cs="Arial"/>
          <w:sz w:val="22"/>
          <w:szCs w:val="22"/>
        </w:rPr>
        <w:t>. Distribution of clonotypes by tissue, UMAP cluster and ccRCC patient with highlighted (red) the top 2 clonotypes</w:t>
      </w:r>
      <w:r w:rsidR="00A70133">
        <w:rPr>
          <w:rFonts w:ascii="Arial" w:hAnsi="Arial" w:cs="Arial"/>
          <w:sz w:val="22"/>
          <w:szCs w:val="22"/>
        </w:rPr>
        <w:t xml:space="preserve">, comprising tumor-specific clonotypes across all clusters. </w:t>
      </w:r>
    </w:p>
    <w:p w14:paraId="5ABE817A" w14:textId="501030B4" w:rsidR="00CA1845" w:rsidRDefault="00025C48" w:rsidP="001D7F41">
      <w:pPr>
        <w:spacing w:line="480" w:lineRule="auto"/>
        <w:rPr>
          <w:rFonts w:ascii="Arial" w:hAnsi="Arial" w:cs="Arial"/>
          <w:b/>
          <w:bCs/>
          <w:sz w:val="22"/>
          <w:szCs w:val="22"/>
        </w:rPr>
      </w:pPr>
      <w:r>
        <w:rPr>
          <w:rFonts w:ascii="Arial" w:hAnsi="Arial" w:cs="Arial"/>
          <w:b/>
          <w:bCs/>
          <w:noProof/>
          <w:sz w:val="22"/>
          <w:szCs w:val="22"/>
        </w:rPr>
        <w:lastRenderedPageBreak/>
        <w:drawing>
          <wp:inline distT="0" distB="0" distL="0" distR="0" wp14:anchorId="02098B34" wp14:editId="487B9497">
            <wp:extent cx="5943600" cy="4460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6BFBF397" w14:textId="33C2EB6C" w:rsidR="00BF0F9E" w:rsidRPr="0002326A" w:rsidRDefault="00BF0F9E" w:rsidP="001D7F41">
      <w:pPr>
        <w:spacing w:line="480" w:lineRule="auto"/>
        <w:rPr>
          <w:rFonts w:ascii="Arial" w:hAnsi="Arial" w:cs="Arial"/>
          <w:sz w:val="22"/>
          <w:szCs w:val="22"/>
        </w:rPr>
      </w:pPr>
      <w:r w:rsidRPr="0002326A">
        <w:rPr>
          <w:rFonts w:ascii="Arial" w:hAnsi="Arial" w:cs="Arial"/>
          <w:b/>
          <w:bCs/>
          <w:sz w:val="22"/>
          <w:szCs w:val="22"/>
        </w:rPr>
        <w:t xml:space="preserve">Figure </w:t>
      </w:r>
      <w:r w:rsidR="009766CA">
        <w:rPr>
          <w:rFonts w:ascii="Arial" w:hAnsi="Arial" w:cs="Arial"/>
          <w:b/>
          <w:bCs/>
          <w:sz w:val="22"/>
          <w:szCs w:val="22"/>
        </w:rPr>
        <w:t>3</w:t>
      </w:r>
      <w:r w:rsidRPr="0002326A">
        <w:rPr>
          <w:rFonts w:ascii="Arial" w:hAnsi="Arial" w:cs="Arial"/>
          <w:b/>
          <w:bCs/>
          <w:sz w:val="22"/>
          <w:szCs w:val="22"/>
        </w:rPr>
        <w:t>: CD8</w:t>
      </w:r>
      <w:r w:rsidR="00AF201D" w:rsidRPr="0002326A">
        <w:rPr>
          <w:rFonts w:ascii="Arial" w:hAnsi="Arial" w:cs="Arial"/>
          <w:b/>
          <w:bCs/>
          <w:sz w:val="22"/>
          <w:szCs w:val="22"/>
          <w:vertAlign w:val="superscript"/>
        </w:rPr>
        <w:t>+</w:t>
      </w:r>
      <w:r w:rsidRPr="0002326A">
        <w:rPr>
          <w:rFonts w:ascii="Arial" w:hAnsi="Arial" w:cs="Arial"/>
          <w:b/>
          <w:bCs/>
          <w:sz w:val="22"/>
          <w:szCs w:val="22"/>
        </w:rPr>
        <w:t xml:space="preserve"> T cells in ccRCC tumors exhibit a transcriptional continuum with distinct populations. A. </w:t>
      </w:r>
      <w:r w:rsidRPr="0002326A">
        <w:rPr>
          <w:rFonts w:ascii="Arial" w:hAnsi="Arial" w:cs="Arial"/>
          <w:sz w:val="22"/>
          <w:szCs w:val="22"/>
        </w:rPr>
        <w:t>UMAP subclustering of CD</w:t>
      </w:r>
      <w:r w:rsidR="007A2B8C" w:rsidRPr="0002326A">
        <w:rPr>
          <w:rFonts w:ascii="Arial" w:hAnsi="Arial" w:cs="Arial"/>
          <w:sz w:val="22"/>
          <w:szCs w:val="22"/>
        </w:rPr>
        <w:t>8</w:t>
      </w:r>
      <w:r w:rsidRPr="0002326A">
        <w:rPr>
          <w:rFonts w:ascii="Arial" w:hAnsi="Arial" w:cs="Arial"/>
          <w:sz w:val="22"/>
          <w:szCs w:val="22"/>
          <w:vertAlign w:val="superscript"/>
        </w:rPr>
        <w:t>+</w:t>
      </w:r>
      <w:r w:rsidRPr="0002326A">
        <w:rPr>
          <w:rFonts w:ascii="Arial" w:hAnsi="Arial" w:cs="Arial"/>
          <w:sz w:val="22"/>
          <w:szCs w:val="22"/>
        </w:rPr>
        <w:t xml:space="preserve"> T cells (original clusters 1, 8</w:t>
      </w:r>
      <w:r w:rsidR="00DD271C" w:rsidRPr="0002326A">
        <w:rPr>
          <w:rFonts w:ascii="Arial" w:hAnsi="Arial" w:cs="Arial"/>
          <w:sz w:val="22"/>
          <w:szCs w:val="22"/>
        </w:rPr>
        <w:t xml:space="preserve">, </w:t>
      </w:r>
      <w:r w:rsidRPr="0002326A">
        <w:rPr>
          <w:rFonts w:ascii="Arial" w:hAnsi="Arial" w:cs="Arial"/>
          <w:sz w:val="22"/>
          <w:szCs w:val="22"/>
        </w:rPr>
        <w:t>9</w:t>
      </w:r>
      <w:r w:rsidR="00DD271C" w:rsidRPr="0002326A">
        <w:rPr>
          <w:rFonts w:ascii="Arial" w:hAnsi="Arial" w:cs="Arial"/>
          <w:sz w:val="22"/>
          <w:szCs w:val="22"/>
        </w:rPr>
        <w:t>, and 17</w:t>
      </w:r>
      <w:r w:rsidRPr="0002326A">
        <w:rPr>
          <w:rFonts w:ascii="Arial" w:hAnsi="Arial" w:cs="Arial"/>
          <w:sz w:val="22"/>
          <w:szCs w:val="22"/>
        </w:rPr>
        <w:t xml:space="preserve">). </w:t>
      </w:r>
      <w:r w:rsidRPr="0002326A">
        <w:rPr>
          <w:rFonts w:ascii="Arial" w:hAnsi="Arial" w:cs="Arial"/>
          <w:b/>
          <w:bCs/>
          <w:sz w:val="22"/>
          <w:szCs w:val="22"/>
        </w:rPr>
        <w:t>B</w:t>
      </w:r>
      <w:r w:rsidRPr="0002326A">
        <w:rPr>
          <w:rFonts w:ascii="Arial" w:hAnsi="Arial" w:cs="Arial"/>
          <w:sz w:val="22"/>
          <w:szCs w:val="22"/>
        </w:rPr>
        <w:t>. UMAP distribution of single cells by tissue type with relative</w:t>
      </w:r>
      <w:r w:rsidR="009232CA">
        <w:rPr>
          <w:rFonts w:ascii="Arial" w:hAnsi="Arial" w:cs="Arial"/>
          <w:sz w:val="22"/>
          <w:szCs w:val="22"/>
        </w:rPr>
        <w:t xml:space="preserve"> and absolute</w:t>
      </w:r>
      <w:r w:rsidRPr="0002326A">
        <w:rPr>
          <w:rFonts w:ascii="Arial" w:hAnsi="Arial" w:cs="Arial"/>
          <w:sz w:val="22"/>
          <w:szCs w:val="22"/>
        </w:rPr>
        <w:t xml:space="preserve"> percent of cells by tissue in each cluster. </w:t>
      </w:r>
      <w:r w:rsidRPr="0002326A">
        <w:rPr>
          <w:rFonts w:ascii="Arial" w:hAnsi="Arial" w:cs="Arial"/>
          <w:b/>
          <w:bCs/>
          <w:sz w:val="22"/>
          <w:szCs w:val="22"/>
        </w:rPr>
        <w:t>C</w:t>
      </w:r>
      <w:r w:rsidRPr="0002326A">
        <w:rPr>
          <w:rFonts w:ascii="Arial" w:hAnsi="Arial" w:cs="Arial"/>
          <w:sz w:val="22"/>
          <w:szCs w:val="22"/>
        </w:rPr>
        <w:t>. Cell cycle regression assignments for CD8</w:t>
      </w:r>
      <w:r w:rsidRPr="0002326A">
        <w:rPr>
          <w:rFonts w:ascii="Arial" w:hAnsi="Arial" w:cs="Arial"/>
          <w:sz w:val="22"/>
          <w:szCs w:val="22"/>
          <w:vertAlign w:val="superscript"/>
        </w:rPr>
        <w:t>+</w:t>
      </w:r>
      <w:r w:rsidRPr="0002326A">
        <w:rPr>
          <w:rFonts w:ascii="Arial" w:hAnsi="Arial" w:cs="Arial"/>
          <w:sz w:val="22"/>
          <w:szCs w:val="22"/>
        </w:rPr>
        <w:t xml:space="preserve"> T cells by cluster assignment. </w:t>
      </w:r>
      <w:r w:rsidRPr="0002326A">
        <w:rPr>
          <w:rFonts w:ascii="Arial" w:hAnsi="Arial" w:cs="Arial"/>
          <w:b/>
          <w:bCs/>
          <w:sz w:val="22"/>
          <w:szCs w:val="22"/>
        </w:rPr>
        <w:t>D</w:t>
      </w:r>
      <w:r w:rsidRPr="0002326A">
        <w:rPr>
          <w:rFonts w:ascii="Arial" w:hAnsi="Arial" w:cs="Arial"/>
          <w:sz w:val="22"/>
          <w:szCs w:val="22"/>
        </w:rPr>
        <w:t>. Percent of cells expressing selected markers for T cell biology.</w:t>
      </w:r>
      <w:r w:rsidR="001D7F41" w:rsidRPr="0002326A">
        <w:rPr>
          <w:rFonts w:ascii="Arial" w:hAnsi="Arial" w:cs="Arial"/>
          <w:sz w:val="22"/>
          <w:szCs w:val="22"/>
        </w:rPr>
        <w:t xml:space="preserve"> </w:t>
      </w:r>
      <w:r w:rsidR="001D7F41" w:rsidRPr="0002326A">
        <w:rPr>
          <w:rFonts w:ascii="Arial" w:hAnsi="Arial" w:cs="Arial"/>
          <w:b/>
          <w:bCs/>
          <w:sz w:val="22"/>
          <w:szCs w:val="22"/>
        </w:rPr>
        <w:t>E</w:t>
      </w:r>
      <w:r w:rsidR="001D7F41" w:rsidRPr="0002326A">
        <w:rPr>
          <w:rFonts w:ascii="Arial" w:hAnsi="Arial" w:cs="Arial"/>
          <w:sz w:val="22"/>
          <w:szCs w:val="22"/>
        </w:rPr>
        <w:t>. CD8</w:t>
      </w:r>
      <w:r w:rsidR="001D7F41" w:rsidRPr="0002326A">
        <w:rPr>
          <w:rFonts w:ascii="Arial" w:hAnsi="Arial" w:cs="Arial"/>
          <w:sz w:val="22"/>
          <w:szCs w:val="22"/>
          <w:vertAlign w:val="superscript"/>
        </w:rPr>
        <w:t>+</w:t>
      </w:r>
      <w:r w:rsidR="001D7F41" w:rsidRPr="0002326A">
        <w:rPr>
          <w:rFonts w:ascii="Arial" w:hAnsi="Arial" w:cs="Arial"/>
          <w:sz w:val="22"/>
          <w:szCs w:val="22"/>
        </w:rPr>
        <w:t xml:space="preserve"> UMAP of clusters (upper panel) and clonotype frequency (lower panel) overlaid with slingshot-based </w:t>
      </w:r>
      <w:r w:rsidR="001D7F41"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lt;sup&gt;39&lt;/sup&gt;","plainTextFormattedCitation":"39","previouslyFormattedCitation":"&lt;sup&gt;39&lt;/sup&gt;"},"properties":{"noteIndex":0},"schema":"https://github.com/citation-style-language/schema/raw/master/csl-citation.json"}</w:instrText>
      </w:r>
      <w:r w:rsidR="001D7F41" w:rsidRPr="0002326A">
        <w:rPr>
          <w:rFonts w:ascii="Arial" w:hAnsi="Arial" w:cs="Arial"/>
          <w:sz w:val="22"/>
          <w:szCs w:val="22"/>
        </w:rPr>
        <w:fldChar w:fldCharType="separate"/>
      </w:r>
      <w:r w:rsidR="003E01D3" w:rsidRPr="003E01D3">
        <w:rPr>
          <w:rFonts w:ascii="Arial" w:hAnsi="Arial" w:cs="Arial"/>
          <w:noProof/>
          <w:sz w:val="22"/>
          <w:szCs w:val="22"/>
          <w:vertAlign w:val="superscript"/>
        </w:rPr>
        <w:t>39</w:t>
      </w:r>
      <w:r w:rsidR="001D7F41" w:rsidRPr="0002326A">
        <w:rPr>
          <w:rFonts w:ascii="Arial" w:hAnsi="Arial" w:cs="Arial"/>
          <w:sz w:val="22"/>
          <w:szCs w:val="22"/>
        </w:rPr>
        <w:fldChar w:fldCharType="end"/>
      </w:r>
      <w:r w:rsidR="001D7F41" w:rsidRPr="0002326A">
        <w:rPr>
          <w:rFonts w:ascii="Arial" w:hAnsi="Arial" w:cs="Arial"/>
          <w:sz w:val="22"/>
          <w:szCs w:val="22"/>
        </w:rPr>
        <w:t xml:space="preserve"> cell trajectory starting at CD8_4 and proceeding into 5 distinct curves: branch 1 (B</w:t>
      </w:r>
      <w:r w:rsidR="001D7F41" w:rsidRPr="0002326A">
        <w:rPr>
          <w:rFonts w:ascii="Arial" w:hAnsi="Arial" w:cs="Arial"/>
          <w:sz w:val="22"/>
          <w:szCs w:val="22"/>
          <w:vertAlign w:val="subscript"/>
        </w:rPr>
        <w:t>1</w:t>
      </w:r>
      <w:r w:rsidR="001D7F41" w:rsidRPr="0002326A">
        <w:rPr>
          <w:rFonts w:ascii="Arial" w:hAnsi="Arial" w:cs="Arial"/>
          <w:sz w:val="22"/>
          <w:szCs w:val="22"/>
        </w:rPr>
        <w:t>), B</w:t>
      </w:r>
      <w:r w:rsidR="001D7F41" w:rsidRPr="0002326A">
        <w:rPr>
          <w:rFonts w:ascii="Arial" w:hAnsi="Arial" w:cs="Arial"/>
          <w:sz w:val="22"/>
          <w:szCs w:val="22"/>
          <w:vertAlign w:val="subscript"/>
        </w:rPr>
        <w:t>2</w:t>
      </w:r>
      <w:r w:rsidR="001D7F41" w:rsidRPr="0002326A">
        <w:rPr>
          <w:rFonts w:ascii="Arial" w:hAnsi="Arial" w:cs="Arial"/>
          <w:sz w:val="22"/>
          <w:szCs w:val="22"/>
        </w:rPr>
        <w:t>, B</w:t>
      </w:r>
      <w:r w:rsidR="001D7F41" w:rsidRPr="0002326A">
        <w:rPr>
          <w:rFonts w:ascii="Arial" w:hAnsi="Arial" w:cs="Arial"/>
          <w:sz w:val="22"/>
          <w:szCs w:val="22"/>
          <w:vertAlign w:val="subscript"/>
        </w:rPr>
        <w:t>3</w:t>
      </w:r>
      <w:r w:rsidR="001D7F41" w:rsidRPr="0002326A">
        <w:rPr>
          <w:rFonts w:ascii="Arial" w:hAnsi="Arial" w:cs="Arial"/>
          <w:sz w:val="22"/>
          <w:szCs w:val="22"/>
        </w:rPr>
        <w:t>, B</w:t>
      </w:r>
      <w:r w:rsidR="001D7F41" w:rsidRPr="0002326A">
        <w:rPr>
          <w:rFonts w:ascii="Arial" w:hAnsi="Arial" w:cs="Arial"/>
          <w:sz w:val="22"/>
          <w:szCs w:val="22"/>
          <w:vertAlign w:val="subscript"/>
        </w:rPr>
        <w:t>4</w:t>
      </w:r>
      <w:r w:rsidR="001D7F41" w:rsidRPr="0002326A">
        <w:rPr>
          <w:rFonts w:ascii="Arial" w:hAnsi="Arial" w:cs="Arial"/>
          <w:sz w:val="22"/>
          <w:szCs w:val="22"/>
        </w:rPr>
        <w:t>, and B</w:t>
      </w:r>
      <w:r w:rsidR="001D7F41" w:rsidRPr="0002326A">
        <w:rPr>
          <w:rFonts w:ascii="Arial" w:hAnsi="Arial" w:cs="Arial"/>
          <w:sz w:val="22"/>
          <w:szCs w:val="22"/>
          <w:vertAlign w:val="subscript"/>
        </w:rPr>
        <w:t>5</w:t>
      </w:r>
      <w:r w:rsidR="001D7F41" w:rsidRPr="0002326A">
        <w:rPr>
          <w:rFonts w:ascii="Arial" w:hAnsi="Arial" w:cs="Arial"/>
          <w:sz w:val="22"/>
          <w:szCs w:val="22"/>
        </w:rPr>
        <w:t>.</w:t>
      </w:r>
      <w:r w:rsidRPr="0002326A">
        <w:rPr>
          <w:rFonts w:ascii="Arial" w:hAnsi="Arial" w:cs="Arial"/>
          <w:sz w:val="22"/>
          <w:szCs w:val="22"/>
        </w:rPr>
        <w:t xml:space="preserve"> </w:t>
      </w:r>
      <w:r w:rsidR="0030339B" w:rsidRPr="0002326A">
        <w:rPr>
          <w:rFonts w:ascii="Arial" w:hAnsi="Arial" w:cs="Arial"/>
          <w:b/>
          <w:bCs/>
          <w:sz w:val="22"/>
          <w:szCs w:val="22"/>
        </w:rPr>
        <w:t>F</w:t>
      </w:r>
      <w:r w:rsidR="0030339B" w:rsidRPr="0002326A">
        <w:rPr>
          <w:rFonts w:ascii="Arial" w:hAnsi="Arial" w:cs="Arial"/>
          <w:sz w:val="22"/>
          <w:szCs w:val="22"/>
        </w:rPr>
        <w:t xml:space="preserve">. Clonotype overlap coefficients between subclusters. </w:t>
      </w:r>
      <w:r w:rsidR="0030339B" w:rsidRPr="0002326A">
        <w:rPr>
          <w:rFonts w:ascii="Arial" w:hAnsi="Arial" w:cs="Arial"/>
          <w:b/>
          <w:bCs/>
          <w:sz w:val="22"/>
          <w:szCs w:val="22"/>
        </w:rPr>
        <w:t>G</w:t>
      </w:r>
      <w:r w:rsidRPr="0002326A">
        <w:rPr>
          <w:rFonts w:ascii="Arial" w:hAnsi="Arial" w:cs="Arial"/>
          <w:sz w:val="22"/>
          <w:szCs w:val="22"/>
        </w:rPr>
        <w:t>.</w:t>
      </w:r>
      <w:r w:rsidR="007A2B8C" w:rsidRPr="0002326A">
        <w:rPr>
          <w:rFonts w:ascii="Arial" w:hAnsi="Arial" w:cs="Arial"/>
          <w:sz w:val="22"/>
          <w:szCs w:val="22"/>
        </w:rPr>
        <w:t xml:space="preserve"> Z-transformed normalized enrichment scores from</w:t>
      </w:r>
      <w:r w:rsidRPr="0002326A">
        <w:rPr>
          <w:rFonts w:ascii="Arial" w:hAnsi="Arial" w:cs="Arial"/>
          <w:sz w:val="22"/>
          <w:szCs w:val="22"/>
        </w:rPr>
        <w:t xml:space="preserve"> ssGSEA for </w:t>
      </w:r>
      <w:r w:rsidR="007A2B8C" w:rsidRPr="0002326A">
        <w:rPr>
          <w:rFonts w:ascii="Arial" w:hAnsi="Arial" w:cs="Arial"/>
          <w:sz w:val="22"/>
          <w:szCs w:val="22"/>
        </w:rPr>
        <w:t>selected gene sets by subcluster.</w:t>
      </w:r>
      <w:r w:rsidRPr="0002326A">
        <w:rPr>
          <w:rFonts w:ascii="Arial" w:hAnsi="Arial" w:cs="Arial"/>
          <w:sz w:val="22"/>
          <w:szCs w:val="22"/>
        </w:rPr>
        <w:t xml:space="preserve"> </w:t>
      </w:r>
      <w:r w:rsidR="0030339B" w:rsidRPr="0002326A">
        <w:rPr>
          <w:rFonts w:ascii="Arial" w:hAnsi="Arial" w:cs="Arial"/>
          <w:b/>
          <w:bCs/>
          <w:sz w:val="22"/>
          <w:szCs w:val="22"/>
        </w:rPr>
        <w:t>H</w:t>
      </w:r>
      <w:r w:rsidRPr="0002326A">
        <w:rPr>
          <w:rFonts w:ascii="Arial" w:hAnsi="Arial" w:cs="Arial"/>
          <w:sz w:val="22"/>
          <w:szCs w:val="22"/>
        </w:rPr>
        <w:t xml:space="preserve">. </w:t>
      </w:r>
      <w:r w:rsidR="007A2B8C" w:rsidRPr="0002326A">
        <w:rPr>
          <w:rFonts w:ascii="Arial" w:hAnsi="Arial" w:cs="Arial"/>
          <w:sz w:val="22"/>
          <w:szCs w:val="22"/>
        </w:rPr>
        <w:t>Normalized enrichment scores for therapeutic response or lack of response to anti-PD-1 therapy across the CD8</w:t>
      </w:r>
      <w:r w:rsidR="007A2B8C" w:rsidRPr="0002326A">
        <w:rPr>
          <w:rFonts w:ascii="Arial" w:hAnsi="Arial" w:cs="Arial"/>
          <w:sz w:val="22"/>
          <w:szCs w:val="22"/>
          <w:vertAlign w:val="superscript"/>
        </w:rPr>
        <w:t>+</w:t>
      </w:r>
      <w:r w:rsidR="007A2B8C" w:rsidRPr="0002326A">
        <w:rPr>
          <w:rFonts w:ascii="Arial" w:hAnsi="Arial" w:cs="Arial"/>
          <w:sz w:val="22"/>
          <w:szCs w:val="22"/>
        </w:rPr>
        <w:t xml:space="preserve"> T cells (upper panel) and by pseudotime of each branch (lower panel).</w:t>
      </w:r>
    </w:p>
    <w:p w14:paraId="22C8775A" w14:textId="785B773E" w:rsidR="00BF0F9E" w:rsidRDefault="001704AC"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67FA8B58" wp14:editId="40F0A973">
            <wp:extent cx="5943600" cy="3768090"/>
            <wp:effectExtent l="0" t="0" r="0" b="3810"/>
            <wp:docPr id="11" name="Picture 11" descr="A picture containing compute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omputer, foo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68090"/>
                    </a:xfrm>
                    <a:prstGeom prst="rect">
                      <a:avLst/>
                    </a:prstGeom>
                  </pic:spPr>
                </pic:pic>
              </a:graphicData>
            </a:graphic>
          </wp:inline>
        </w:drawing>
      </w:r>
    </w:p>
    <w:p w14:paraId="5773DB57" w14:textId="6BBE8DE5" w:rsidR="009E221A" w:rsidRPr="0044717B" w:rsidRDefault="009E221A" w:rsidP="009E221A">
      <w:pPr>
        <w:spacing w:line="480" w:lineRule="auto"/>
        <w:rPr>
          <w:rFonts w:ascii="Arial" w:hAnsi="Arial" w:cs="Arial"/>
          <w:sz w:val="22"/>
          <w:szCs w:val="22"/>
        </w:rPr>
      </w:pPr>
      <w:r w:rsidRPr="009E2322">
        <w:rPr>
          <w:rFonts w:ascii="Arial" w:hAnsi="Arial" w:cs="Arial"/>
          <w:b/>
          <w:bCs/>
          <w:sz w:val="22"/>
          <w:szCs w:val="22"/>
        </w:rPr>
        <w:t xml:space="preserve">Figure </w:t>
      </w:r>
      <w:r w:rsidR="009F6FC5">
        <w:rPr>
          <w:rFonts w:ascii="Arial" w:hAnsi="Arial" w:cs="Arial"/>
          <w:b/>
          <w:bCs/>
          <w:sz w:val="22"/>
          <w:szCs w:val="22"/>
        </w:rPr>
        <w:t>4</w:t>
      </w:r>
      <w:r w:rsidRPr="009E2322">
        <w:rPr>
          <w:rFonts w:ascii="Arial" w:hAnsi="Arial" w:cs="Arial"/>
          <w:b/>
          <w:bCs/>
          <w:sz w:val="22"/>
          <w:szCs w:val="22"/>
        </w:rPr>
        <w:t xml:space="preserve">: </w:t>
      </w:r>
      <w:r>
        <w:rPr>
          <w:rFonts w:ascii="Arial" w:hAnsi="Arial" w:cs="Arial"/>
          <w:b/>
          <w:bCs/>
          <w:sz w:val="22"/>
          <w:szCs w:val="22"/>
        </w:rPr>
        <w:t xml:space="preserve">Single-cell </w:t>
      </w:r>
      <w:r w:rsidRPr="009E2322">
        <w:rPr>
          <w:rFonts w:ascii="Arial" w:hAnsi="Arial" w:cs="Arial"/>
          <w:b/>
          <w:bCs/>
          <w:sz w:val="22"/>
          <w:szCs w:val="22"/>
        </w:rPr>
        <w:t>CD4</w:t>
      </w:r>
      <w:r w:rsidRPr="0044717B">
        <w:rPr>
          <w:rFonts w:ascii="Arial" w:hAnsi="Arial" w:cs="Arial"/>
          <w:b/>
          <w:bCs/>
          <w:sz w:val="22"/>
          <w:szCs w:val="22"/>
          <w:vertAlign w:val="superscript"/>
        </w:rPr>
        <w:t>+</w:t>
      </w:r>
      <w:r w:rsidRPr="009E2322">
        <w:rPr>
          <w:rFonts w:ascii="Arial" w:hAnsi="Arial" w:cs="Arial"/>
          <w:b/>
          <w:bCs/>
          <w:sz w:val="22"/>
          <w:szCs w:val="22"/>
        </w:rPr>
        <w:t xml:space="preserve"> T cell characterization</w:t>
      </w:r>
      <w:r>
        <w:rPr>
          <w:rFonts w:ascii="Arial" w:hAnsi="Arial" w:cs="Arial"/>
          <w:b/>
          <w:bCs/>
          <w:sz w:val="22"/>
          <w:szCs w:val="22"/>
        </w:rPr>
        <w:t xml:space="preserve"> </w:t>
      </w:r>
      <w:r w:rsidR="000C61F4">
        <w:rPr>
          <w:rFonts w:ascii="Arial" w:hAnsi="Arial" w:cs="Arial"/>
          <w:b/>
          <w:bCs/>
          <w:sz w:val="22"/>
          <w:szCs w:val="22"/>
        </w:rPr>
        <w:t>within ccRCC</w:t>
      </w:r>
      <w:r w:rsidRPr="009E2322">
        <w:rPr>
          <w:rFonts w:ascii="Arial" w:hAnsi="Arial" w:cs="Arial"/>
          <w:b/>
          <w:bCs/>
          <w:sz w:val="22"/>
          <w:szCs w:val="22"/>
        </w:rPr>
        <w:t>.</w:t>
      </w:r>
      <w:r>
        <w:rPr>
          <w:rFonts w:ascii="Arial" w:hAnsi="Arial" w:cs="Arial"/>
          <w:sz w:val="22"/>
          <w:szCs w:val="22"/>
        </w:rPr>
        <w:t xml:space="preserve"> </w:t>
      </w:r>
      <w:r w:rsidRPr="009E2322">
        <w:rPr>
          <w:rFonts w:ascii="Arial" w:hAnsi="Arial" w:cs="Arial"/>
          <w:b/>
          <w:bCs/>
          <w:sz w:val="22"/>
          <w:szCs w:val="22"/>
        </w:rPr>
        <w:t>A</w:t>
      </w:r>
      <w:r>
        <w:rPr>
          <w:rFonts w:ascii="Arial" w:hAnsi="Arial" w:cs="Arial"/>
          <w:sz w:val="22"/>
          <w:szCs w:val="22"/>
        </w:rPr>
        <w:t>. UMAP subclustering of CD4</w:t>
      </w:r>
      <w:r>
        <w:rPr>
          <w:rFonts w:ascii="Arial" w:hAnsi="Arial" w:cs="Arial"/>
          <w:sz w:val="22"/>
          <w:szCs w:val="22"/>
          <w:vertAlign w:val="superscript"/>
        </w:rPr>
        <w:t>+</w:t>
      </w:r>
      <w:r>
        <w:rPr>
          <w:rFonts w:ascii="Arial" w:hAnsi="Arial" w:cs="Arial"/>
          <w:sz w:val="22"/>
          <w:szCs w:val="22"/>
        </w:rPr>
        <w:t xml:space="preserve"> T cells (original clusters 4, 6, 10, 13, 15, and 20). </w:t>
      </w:r>
      <w:r w:rsidRPr="009E2322">
        <w:rPr>
          <w:rFonts w:ascii="Arial" w:hAnsi="Arial" w:cs="Arial"/>
          <w:b/>
          <w:bCs/>
          <w:sz w:val="22"/>
          <w:szCs w:val="22"/>
        </w:rPr>
        <w:t>B</w:t>
      </w:r>
      <w:r>
        <w:rPr>
          <w:rFonts w:ascii="Arial" w:hAnsi="Arial" w:cs="Arial"/>
          <w:sz w:val="22"/>
          <w:szCs w:val="22"/>
        </w:rPr>
        <w:t xml:space="preserve">. UMAP distribution of single cells by tissue type with relative and absolute percent of cells by tissue in each cluster. </w:t>
      </w:r>
      <w:r>
        <w:rPr>
          <w:rFonts w:ascii="Arial" w:hAnsi="Arial" w:cs="Arial"/>
          <w:b/>
          <w:bCs/>
          <w:sz w:val="22"/>
          <w:szCs w:val="22"/>
        </w:rPr>
        <w:t>C</w:t>
      </w:r>
      <w:r>
        <w:rPr>
          <w:rFonts w:ascii="Arial" w:hAnsi="Arial" w:cs="Arial"/>
          <w:sz w:val="22"/>
          <w:szCs w:val="22"/>
        </w:rPr>
        <w:t>. Percent of cells expressing selected markers for T cell biology.</w:t>
      </w:r>
      <w:r w:rsidRPr="002D4FB3">
        <w:rPr>
          <w:rFonts w:ascii="Arial" w:hAnsi="Arial" w:cs="Arial"/>
          <w:b/>
          <w:bCs/>
          <w:sz w:val="22"/>
          <w:szCs w:val="22"/>
        </w:rPr>
        <w:t xml:space="preserve"> </w:t>
      </w:r>
      <w:r>
        <w:rPr>
          <w:rFonts w:ascii="Arial" w:hAnsi="Arial" w:cs="Arial"/>
          <w:b/>
          <w:bCs/>
          <w:sz w:val="22"/>
          <w:szCs w:val="22"/>
        </w:rPr>
        <w:t>D</w:t>
      </w:r>
      <w:r>
        <w:rPr>
          <w:rFonts w:ascii="Arial" w:hAnsi="Arial" w:cs="Arial"/>
          <w:sz w:val="22"/>
          <w:szCs w:val="22"/>
        </w:rPr>
        <w:t xml:space="preserve">. </w:t>
      </w:r>
      <w:r w:rsidRPr="00DD271C">
        <w:rPr>
          <w:rFonts w:ascii="Arial" w:hAnsi="Arial" w:cs="Arial"/>
          <w:sz w:val="22"/>
          <w:szCs w:val="22"/>
        </w:rPr>
        <w:t>CD</w:t>
      </w:r>
      <w:r>
        <w:rPr>
          <w:rFonts w:ascii="Arial" w:hAnsi="Arial" w:cs="Arial"/>
          <w:sz w:val="22"/>
          <w:szCs w:val="22"/>
        </w:rPr>
        <w:t>4</w:t>
      </w:r>
      <w:r w:rsidRPr="00DD271C">
        <w:rPr>
          <w:rFonts w:ascii="Arial" w:hAnsi="Arial" w:cs="Arial"/>
          <w:sz w:val="22"/>
          <w:szCs w:val="22"/>
          <w:vertAlign w:val="superscript"/>
        </w:rPr>
        <w:t>+</w:t>
      </w:r>
      <w:r w:rsidRPr="00DD271C">
        <w:rPr>
          <w:rFonts w:ascii="Arial" w:hAnsi="Arial" w:cs="Arial"/>
          <w:sz w:val="22"/>
          <w:szCs w:val="22"/>
        </w:rPr>
        <w:t xml:space="preserve"> UMAP of subclusters (upper panel) and clonotype frequency (lower panel) overlaid with slingshot-based </w:t>
      </w:r>
      <w:r w:rsidRPr="00DD271C">
        <w:rPr>
          <w:rFonts w:ascii="Arial" w:hAnsi="Arial" w:cs="Arial"/>
          <w:sz w:val="22"/>
          <w:szCs w:val="22"/>
        </w:rPr>
        <w:fldChar w:fldCharType="begin" w:fldLock="1"/>
      </w:r>
      <w:r w:rsidR="003E01D3">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lt;sup&gt;39&lt;/sup&gt;","plainTextFormattedCitation":"39","previouslyFormattedCitation":"&lt;sup&gt;39&lt;/sup&gt;"},"properties":{"noteIndex":0},"schema":"https://github.com/citation-style-language/schema/raw/master/csl-citation.json"}</w:instrText>
      </w:r>
      <w:r w:rsidRPr="00DD271C">
        <w:rPr>
          <w:rFonts w:ascii="Arial" w:hAnsi="Arial" w:cs="Arial"/>
          <w:sz w:val="22"/>
          <w:szCs w:val="22"/>
        </w:rPr>
        <w:fldChar w:fldCharType="separate"/>
      </w:r>
      <w:r w:rsidR="003E01D3" w:rsidRPr="003E01D3">
        <w:rPr>
          <w:rFonts w:ascii="Arial" w:hAnsi="Arial" w:cs="Arial"/>
          <w:noProof/>
          <w:sz w:val="22"/>
          <w:szCs w:val="22"/>
          <w:vertAlign w:val="superscript"/>
        </w:rPr>
        <w:t>39</w:t>
      </w:r>
      <w:r w:rsidRPr="00DD271C">
        <w:rPr>
          <w:rFonts w:ascii="Arial" w:hAnsi="Arial" w:cs="Arial"/>
          <w:sz w:val="22"/>
          <w:szCs w:val="22"/>
        </w:rPr>
        <w:fldChar w:fldCharType="end"/>
      </w:r>
      <w:r w:rsidRPr="00DD271C">
        <w:rPr>
          <w:rFonts w:ascii="Arial" w:hAnsi="Arial" w:cs="Arial"/>
          <w:sz w:val="22"/>
          <w:szCs w:val="22"/>
        </w:rPr>
        <w:t xml:space="preserve"> cell trajectory</w:t>
      </w:r>
      <w:r>
        <w:rPr>
          <w:rFonts w:ascii="Arial" w:hAnsi="Arial" w:cs="Arial"/>
          <w:sz w:val="22"/>
          <w:szCs w:val="22"/>
        </w:rPr>
        <w:t xml:space="preserve"> starting from CD4_1 (root 1) and CD4_3 (root 2) with relative pseudotime for all curves calculated using slingshot. </w:t>
      </w:r>
      <w:r w:rsidRPr="009E221A">
        <w:rPr>
          <w:rFonts w:ascii="Arial" w:hAnsi="Arial" w:cs="Arial"/>
          <w:b/>
          <w:bCs/>
          <w:sz w:val="22"/>
          <w:szCs w:val="22"/>
        </w:rPr>
        <w:t>E</w:t>
      </w:r>
      <w:r>
        <w:rPr>
          <w:rFonts w:ascii="Arial" w:hAnsi="Arial" w:cs="Arial"/>
          <w:sz w:val="22"/>
          <w:szCs w:val="22"/>
        </w:rPr>
        <w:t xml:space="preserve">. Occupied repertoire space for CD4+ subclusters.  </w:t>
      </w:r>
      <w:r>
        <w:rPr>
          <w:rFonts w:ascii="Arial" w:hAnsi="Arial" w:cs="Arial"/>
          <w:b/>
          <w:bCs/>
          <w:sz w:val="22"/>
          <w:szCs w:val="22"/>
        </w:rPr>
        <w:t>F</w:t>
      </w:r>
      <w:r>
        <w:rPr>
          <w:rFonts w:ascii="Arial" w:hAnsi="Arial" w:cs="Arial"/>
          <w:sz w:val="22"/>
          <w:szCs w:val="22"/>
        </w:rPr>
        <w:t>. Top 10 markers for TI-predominant CD4</w:t>
      </w:r>
      <w:r w:rsidRPr="00014CCE">
        <w:rPr>
          <w:rFonts w:ascii="Arial" w:hAnsi="Arial" w:cs="Arial"/>
          <w:sz w:val="22"/>
          <w:szCs w:val="22"/>
          <w:vertAlign w:val="superscript"/>
        </w:rPr>
        <w:t>+</w:t>
      </w:r>
      <w:r>
        <w:rPr>
          <w:rFonts w:ascii="Arial" w:hAnsi="Arial" w:cs="Arial"/>
          <w:sz w:val="22"/>
          <w:szCs w:val="22"/>
        </w:rPr>
        <w:t xml:space="preserve"> subclusters. Size of points are relative</w:t>
      </w:r>
      <w:r w:rsidR="00E547C6">
        <w:rPr>
          <w:rFonts w:ascii="Arial" w:hAnsi="Arial" w:cs="Arial"/>
          <w:sz w:val="22"/>
          <w:szCs w:val="22"/>
        </w:rPr>
        <w:t xml:space="preserve"> to</w:t>
      </w:r>
      <w:r>
        <w:rPr>
          <w:rFonts w:ascii="Arial" w:hAnsi="Arial" w:cs="Arial"/>
          <w:sz w:val="22"/>
          <w:szCs w:val="22"/>
        </w:rPr>
        <w:t xml:space="preserve"> percent of cells in </w:t>
      </w:r>
      <w:r w:rsidR="00C4699B">
        <w:rPr>
          <w:rFonts w:ascii="Arial" w:hAnsi="Arial" w:cs="Arial"/>
          <w:sz w:val="22"/>
          <w:szCs w:val="22"/>
        </w:rPr>
        <w:t>the sub</w:t>
      </w:r>
      <w:r>
        <w:rPr>
          <w:rFonts w:ascii="Arial" w:hAnsi="Arial" w:cs="Arial"/>
          <w:sz w:val="22"/>
          <w:szCs w:val="22"/>
        </w:rPr>
        <w:t xml:space="preserve">cluster expressing the indicated mRNA species. </w:t>
      </w:r>
      <w:r>
        <w:rPr>
          <w:rFonts w:ascii="Arial" w:hAnsi="Arial" w:cs="Arial"/>
          <w:b/>
          <w:bCs/>
          <w:sz w:val="22"/>
          <w:szCs w:val="22"/>
        </w:rPr>
        <w:t>G</w:t>
      </w:r>
      <w:r w:rsidRPr="00DD271C">
        <w:rPr>
          <w:rFonts w:ascii="Arial" w:hAnsi="Arial" w:cs="Arial"/>
          <w:sz w:val="22"/>
          <w:szCs w:val="22"/>
        </w:rPr>
        <w:t>. Z-transformed normalized enrichment scores from ssGSEA for selected gene sets by subcluster.</w:t>
      </w:r>
    </w:p>
    <w:p w14:paraId="486955E9" w14:textId="68105669" w:rsidR="009E221A" w:rsidRDefault="009E221A" w:rsidP="00276C2F">
      <w:pPr>
        <w:spacing w:line="480" w:lineRule="auto"/>
        <w:rPr>
          <w:rFonts w:ascii="Arial" w:hAnsi="Arial" w:cs="Arial"/>
          <w:sz w:val="22"/>
          <w:szCs w:val="22"/>
        </w:rPr>
      </w:pPr>
    </w:p>
    <w:p w14:paraId="55CFEC09" w14:textId="249EF2B5" w:rsidR="009E221A" w:rsidRDefault="009E221A" w:rsidP="00276C2F">
      <w:pPr>
        <w:spacing w:line="480" w:lineRule="auto"/>
        <w:rPr>
          <w:rFonts w:ascii="Arial" w:hAnsi="Arial" w:cs="Arial"/>
          <w:sz w:val="22"/>
          <w:szCs w:val="22"/>
        </w:rPr>
      </w:pPr>
    </w:p>
    <w:p w14:paraId="00D1D0A4" w14:textId="77777777" w:rsidR="009E221A" w:rsidRPr="0002326A" w:rsidRDefault="009E221A" w:rsidP="00276C2F">
      <w:pPr>
        <w:spacing w:line="480" w:lineRule="auto"/>
        <w:rPr>
          <w:rFonts w:ascii="Arial" w:hAnsi="Arial" w:cs="Arial"/>
          <w:sz w:val="22"/>
          <w:szCs w:val="22"/>
        </w:rPr>
      </w:pPr>
    </w:p>
    <w:p w14:paraId="57BF69BE" w14:textId="6B928236" w:rsidR="000A224A" w:rsidRPr="0002326A" w:rsidRDefault="00C62E73"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6E9A4CF2" wp14:editId="1C84F475">
            <wp:extent cx="5943600" cy="3972560"/>
            <wp:effectExtent l="0" t="0" r="0" b="2540"/>
            <wp:docPr id="7" name="Picture 7" descr="A picture containing indoor, sitting, hol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72560"/>
                    </a:xfrm>
                    <a:prstGeom prst="rect">
                      <a:avLst/>
                    </a:prstGeom>
                  </pic:spPr>
                </pic:pic>
              </a:graphicData>
            </a:graphic>
          </wp:inline>
        </w:drawing>
      </w:r>
    </w:p>
    <w:p w14:paraId="4FD41388" w14:textId="1A200CBD" w:rsidR="000A224A" w:rsidRDefault="009E2322" w:rsidP="00276C2F">
      <w:pPr>
        <w:spacing w:line="480" w:lineRule="auto"/>
        <w:rPr>
          <w:rFonts w:ascii="Arial" w:hAnsi="Arial" w:cs="Arial"/>
          <w:sz w:val="22"/>
          <w:szCs w:val="22"/>
        </w:rPr>
      </w:pPr>
      <w:r w:rsidRPr="0002326A">
        <w:rPr>
          <w:rFonts w:ascii="Arial" w:hAnsi="Arial" w:cs="Arial"/>
          <w:b/>
          <w:bCs/>
          <w:sz w:val="22"/>
          <w:szCs w:val="22"/>
        </w:rPr>
        <w:t xml:space="preserve">Figure </w:t>
      </w:r>
      <w:r w:rsidR="009766CA">
        <w:rPr>
          <w:rFonts w:ascii="Arial" w:hAnsi="Arial" w:cs="Arial"/>
          <w:b/>
          <w:bCs/>
          <w:sz w:val="22"/>
          <w:szCs w:val="22"/>
        </w:rPr>
        <w:t>5</w:t>
      </w:r>
      <w:r w:rsidRPr="0002326A">
        <w:rPr>
          <w:rFonts w:ascii="Arial" w:hAnsi="Arial" w:cs="Arial"/>
          <w:b/>
          <w:bCs/>
          <w:sz w:val="22"/>
          <w:szCs w:val="22"/>
        </w:rPr>
        <w:t xml:space="preserve">: </w:t>
      </w:r>
      <w:r w:rsidR="0044717B" w:rsidRPr="0002326A">
        <w:rPr>
          <w:rFonts w:ascii="Arial" w:hAnsi="Arial" w:cs="Arial"/>
          <w:b/>
          <w:bCs/>
          <w:sz w:val="22"/>
          <w:szCs w:val="22"/>
        </w:rPr>
        <w:t xml:space="preserve">Single-cell </w:t>
      </w:r>
      <w:r w:rsidR="000C61F4">
        <w:rPr>
          <w:rFonts w:ascii="Arial" w:hAnsi="Arial" w:cs="Arial"/>
          <w:b/>
          <w:bCs/>
          <w:sz w:val="22"/>
          <w:szCs w:val="22"/>
        </w:rPr>
        <w:t>myeloid</w:t>
      </w:r>
      <w:r w:rsidRPr="0002326A">
        <w:rPr>
          <w:rFonts w:ascii="Arial" w:hAnsi="Arial" w:cs="Arial"/>
          <w:b/>
          <w:bCs/>
          <w:sz w:val="22"/>
          <w:szCs w:val="22"/>
        </w:rPr>
        <w:t xml:space="preserve"> characterization</w:t>
      </w:r>
      <w:r w:rsidR="0044717B" w:rsidRPr="0002326A">
        <w:rPr>
          <w:rFonts w:ascii="Arial" w:hAnsi="Arial" w:cs="Arial"/>
          <w:b/>
          <w:bCs/>
          <w:sz w:val="22"/>
          <w:szCs w:val="22"/>
        </w:rPr>
        <w:t xml:space="preserve"> in ccRCC</w:t>
      </w:r>
      <w:r w:rsidRPr="0002326A">
        <w:rPr>
          <w:rFonts w:ascii="Arial" w:hAnsi="Arial" w:cs="Arial"/>
          <w:b/>
          <w:bCs/>
          <w:sz w:val="22"/>
          <w:szCs w:val="22"/>
        </w:rPr>
        <w:t>.</w:t>
      </w:r>
      <w:r w:rsidRPr="0002326A">
        <w:rPr>
          <w:rFonts w:ascii="Arial" w:hAnsi="Arial" w:cs="Arial"/>
          <w:sz w:val="22"/>
          <w:szCs w:val="22"/>
        </w:rPr>
        <w:t xml:space="preserve"> </w:t>
      </w:r>
      <w:r w:rsidRPr="0002326A">
        <w:rPr>
          <w:rFonts w:ascii="Arial" w:hAnsi="Arial" w:cs="Arial"/>
          <w:b/>
          <w:bCs/>
          <w:sz w:val="22"/>
          <w:szCs w:val="22"/>
        </w:rPr>
        <w:t>A</w:t>
      </w:r>
      <w:r w:rsidRPr="0002326A">
        <w:rPr>
          <w:rFonts w:ascii="Arial" w:hAnsi="Arial" w:cs="Arial"/>
          <w:sz w:val="22"/>
          <w:szCs w:val="22"/>
        </w:rPr>
        <w:t xml:space="preserve">. UMAP subclustering of </w:t>
      </w:r>
      <w:r w:rsidR="00FD0664">
        <w:rPr>
          <w:rFonts w:ascii="Arial" w:hAnsi="Arial" w:cs="Arial"/>
          <w:sz w:val="22"/>
          <w:szCs w:val="22"/>
        </w:rPr>
        <w:t>myeloid</w:t>
      </w:r>
      <w:r w:rsidRPr="0002326A">
        <w:rPr>
          <w:rFonts w:ascii="Arial" w:hAnsi="Arial" w:cs="Arial"/>
          <w:sz w:val="22"/>
          <w:szCs w:val="22"/>
        </w:rPr>
        <w:t xml:space="preserve"> cells (original clusters 4, 6, 10, 13, 15, and 20). </w:t>
      </w:r>
      <w:r w:rsidRPr="0002326A">
        <w:rPr>
          <w:rFonts w:ascii="Arial" w:hAnsi="Arial" w:cs="Arial"/>
          <w:b/>
          <w:bCs/>
          <w:sz w:val="22"/>
          <w:szCs w:val="22"/>
        </w:rPr>
        <w:t>B</w:t>
      </w:r>
      <w:r w:rsidRPr="0002326A">
        <w:rPr>
          <w:rFonts w:ascii="Arial" w:hAnsi="Arial" w:cs="Arial"/>
          <w:sz w:val="22"/>
          <w:szCs w:val="22"/>
        </w:rPr>
        <w:t xml:space="preserve">. UMAP distribution of single cells by tissue type with relative percent of cells by tissue in each cluster. </w:t>
      </w:r>
      <w:r w:rsidR="002D4FB3" w:rsidRPr="0002326A">
        <w:rPr>
          <w:rFonts w:ascii="Arial" w:hAnsi="Arial" w:cs="Arial"/>
          <w:b/>
          <w:bCs/>
          <w:sz w:val="22"/>
          <w:szCs w:val="22"/>
        </w:rPr>
        <w:t>C</w:t>
      </w:r>
      <w:r w:rsidRPr="0002326A">
        <w:rPr>
          <w:rFonts w:ascii="Arial" w:hAnsi="Arial" w:cs="Arial"/>
          <w:sz w:val="22"/>
          <w:szCs w:val="22"/>
        </w:rPr>
        <w:t xml:space="preserve">. Percent of cells expressing selected markers for </w:t>
      </w:r>
      <w:r w:rsidR="000A224A" w:rsidRPr="0002326A">
        <w:rPr>
          <w:rFonts w:ascii="Arial" w:hAnsi="Arial" w:cs="Arial"/>
          <w:sz w:val="22"/>
          <w:szCs w:val="22"/>
        </w:rPr>
        <w:t>myeloid and macrophage markers</w:t>
      </w:r>
      <w:r w:rsidRPr="0002326A">
        <w:rPr>
          <w:rFonts w:ascii="Arial" w:hAnsi="Arial" w:cs="Arial"/>
          <w:sz w:val="22"/>
          <w:szCs w:val="22"/>
        </w:rPr>
        <w:t>.</w:t>
      </w:r>
      <w:r w:rsidR="002D4FB3" w:rsidRPr="0002326A">
        <w:rPr>
          <w:rFonts w:ascii="Arial" w:hAnsi="Arial" w:cs="Arial"/>
          <w:b/>
          <w:bCs/>
          <w:sz w:val="22"/>
          <w:szCs w:val="22"/>
        </w:rPr>
        <w:t xml:space="preserve"> D</w:t>
      </w:r>
      <w:r w:rsidR="002D4FB3" w:rsidRPr="0002326A">
        <w:rPr>
          <w:rFonts w:ascii="Arial" w:hAnsi="Arial" w:cs="Arial"/>
          <w:sz w:val="22"/>
          <w:szCs w:val="22"/>
        </w:rPr>
        <w:t xml:space="preserve">. </w:t>
      </w:r>
      <w:r w:rsidR="000A224A" w:rsidRPr="0002326A">
        <w:rPr>
          <w:rFonts w:ascii="Arial" w:hAnsi="Arial" w:cs="Arial"/>
          <w:sz w:val="22"/>
          <w:szCs w:val="22"/>
        </w:rPr>
        <w:t xml:space="preserve">Proportion of assigned cell types compared to total antigen presenting cells by tissue type. </w:t>
      </w:r>
      <w:r w:rsidR="000A224A" w:rsidRPr="0002326A">
        <w:rPr>
          <w:rFonts w:ascii="Arial" w:hAnsi="Arial" w:cs="Arial"/>
          <w:b/>
          <w:bCs/>
          <w:sz w:val="22"/>
          <w:szCs w:val="22"/>
        </w:rPr>
        <w:t>E</w:t>
      </w:r>
      <w:r w:rsidR="000A224A" w:rsidRPr="0002326A">
        <w:rPr>
          <w:rFonts w:ascii="Arial" w:hAnsi="Arial" w:cs="Arial"/>
          <w:sz w:val="22"/>
          <w:szCs w:val="22"/>
        </w:rPr>
        <w:t xml:space="preserve">. Macrophage subclusters: TAM_1 </w:t>
      </w:r>
      <w:r w:rsidR="000A224A" w:rsidRPr="009232CA">
        <w:rPr>
          <w:rFonts w:ascii="Arial" w:hAnsi="Arial" w:cs="Arial"/>
          <w:sz w:val="22"/>
          <w:szCs w:val="22"/>
        </w:rPr>
        <w:t>(n=</w:t>
      </w:r>
      <w:r w:rsidR="009232CA" w:rsidRPr="009232CA">
        <w:rPr>
          <w:rFonts w:ascii="Arial" w:hAnsi="Arial" w:cs="Arial"/>
          <w:sz w:val="22"/>
          <w:szCs w:val="22"/>
        </w:rPr>
        <w:t>1,262</w:t>
      </w:r>
      <w:r w:rsidR="000A224A" w:rsidRPr="009232CA">
        <w:rPr>
          <w:rFonts w:ascii="Arial" w:hAnsi="Arial" w:cs="Arial"/>
          <w:sz w:val="22"/>
          <w:szCs w:val="22"/>
        </w:rPr>
        <w:t>), TAM_2 (n=</w:t>
      </w:r>
      <w:r w:rsidR="009232CA" w:rsidRPr="009232CA">
        <w:rPr>
          <w:rFonts w:ascii="Arial" w:hAnsi="Arial" w:cs="Arial"/>
          <w:sz w:val="22"/>
          <w:szCs w:val="22"/>
        </w:rPr>
        <w:t>840</w:t>
      </w:r>
      <w:r w:rsidR="000A224A" w:rsidRPr="009232CA">
        <w:rPr>
          <w:rFonts w:ascii="Arial" w:hAnsi="Arial" w:cs="Arial"/>
          <w:sz w:val="22"/>
          <w:szCs w:val="22"/>
        </w:rPr>
        <w:t>), TAM_3 (n=</w:t>
      </w:r>
      <w:r w:rsidR="009232CA" w:rsidRPr="009232CA">
        <w:rPr>
          <w:rFonts w:ascii="Arial" w:hAnsi="Arial" w:cs="Arial"/>
          <w:sz w:val="22"/>
          <w:szCs w:val="22"/>
        </w:rPr>
        <w:t>594</w:t>
      </w:r>
      <w:r w:rsidR="000A224A" w:rsidRPr="009232CA">
        <w:rPr>
          <w:rFonts w:ascii="Arial" w:hAnsi="Arial" w:cs="Arial"/>
          <w:sz w:val="22"/>
          <w:szCs w:val="22"/>
        </w:rPr>
        <w:t xml:space="preserve">), </w:t>
      </w:r>
      <w:proofErr w:type="spellStart"/>
      <w:r w:rsidR="000A224A" w:rsidRPr="009232CA">
        <w:rPr>
          <w:rFonts w:ascii="Arial" w:hAnsi="Arial" w:cs="Arial"/>
          <w:sz w:val="22"/>
          <w:szCs w:val="22"/>
        </w:rPr>
        <w:t>pM</w:t>
      </w:r>
      <w:proofErr w:type="spellEnd"/>
      <w:r w:rsidR="000A224A" w:rsidRPr="009232CA">
        <w:rPr>
          <w:rFonts w:ascii="Arial" w:hAnsi="Arial" w:cs="Arial"/>
          <w:sz w:val="22"/>
          <w:szCs w:val="22"/>
        </w:rPr>
        <w:t xml:space="preserve"> (n=</w:t>
      </w:r>
      <w:r w:rsidR="009232CA" w:rsidRPr="009232CA">
        <w:rPr>
          <w:rFonts w:ascii="Arial" w:hAnsi="Arial" w:cs="Arial"/>
          <w:sz w:val="22"/>
          <w:szCs w:val="22"/>
        </w:rPr>
        <w:t>275</w:t>
      </w:r>
      <w:r w:rsidR="000A224A" w:rsidRPr="009232CA">
        <w:rPr>
          <w:rFonts w:ascii="Arial" w:hAnsi="Arial" w:cs="Arial"/>
          <w:sz w:val="22"/>
          <w:szCs w:val="22"/>
        </w:rPr>
        <w:t xml:space="preserve">), and </w:t>
      </w:r>
      <w:proofErr w:type="spellStart"/>
      <w:r w:rsidR="000A224A" w:rsidRPr="009232CA">
        <w:rPr>
          <w:rFonts w:ascii="Arial" w:hAnsi="Arial" w:cs="Arial"/>
          <w:sz w:val="22"/>
          <w:szCs w:val="22"/>
        </w:rPr>
        <w:t>rM</w:t>
      </w:r>
      <w:proofErr w:type="spellEnd"/>
      <w:r w:rsidR="000A224A" w:rsidRPr="009232CA">
        <w:rPr>
          <w:rFonts w:ascii="Arial" w:hAnsi="Arial" w:cs="Arial"/>
          <w:sz w:val="22"/>
          <w:szCs w:val="22"/>
        </w:rPr>
        <w:t xml:space="preserve"> (n=</w:t>
      </w:r>
      <w:r w:rsidR="009232CA" w:rsidRPr="009232CA">
        <w:rPr>
          <w:rFonts w:ascii="Arial" w:hAnsi="Arial" w:cs="Arial"/>
          <w:sz w:val="22"/>
          <w:szCs w:val="22"/>
        </w:rPr>
        <w:t>194</w:t>
      </w:r>
      <w:r w:rsidR="000A224A" w:rsidRPr="009232CA">
        <w:rPr>
          <w:rFonts w:ascii="Arial" w:hAnsi="Arial" w:cs="Arial"/>
          <w:sz w:val="22"/>
          <w:szCs w:val="22"/>
        </w:rPr>
        <w:t>)</w:t>
      </w:r>
      <w:r w:rsidR="000A224A" w:rsidRPr="0002326A">
        <w:rPr>
          <w:rFonts w:ascii="Arial" w:hAnsi="Arial" w:cs="Arial"/>
          <w:sz w:val="22"/>
          <w:szCs w:val="22"/>
        </w:rPr>
        <w:t xml:space="preserve"> with relative</w:t>
      </w:r>
      <w:r w:rsidR="00C62E73">
        <w:rPr>
          <w:rFonts w:ascii="Arial" w:hAnsi="Arial" w:cs="Arial"/>
          <w:sz w:val="22"/>
          <w:szCs w:val="22"/>
        </w:rPr>
        <w:t xml:space="preserve"> and absolute</w:t>
      </w:r>
      <w:r w:rsidR="000A224A" w:rsidRPr="0002326A">
        <w:rPr>
          <w:rFonts w:ascii="Arial" w:hAnsi="Arial" w:cs="Arial"/>
          <w:sz w:val="22"/>
          <w:szCs w:val="22"/>
        </w:rPr>
        <w:t xml:space="preserve"> percent of cells by tissue in each cluster. </w:t>
      </w:r>
      <w:r w:rsidR="000A224A" w:rsidRPr="009232CA">
        <w:rPr>
          <w:rFonts w:ascii="Arial" w:hAnsi="Arial" w:cs="Arial"/>
          <w:b/>
          <w:bCs/>
          <w:sz w:val="22"/>
          <w:szCs w:val="22"/>
        </w:rPr>
        <w:t>F</w:t>
      </w:r>
      <w:r w:rsidR="000A224A" w:rsidRPr="0002326A">
        <w:rPr>
          <w:rFonts w:ascii="Arial" w:hAnsi="Arial" w:cs="Arial"/>
          <w:sz w:val="22"/>
          <w:szCs w:val="22"/>
        </w:rPr>
        <w:t xml:space="preserve">. </w:t>
      </w:r>
      <w:r w:rsidR="009232CA">
        <w:rPr>
          <w:rFonts w:ascii="Arial" w:hAnsi="Arial" w:cs="Arial"/>
          <w:sz w:val="22"/>
          <w:szCs w:val="22"/>
        </w:rPr>
        <w:t>Top d</w:t>
      </w:r>
      <w:r w:rsidR="000A224A" w:rsidRPr="0002326A">
        <w:rPr>
          <w:rFonts w:ascii="Arial" w:hAnsi="Arial" w:cs="Arial"/>
          <w:sz w:val="22"/>
          <w:szCs w:val="22"/>
        </w:rPr>
        <w:t xml:space="preserve">ifferential expression markers for macrophage subclusters. </w:t>
      </w:r>
      <w:r w:rsidR="000A224A" w:rsidRPr="0002326A">
        <w:rPr>
          <w:rFonts w:ascii="Arial" w:hAnsi="Arial" w:cs="Arial"/>
          <w:b/>
          <w:bCs/>
          <w:sz w:val="22"/>
          <w:szCs w:val="22"/>
        </w:rPr>
        <w:t>G</w:t>
      </w:r>
      <w:r w:rsidR="000A224A" w:rsidRPr="0002326A">
        <w:rPr>
          <w:rFonts w:ascii="Arial" w:hAnsi="Arial" w:cs="Arial"/>
          <w:sz w:val="22"/>
          <w:szCs w:val="22"/>
        </w:rPr>
        <w:t>. Macrophage UMAP overlaid with slingshot-based</w:t>
      </w:r>
      <w:r w:rsidR="000A224A" w:rsidRPr="009D2EB4">
        <w:rPr>
          <w:rFonts w:ascii="Arial" w:hAnsi="Arial" w:cs="Arial"/>
          <w:strike/>
          <w:sz w:val="22"/>
          <w:szCs w:val="22"/>
        </w:rPr>
        <w:t xml:space="preserve"> </w:t>
      </w:r>
      <w:r w:rsidR="000A224A" w:rsidRPr="009D2EB4">
        <w:rPr>
          <w:rFonts w:ascii="Arial" w:hAnsi="Arial" w:cs="Arial"/>
          <w:strike/>
          <w:sz w:val="22"/>
          <w:szCs w:val="22"/>
        </w:rPr>
        <w:fldChar w:fldCharType="begin" w:fldLock="1"/>
      </w:r>
      <w:r w:rsidR="003E01D3">
        <w:rPr>
          <w:rFonts w:ascii="Arial" w:hAnsi="Arial" w:cs="Arial"/>
          <w:strike/>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lt;sup&gt;39&lt;/sup&gt;","plainTextFormattedCitation":"39","previouslyFormattedCitation":"&lt;sup&gt;39&lt;/sup&gt;"},"properties":{"noteIndex":0},"schema":"https://github.com/citation-style-language/schema/raw/master/csl-citation.json"}</w:instrText>
      </w:r>
      <w:r w:rsidR="000A224A" w:rsidRPr="009D2EB4">
        <w:rPr>
          <w:rFonts w:ascii="Arial" w:hAnsi="Arial" w:cs="Arial"/>
          <w:strike/>
          <w:sz w:val="22"/>
          <w:szCs w:val="22"/>
        </w:rPr>
        <w:fldChar w:fldCharType="separate"/>
      </w:r>
      <w:r w:rsidR="003E01D3" w:rsidRPr="003E01D3">
        <w:rPr>
          <w:rFonts w:ascii="Arial" w:hAnsi="Arial" w:cs="Arial"/>
          <w:strike/>
          <w:noProof/>
          <w:sz w:val="22"/>
          <w:szCs w:val="22"/>
          <w:vertAlign w:val="superscript"/>
        </w:rPr>
        <w:t>39</w:t>
      </w:r>
      <w:r w:rsidR="000A224A" w:rsidRPr="009D2EB4">
        <w:rPr>
          <w:rFonts w:ascii="Arial" w:hAnsi="Arial" w:cs="Arial"/>
          <w:strike/>
          <w:sz w:val="22"/>
          <w:szCs w:val="22"/>
        </w:rPr>
        <w:fldChar w:fldCharType="end"/>
      </w:r>
      <w:r w:rsidR="000A224A" w:rsidRPr="0002326A">
        <w:rPr>
          <w:rFonts w:ascii="Arial" w:hAnsi="Arial" w:cs="Arial"/>
          <w:sz w:val="22"/>
          <w:szCs w:val="22"/>
        </w:rPr>
        <w:t xml:space="preserve"> cell trajectories starting at </w:t>
      </w:r>
      <w:proofErr w:type="spellStart"/>
      <w:r w:rsidR="000A224A" w:rsidRPr="0002326A">
        <w:rPr>
          <w:rFonts w:ascii="Arial" w:hAnsi="Arial" w:cs="Arial"/>
          <w:sz w:val="22"/>
          <w:szCs w:val="22"/>
        </w:rPr>
        <w:t>rM</w:t>
      </w:r>
      <w:proofErr w:type="spellEnd"/>
      <w:r w:rsidR="000A224A" w:rsidRPr="0002326A">
        <w:rPr>
          <w:rFonts w:ascii="Arial" w:hAnsi="Arial" w:cs="Arial"/>
          <w:sz w:val="22"/>
          <w:szCs w:val="22"/>
        </w:rPr>
        <w:t xml:space="preserve"> and TAM_2 and proceeding into </w:t>
      </w:r>
      <w:proofErr w:type="spellStart"/>
      <w:r w:rsidR="000A224A" w:rsidRPr="0002326A">
        <w:rPr>
          <w:rFonts w:ascii="Arial" w:hAnsi="Arial" w:cs="Arial"/>
          <w:sz w:val="22"/>
          <w:szCs w:val="22"/>
        </w:rPr>
        <w:t>pM</w:t>
      </w:r>
      <w:proofErr w:type="spellEnd"/>
      <w:r w:rsidR="000A224A" w:rsidRPr="0002326A">
        <w:rPr>
          <w:rFonts w:ascii="Arial" w:hAnsi="Arial" w:cs="Arial"/>
          <w:sz w:val="22"/>
          <w:szCs w:val="22"/>
        </w:rPr>
        <w:t xml:space="preserve">. Smaller UMAP shows pseudotime created by the cell trajectories. </w:t>
      </w:r>
      <w:r w:rsidR="000A224A" w:rsidRPr="0002326A">
        <w:rPr>
          <w:rFonts w:ascii="Arial" w:hAnsi="Arial" w:cs="Arial"/>
          <w:b/>
          <w:bCs/>
          <w:sz w:val="22"/>
          <w:szCs w:val="22"/>
        </w:rPr>
        <w:t>H</w:t>
      </w:r>
      <w:r w:rsidR="000A224A" w:rsidRPr="0002326A">
        <w:rPr>
          <w:rFonts w:ascii="Arial" w:hAnsi="Arial" w:cs="Arial"/>
          <w:sz w:val="22"/>
          <w:szCs w:val="22"/>
        </w:rPr>
        <w:t>. Z-transformed normalized enrichment scores from ssGSEA  for selected gene sets by subcluster.</w:t>
      </w:r>
    </w:p>
    <w:p w14:paraId="19CB1579" w14:textId="1F037875" w:rsidR="00132654" w:rsidRDefault="00132654" w:rsidP="00276C2F">
      <w:pPr>
        <w:spacing w:line="480" w:lineRule="auto"/>
        <w:rPr>
          <w:rFonts w:ascii="Arial" w:hAnsi="Arial" w:cs="Arial"/>
          <w:sz w:val="22"/>
          <w:szCs w:val="22"/>
        </w:rPr>
      </w:pPr>
    </w:p>
    <w:p w14:paraId="6330EE81" w14:textId="10F959AE" w:rsidR="00132654" w:rsidRPr="0002326A" w:rsidRDefault="00132654"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48F22581" wp14:editId="496EEEB9">
            <wp:extent cx="5943600" cy="3554095"/>
            <wp:effectExtent l="0" t="0" r="0" b="190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3987F8A1" w14:textId="764073E2" w:rsidR="00132654" w:rsidRPr="00296B14" w:rsidRDefault="00132654" w:rsidP="00132654">
      <w:pPr>
        <w:spacing w:line="480" w:lineRule="auto"/>
        <w:rPr>
          <w:rFonts w:ascii="Arial" w:hAnsi="Arial" w:cs="Arial"/>
          <w:sz w:val="22"/>
          <w:szCs w:val="22"/>
        </w:rPr>
      </w:pPr>
      <w:r w:rsidRPr="0002326A">
        <w:rPr>
          <w:rFonts w:ascii="Arial" w:hAnsi="Arial" w:cs="Arial"/>
          <w:b/>
          <w:bCs/>
          <w:sz w:val="22"/>
          <w:szCs w:val="22"/>
        </w:rPr>
        <w:t xml:space="preserve">Figure </w:t>
      </w:r>
      <w:r w:rsidR="000C61F4">
        <w:rPr>
          <w:rFonts w:ascii="Arial" w:hAnsi="Arial" w:cs="Arial"/>
          <w:b/>
          <w:bCs/>
          <w:sz w:val="22"/>
          <w:szCs w:val="22"/>
        </w:rPr>
        <w:t>6</w:t>
      </w:r>
      <w:r w:rsidRPr="0002326A">
        <w:rPr>
          <w:rFonts w:ascii="Arial" w:hAnsi="Arial" w:cs="Arial"/>
          <w:b/>
          <w:bCs/>
          <w:sz w:val="22"/>
          <w:szCs w:val="22"/>
        </w:rPr>
        <w:t xml:space="preserve">: </w:t>
      </w:r>
      <w:r w:rsidR="000C61F4">
        <w:rPr>
          <w:rFonts w:ascii="Arial" w:hAnsi="Arial" w:cs="Arial"/>
          <w:b/>
          <w:bCs/>
          <w:sz w:val="22"/>
          <w:szCs w:val="22"/>
        </w:rPr>
        <w:t xml:space="preserve">Prognostic values of gene signatures derived from </w:t>
      </w:r>
      <w:r>
        <w:rPr>
          <w:rFonts w:ascii="Arial" w:hAnsi="Arial" w:cs="Arial"/>
          <w:b/>
          <w:bCs/>
          <w:sz w:val="22"/>
          <w:szCs w:val="22"/>
        </w:rPr>
        <w:t>CD8</w:t>
      </w:r>
      <w:r w:rsidRPr="00296B14">
        <w:rPr>
          <w:rFonts w:ascii="Arial" w:hAnsi="Arial" w:cs="Arial"/>
          <w:b/>
          <w:bCs/>
          <w:sz w:val="22"/>
          <w:szCs w:val="22"/>
          <w:vertAlign w:val="superscript"/>
        </w:rPr>
        <w:t>+</w:t>
      </w:r>
      <w:r>
        <w:rPr>
          <w:rFonts w:ascii="Arial" w:hAnsi="Arial" w:cs="Arial"/>
          <w:b/>
          <w:bCs/>
          <w:sz w:val="22"/>
          <w:szCs w:val="22"/>
        </w:rPr>
        <w:t xml:space="preserve"> T cell and </w:t>
      </w:r>
      <w:r w:rsidR="000C61F4">
        <w:rPr>
          <w:rFonts w:ascii="Arial" w:hAnsi="Arial" w:cs="Arial"/>
          <w:b/>
          <w:bCs/>
          <w:sz w:val="22"/>
          <w:szCs w:val="22"/>
        </w:rPr>
        <w:t>TAM subclusters</w:t>
      </w:r>
      <w:r w:rsidRPr="0002326A">
        <w:rPr>
          <w:rFonts w:ascii="Arial" w:hAnsi="Arial" w:cs="Arial"/>
          <w:b/>
          <w:bCs/>
          <w:sz w:val="22"/>
          <w:szCs w:val="22"/>
        </w:rPr>
        <w:t>.</w:t>
      </w:r>
      <w:r w:rsidRPr="0002326A">
        <w:rPr>
          <w:rFonts w:ascii="Arial" w:hAnsi="Arial" w:cs="Arial"/>
          <w:sz w:val="22"/>
          <w:szCs w:val="22"/>
        </w:rPr>
        <w:t xml:space="preserve"> </w:t>
      </w:r>
      <w:r w:rsidRPr="0002326A">
        <w:rPr>
          <w:rFonts w:ascii="Arial" w:hAnsi="Arial" w:cs="Arial"/>
          <w:b/>
          <w:bCs/>
          <w:sz w:val="22"/>
          <w:szCs w:val="22"/>
        </w:rPr>
        <w:t>A</w:t>
      </w:r>
      <w:r w:rsidRPr="0002326A">
        <w:rPr>
          <w:rFonts w:ascii="Arial" w:hAnsi="Arial" w:cs="Arial"/>
          <w:sz w:val="22"/>
          <w:szCs w:val="22"/>
        </w:rPr>
        <w:t xml:space="preserve">. </w:t>
      </w:r>
      <w:r>
        <w:rPr>
          <w:rFonts w:ascii="Arial" w:hAnsi="Arial" w:cs="Arial"/>
          <w:sz w:val="22"/>
          <w:szCs w:val="22"/>
        </w:rPr>
        <w:t xml:space="preserve">Schematic </w:t>
      </w:r>
      <w:r w:rsidR="00296B14">
        <w:rPr>
          <w:rFonts w:ascii="Arial" w:hAnsi="Arial" w:cs="Arial"/>
          <w:sz w:val="22"/>
          <w:szCs w:val="22"/>
        </w:rPr>
        <w:t>diagram</w:t>
      </w:r>
      <w:r>
        <w:rPr>
          <w:rFonts w:ascii="Arial" w:hAnsi="Arial" w:cs="Arial"/>
          <w:sz w:val="22"/>
          <w:szCs w:val="22"/>
        </w:rPr>
        <w:t xml:space="preserve"> of the machine-learning approach for signature development, selection and testing based on the k-nearest neighbors algorithm using the TCGA renal clear cell carcinoma data set. </w:t>
      </w:r>
      <w:r w:rsidRPr="0002326A">
        <w:rPr>
          <w:rFonts w:ascii="Arial" w:hAnsi="Arial" w:cs="Arial"/>
          <w:b/>
          <w:bCs/>
          <w:sz w:val="22"/>
          <w:szCs w:val="22"/>
        </w:rPr>
        <w:t>B</w:t>
      </w:r>
      <w:r w:rsidRPr="0002326A">
        <w:rPr>
          <w:rFonts w:ascii="Arial" w:hAnsi="Arial" w:cs="Arial"/>
          <w:sz w:val="22"/>
          <w:szCs w:val="22"/>
        </w:rPr>
        <w:t xml:space="preserve">. </w:t>
      </w:r>
      <w:r w:rsidRPr="003F391B">
        <w:rPr>
          <w:rFonts w:ascii="Arial" w:hAnsi="Arial" w:cs="Arial"/>
          <w:color w:val="000000" w:themeColor="text1"/>
          <w:sz w:val="22"/>
          <w:szCs w:val="22"/>
        </w:rPr>
        <w:t xml:space="preserve">Kaplan-Meier curves for overall survival in </w:t>
      </w:r>
      <w:r>
        <w:rPr>
          <w:rFonts w:ascii="Arial" w:hAnsi="Arial" w:cs="Arial"/>
          <w:color w:val="000000" w:themeColor="text1"/>
          <w:sz w:val="22"/>
          <w:szCs w:val="22"/>
        </w:rPr>
        <w:t xml:space="preserve">testing subset </w:t>
      </w:r>
      <w:r w:rsidR="00296B14">
        <w:rPr>
          <w:rFonts w:ascii="Arial" w:hAnsi="Arial" w:cs="Arial"/>
          <w:color w:val="000000" w:themeColor="text1"/>
          <w:sz w:val="22"/>
          <w:szCs w:val="22"/>
        </w:rPr>
        <w:t xml:space="preserve"> for the CD8_6 subcluster signature </w:t>
      </w:r>
      <w:r>
        <w:rPr>
          <w:rFonts w:ascii="Arial" w:hAnsi="Arial" w:cs="Arial"/>
          <w:color w:val="000000" w:themeColor="text1"/>
          <w:sz w:val="22"/>
          <w:szCs w:val="22"/>
        </w:rPr>
        <w:t xml:space="preserve">with corresponding distribution of histological grades by model assignment. </w:t>
      </w:r>
      <w:r w:rsidRPr="0002326A">
        <w:rPr>
          <w:rFonts w:ascii="Arial" w:hAnsi="Arial" w:cs="Arial"/>
          <w:b/>
          <w:bCs/>
          <w:sz w:val="22"/>
          <w:szCs w:val="22"/>
        </w:rPr>
        <w:t>C</w:t>
      </w:r>
      <w:r w:rsidRPr="0002326A">
        <w:rPr>
          <w:rFonts w:ascii="Arial" w:hAnsi="Arial" w:cs="Arial"/>
          <w:sz w:val="22"/>
          <w:szCs w:val="22"/>
        </w:rPr>
        <w:t xml:space="preserve">. </w:t>
      </w:r>
      <w:r w:rsidRPr="003F391B">
        <w:rPr>
          <w:rFonts w:ascii="Arial" w:hAnsi="Arial" w:cs="Arial"/>
          <w:color w:val="000000" w:themeColor="text1"/>
          <w:sz w:val="22"/>
          <w:szCs w:val="22"/>
        </w:rPr>
        <w:t xml:space="preserve">Kaplan-Meier curves for overall survival in </w:t>
      </w:r>
      <w:r>
        <w:rPr>
          <w:rFonts w:ascii="Arial" w:hAnsi="Arial" w:cs="Arial"/>
          <w:color w:val="000000" w:themeColor="text1"/>
          <w:sz w:val="22"/>
          <w:szCs w:val="22"/>
        </w:rPr>
        <w:t>testing subset</w:t>
      </w:r>
      <w:r w:rsidR="00296B14">
        <w:rPr>
          <w:rFonts w:ascii="Arial" w:hAnsi="Arial" w:cs="Arial"/>
          <w:color w:val="000000" w:themeColor="text1"/>
          <w:sz w:val="22"/>
          <w:szCs w:val="22"/>
        </w:rPr>
        <w:t xml:space="preserve"> for the TAM_3 subcluster signature</w:t>
      </w:r>
      <w:r>
        <w:rPr>
          <w:rFonts w:ascii="Arial" w:hAnsi="Arial" w:cs="Arial"/>
          <w:color w:val="000000" w:themeColor="text1"/>
          <w:sz w:val="22"/>
          <w:szCs w:val="22"/>
        </w:rPr>
        <w:t xml:space="preserve"> with corresponding distribution of histological grades by model assignment. </w:t>
      </w:r>
      <w:r w:rsidRPr="0002326A">
        <w:rPr>
          <w:rFonts w:ascii="Arial" w:hAnsi="Arial" w:cs="Arial"/>
          <w:b/>
          <w:bCs/>
          <w:sz w:val="22"/>
          <w:szCs w:val="22"/>
        </w:rPr>
        <w:t>D</w:t>
      </w:r>
      <w:r w:rsidRPr="0002326A">
        <w:rPr>
          <w:rFonts w:ascii="Arial" w:hAnsi="Arial" w:cs="Arial"/>
          <w:sz w:val="22"/>
          <w:szCs w:val="22"/>
        </w:rPr>
        <w:t xml:space="preserve">. </w:t>
      </w:r>
      <w:r>
        <w:rPr>
          <w:rFonts w:ascii="Arial" w:hAnsi="Arial" w:cs="Arial"/>
          <w:sz w:val="22"/>
          <w:szCs w:val="22"/>
        </w:rPr>
        <w:t>Density plots for</w:t>
      </w:r>
      <w:r w:rsidR="00296B14">
        <w:rPr>
          <w:rFonts w:ascii="Arial" w:hAnsi="Arial" w:cs="Arial"/>
          <w:sz w:val="22"/>
          <w:szCs w:val="22"/>
        </w:rPr>
        <w:t xml:space="preserve"> 937,713</w:t>
      </w:r>
      <w:r>
        <w:rPr>
          <w:rFonts w:ascii="Arial" w:hAnsi="Arial" w:cs="Arial"/>
          <w:sz w:val="22"/>
          <w:szCs w:val="22"/>
        </w:rPr>
        <w:t xml:space="preserve"> T cells isolated </w:t>
      </w:r>
      <w:r w:rsidR="00296B14">
        <w:rPr>
          <w:rFonts w:ascii="Arial" w:hAnsi="Arial" w:cs="Arial"/>
          <w:sz w:val="22"/>
          <w:szCs w:val="22"/>
        </w:rPr>
        <w:t>from 4 healthy samples, 68 primary ccRCC, 4 metastasis and quantified using mass cytometry</w:t>
      </w:r>
      <w:ins w:id="226" w:author="Borcherding, Nicholas (CCOM Student)" w:date="2020-11-02T13:28:00Z">
        <w:r w:rsidR="00371A3F">
          <w:rPr>
            <w:rFonts w:ascii="Arial" w:hAnsi="Arial" w:cs="Arial"/>
            <w:sz w:val="22"/>
            <w:szCs w:val="22"/>
          </w:rPr>
          <w:t>.</w:t>
        </w:r>
      </w:ins>
      <w:del w:id="227" w:author="Borcherding, Nicholas (CCOM Student)" w:date="2020-11-02T13:28:00Z">
        <w:r w:rsidR="00296B14" w:rsidDel="00371A3F">
          <w:rPr>
            <w:rFonts w:ascii="Arial" w:hAnsi="Arial" w:cs="Arial"/>
            <w:sz w:val="22"/>
            <w:szCs w:val="22"/>
          </w:rPr>
          <w:delText xml:space="preserve"> </w:delText>
        </w:r>
      </w:del>
      <w:r w:rsidR="00296B14">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lt;sup&gt;18&lt;/sup&gt;","plainTextFormattedCitation":"18","previouslyFormattedCitation":"&lt;sup&gt;18&lt;/sup&gt;"},"properties":{"noteIndex":0},"schema":"https://github.com/citation-style-language/schema/raw/master/csl-citation.json"}</w:instrText>
      </w:r>
      <w:r w:rsidR="00296B14">
        <w:rPr>
          <w:rFonts w:ascii="Arial" w:hAnsi="Arial" w:cs="Arial"/>
          <w:sz w:val="22"/>
          <w:szCs w:val="22"/>
        </w:rPr>
        <w:fldChar w:fldCharType="separate"/>
      </w:r>
      <w:r w:rsidR="003E01D3" w:rsidRPr="003E01D3">
        <w:rPr>
          <w:rFonts w:ascii="Arial" w:hAnsi="Arial" w:cs="Arial"/>
          <w:noProof/>
          <w:sz w:val="22"/>
          <w:szCs w:val="22"/>
          <w:vertAlign w:val="superscript"/>
        </w:rPr>
        <w:t>18</w:t>
      </w:r>
      <w:r w:rsidR="00296B14">
        <w:rPr>
          <w:rFonts w:ascii="Arial" w:hAnsi="Arial" w:cs="Arial"/>
          <w:sz w:val="22"/>
          <w:szCs w:val="22"/>
        </w:rPr>
        <w:fldChar w:fldCharType="end"/>
      </w:r>
      <w:del w:id="228" w:author="Borcherding, Nicholas (CCOM Student)" w:date="2020-11-02T13:28:00Z">
        <w:r w:rsidR="00296B14" w:rsidDel="00371A3F">
          <w:rPr>
            <w:rFonts w:ascii="Arial" w:hAnsi="Arial" w:cs="Arial"/>
            <w:sz w:val="22"/>
            <w:szCs w:val="22"/>
          </w:rPr>
          <w:delText>.</w:delText>
        </w:r>
      </w:del>
      <w:r w:rsidR="00296B14">
        <w:rPr>
          <w:rFonts w:ascii="Arial" w:hAnsi="Arial" w:cs="Arial"/>
          <w:sz w:val="22"/>
          <w:szCs w:val="22"/>
        </w:rPr>
        <w:t xml:space="preserve"> </w:t>
      </w:r>
      <w:r w:rsidR="00296B14" w:rsidRPr="00296B14">
        <w:rPr>
          <w:rFonts w:ascii="Arial" w:hAnsi="Arial" w:cs="Arial"/>
          <w:b/>
          <w:bCs/>
          <w:sz w:val="22"/>
          <w:szCs w:val="22"/>
        </w:rPr>
        <w:t>E</w:t>
      </w:r>
      <w:r w:rsidR="00296B14">
        <w:rPr>
          <w:rFonts w:ascii="Arial" w:hAnsi="Arial" w:cs="Arial"/>
          <w:sz w:val="22"/>
          <w:szCs w:val="22"/>
        </w:rPr>
        <w:t>. Markers with increased median expression in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rPr>
        <w:t xml:space="preserve"> PD-1</w:t>
      </w:r>
      <w:r w:rsidR="00296B14" w:rsidRPr="00296B14">
        <w:rPr>
          <w:rFonts w:ascii="Arial" w:hAnsi="Arial" w:cs="Arial"/>
          <w:sz w:val="22"/>
          <w:szCs w:val="22"/>
          <w:vertAlign w:val="superscript"/>
        </w:rPr>
        <w:t>+</w:t>
      </w:r>
      <w:r w:rsidR="00296B14">
        <w:rPr>
          <w:rFonts w:ascii="Arial" w:hAnsi="Arial" w:cs="Arial"/>
          <w:sz w:val="22"/>
          <w:szCs w:val="22"/>
        </w:rPr>
        <w:t xml:space="preserve"> Ki-67</w:t>
      </w:r>
      <w:r w:rsidR="00296B14" w:rsidRPr="00296B14">
        <w:rPr>
          <w:rFonts w:ascii="Arial" w:hAnsi="Arial" w:cs="Arial"/>
          <w:sz w:val="22"/>
          <w:szCs w:val="22"/>
          <w:vertAlign w:val="superscript"/>
        </w:rPr>
        <w:t>+</w:t>
      </w:r>
      <w:r w:rsidR="00296B14">
        <w:rPr>
          <w:rFonts w:ascii="Arial" w:hAnsi="Arial" w:cs="Arial"/>
          <w:sz w:val="22"/>
          <w:szCs w:val="22"/>
        </w:rPr>
        <w:t xml:space="preserve"> cells compared to other CD8</w:t>
      </w:r>
      <w:r w:rsidR="00296B14" w:rsidRPr="00296B14">
        <w:rPr>
          <w:rFonts w:ascii="Arial" w:hAnsi="Arial" w:cs="Arial"/>
          <w:sz w:val="22"/>
          <w:szCs w:val="22"/>
          <w:vertAlign w:val="superscript"/>
        </w:rPr>
        <w:t>+</w:t>
      </w:r>
      <w:r w:rsidR="00296B14">
        <w:rPr>
          <w:rFonts w:ascii="Arial" w:hAnsi="Arial" w:cs="Arial"/>
          <w:sz w:val="22"/>
          <w:szCs w:val="22"/>
        </w:rPr>
        <w:t xml:space="preserve"> cells. Adjusted p-values &lt; 1e-12 for all indicated markers. </w:t>
      </w:r>
      <w:r w:rsidR="00296B14" w:rsidRPr="00296B14">
        <w:rPr>
          <w:rFonts w:ascii="Arial" w:hAnsi="Arial" w:cs="Arial"/>
          <w:b/>
          <w:bCs/>
          <w:sz w:val="22"/>
          <w:szCs w:val="22"/>
        </w:rPr>
        <w:t>F</w:t>
      </w:r>
      <w:r w:rsidR="00296B14">
        <w:rPr>
          <w:rFonts w:ascii="Arial" w:hAnsi="Arial" w:cs="Arial"/>
          <w:sz w:val="22"/>
          <w:szCs w:val="22"/>
        </w:rPr>
        <w:t>. ccRCC primary tumor and healthy samples subdivided into tertiles by the proportion of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rPr>
        <w:t xml:space="preserve"> PD-1</w:t>
      </w:r>
      <w:r w:rsidR="00296B14" w:rsidRPr="00296B14">
        <w:rPr>
          <w:rFonts w:ascii="Arial" w:hAnsi="Arial" w:cs="Arial"/>
          <w:sz w:val="22"/>
          <w:szCs w:val="22"/>
          <w:vertAlign w:val="superscript"/>
        </w:rPr>
        <w:t>+</w:t>
      </w:r>
      <w:r w:rsidR="00296B14">
        <w:rPr>
          <w:rFonts w:ascii="Arial" w:hAnsi="Arial" w:cs="Arial"/>
          <w:sz w:val="22"/>
          <w:szCs w:val="22"/>
        </w:rPr>
        <w:t xml:space="preserve"> Ki-67</w:t>
      </w:r>
      <w:r w:rsidR="00296B14" w:rsidRPr="00296B14">
        <w:rPr>
          <w:rFonts w:ascii="Arial" w:hAnsi="Arial" w:cs="Arial"/>
          <w:sz w:val="22"/>
          <w:szCs w:val="22"/>
          <w:vertAlign w:val="superscript"/>
        </w:rPr>
        <w:t>+</w:t>
      </w:r>
      <w:r w:rsidR="00296B14">
        <w:rPr>
          <w:rFonts w:ascii="Arial" w:hAnsi="Arial" w:cs="Arial"/>
          <w:sz w:val="22"/>
          <w:szCs w:val="22"/>
        </w:rPr>
        <w:t xml:space="preserve"> relative to </w:t>
      </w:r>
      <w:r w:rsidR="00C4699B">
        <w:rPr>
          <w:rFonts w:ascii="Arial" w:hAnsi="Arial" w:cs="Arial"/>
          <w:sz w:val="22"/>
          <w:szCs w:val="22"/>
        </w:rPr>
        <w:t xml:space="preserve">the </w:t>
      </w:r>
      <w:r w:rsidR="00296B14">
        <w:rPr>
          <w:rFonts w:ascii="Arial" w:hAnsi="Arial" w:cs="Arial"/>
          <w:sz w:val="22"/>
          <w:szCs w:val="22"/>
        </w:rPr>
        <w:t>entire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vertAlign w:val="superscript"/>
        </w:rPr>
        <w:t xml:space="preserve"> </w:t>
      </w:r>
      <w:r w:rsidR="00296B14">
        <w:rPr>
          <w:rFonts w:ascii="Arial" w:hAnsi="Arial" w:cs="Arial"/>
          <w:sz w:val="22"/>
          <w:szCs w:val="22"/>
        </w:rPr>
        <w:t>pool by histological grade.</w:t>
      </w:r>
    </w:p>
    <w:p w14:paraId="6D160E61" w14:textId="2BDF2439" w:rsidR="009E2322" w:rsidRPr="0002326A" w:rsidRDefault="009E2322" w:rsidP="00276C2F">
      <w:pPr>
        <w:spacing w:line="480" w:lineRule="auto"/>
        <w:rPr>
          <w:rFonts w:ascii="Arial" w:hAnsi="Arial" w:cs="Arial"/>
          <w:sz w:val="22"/>
          <w:szCs w:val="22"/>
        </w:rPr>
      </w:pPr>
    </w:p>
    <w:sectPr w:rsidR="009E2322" w:rsidRPr="0002326A" w:rsidSect="0059724A">
      <w:footerReference w:type="even"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8EE357" w14:textId="77777777" w:rsidR="00703BF9" w:rsidRDefault="00703BF9" w:rsidP="00561541">
      <w:r>
        <w:separator/>
      </w:r>
    </w:p>
  </w:endnote>
  <w:endnote w:type="continuationSeparator" w:id="0">
    <w:p w14:paraId="7C0D7AF7" w14:textId="77777777" w:rsidR="00703BF9" w:rsidRDefault="00703BF9" w:rsidP="005615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0000000000000000000"/>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638385"/>
      <w:docPartObj>
        <w:docPartGallery w:val="Page Numbers (Bottom of Page)"/>
        <w:docPartUnique/>
      </w:docPartObj>
    </w:sdtPr>
    <w:sdtEndPr>
      <w:rPr>
        <w:rStyle w:val="PageNumber"/>
      </w:rPr>
    </w:sdtEndPr>
    <w:sdtContent>
      <w:p w14:paraId="3E9D2C2D" w14:textId="611E81AD" w:rsidR="00561541" w:rsidRDefault="00561541" w:rsidP="0033324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862744" w14:textId="77777777" w:rsidR="00561541" w:rsidRDefault="00561541" w:rsidP="0056154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Arial" w:hAnsi="Arial" w:cs="Arial"/>
        <w:sz w:val="22"/>
        <w:szCs w:val="22"/>
      </w:rPr>
      <w:id w:val="1226798015"/>
      <w:docPartObj>
        <w:docPartGallery w:val="Page Numbers (Bottom of Page)"/>
        <w:docPartUnique/>
      </w:docPartObj>
    </w:sdtPr>
    <w:sdtEndPr>
      <w:rPr>
        <w:rStyle w:val="PageNumber"/>
      </w:rPr>
    </w:sdtEndPr>
    <w:sdtContent>
      <w:p w14:paraId="4D9EB8D7" w14:textId="44B0DB05" w:rsidR="00561541" w:rsidRPr="00561541" w:rsidRDefault="00561541" w:rsidP="00333241">
        <w:pPr>
          <w:pStyle w:val="Footer"/>
          <w:framePr w:wrap="none" w:vAnchor="text" w:hAnchor="margin" w:xAlign="right" w:y="1"/>
          <w:rPr>
            <w:rStyle w:val="PageNumber"/>
            <w:rFonts w:ascii="Arial" w:hAnsi="Arial" w:cs="Arial"/>
            <w:sz w:val="22"/>
            <w:szCs w:val="22"/>
          </w:rPr>
        </w:pPr>
        <w:r w:rsidRPr="00561541">
          <w:rPr>
            <w:rStyle w:val="PageNumber"/>
            <w:rFonts w:ascii="Arial" w:hAnsi="Arial" w:cs="Arial"/>
            <w:sz w:val="22"/>
            <w:szCs w:val="22"/>
          </w:rPr>
          <w:fldChar w:fldCharType="begin"/>
        </w:r>
        <w:r w:rsidRPr="00561541">
          <w:rPr>
            <w:rStyle w:val="PageNumber"/>
            <w:rFonts w:ascii="Arial" w:hAnsi="Arial" w:cs="Arial"/>
            <w:sz w:val="22"/>
            <w:szCs w:val="22"/>
          </w:rPr>
          <w:instrText xml:space="preserve"> PAGE </w:instrText>
        </w:r>
        <w:r w:rsidRPr="00561541">
          <w:rPr>
            <w:rStyle w:val="PageNumber"/>
            <w:rFonts w:ascii="Arial" w:hAnsi="Arial" w:cs="Arial"/>
            <w:sz w:val="22"/>
            <w:szCs w:val="22"/>
          </w:rPr>
          <w:fldChar w:fldCharType="separate"/>
        </w:r>
        <w:r w:rsidR="00BD0CED">
          <w:rPr>
            <w:rStyle w:val="PageNumber"/>
            <w:rFonts w:ascii="Arial" w:hAnsi="Arial" w:cs="Arial"/>
            <w:noProof/>
            <w:sz w:val="22"/>
            <w:szCs w:val="22"/>
          </w:rPr>
          <w:t>32</w:t>
        </w:r>
        <w:r w:rsidRPr="00561541">
          <w:rPr>
            <w:rStyle w:val="PageNumber"/>
            <w:rFonts w:ascii="Arial" w:hAnsi="Arial" w:cs="Arial"/>
            <w:sz w:val="22"/>
            <w:szCs w:val="22"/>
          </w:rPr>
          <w:fldChar w:fldCharType="end"/>
        </w:r>
      </w:p>
    </w:sdtContent>
  </w:sdt>
  <w:p w14:paraId="2ACB2031" w14:textId="77777777" w:rsidR="00561541" w:rsidRPr="00561541" w:rsidRDefault="00561541" w:rsidP="00561541">
    <w:pPr>
      <w:pStyle w:val="Footer"/>
      <w:ind w:right="360"/>
      <w:rPr>
        <w:rFonts w:ascii="Arial" w:hAnsi="Arial" w:cs="Arial"/>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8357AF" w14:textId="77777777" w:rsidR="00703BF9" w:rsidRDefault="00703BF9" w:rsidP="00561541">
      <w:r>
        <w:separator/>
      </w:r>
    </w:p>
  </w:footnote>
  <w:footnote w:type="continuationSeparator" w:id="0">
    <w:p w14:paraId="2A4271D4" w14:textId="77777777" w:rsidR="00703BF9" w:rsidRDefault="00703BF9" w:rsidP="005615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E80D80"/>
    <w:multiLevelType w:val="hybridMultilevel"/>
    <w:tmpl w:val="0DA49B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F75EA6"/>
    <w:multiLevelType w:val="hybridMultilevel"/>
    <w:tmpl w:val="AA642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AE73E3"/>
    <w:multiLevelType w:val="hybridMultilevel"/>
    <w:tmpl w:val="245E6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orcherding, Nicholas (CCOM Student)">
    <w15:presenceInfo w15:providerId="AD" w15:userId="S::ncborche@uiowa.edu::d2b6b78b-4f89-496c-90a5-65198520ca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5A8"/>
    <w:rsid w:val="00007A4E"/>
    <w:rsid w:val="00007F61"/>
    <w:rsid w:val="000119C8"/>
    <w:rsid w:val="00014CCE"/>
    <w:rsid w:val="00015D7C"/>
    <w:rsid w:val="00016C1A"/>
    <w:rsid w:val="0002326A"/>
    <w:rsid w:val="00024231"/>
    <w:rsid w:val="00024358"/>
    <w:rsid w:val="00025C48"/>
    <w:rsid w:val="00034385"/>
    <w:rsid w:val="000352EF"/>
    <w:rsid w:val="00040449"/>
    <w:rsid w:val="00045B3F"/>
    <w:rsid w:val="00050C57"/>
    <w:rsid w:val="0005365F"/>
    <w:rsid w:val="00060D2B"/>
    <w:rsid w:val="0006181A"/>
    <w:rsid w:val="00072B81"/>
    <w:rsid w:val="00074BA2"/>
    <w:rsid w:val="00083975"/>
    <w:rsid w:val="000841A4"/>
    <w:rsid w:val="000928FC"/>
    <w:rsid w:val="000A02B4"/>
    <w:rsid w:val="000A09C5"/>
    <w:rsid w:val="000A224A"/>
    <w:rsid w:val="000A6675"/>
    <w:rsid w:val="000A72D6"/>
    <w:rsid w:val="000B48A9"/>
    <w:rsid w:val="000B5775"/>
    <w:rsid w:val="000C0095"/>
    <w:rsid w:val="000C164B"/>
    <w:rsid w:val="000C3E81"/>
    <w:rsid w:val="000C61F4"/>
    <w:rsid w:val="000D07EA"/>
    <w:rsid w:val="000D3480"/>
    <w:rsid w:val="000D5385"/>
    <w:rsid w:val="000E2205"/>
    <w:rsid w:val="000F0BCF"/>
    <w:rsid w:val="000F3716"/>
    <w:rsid w:val="000F7D1E"/>
    <w:rsid w:val="00111C6D"/>
    <w:rsid w:val="001120F3"/>
    <w:rsid w:val="0011339F"/>
    <w:rsid w:val="00113A3C"/>
    <w:rsid w:val="00114BEA"/>
    <w:rsid w:val="001216AE"/>
    <w:rsid w:val="0012402E"/>
    <w:rsid w:val="0012448E"/>
    <w:rsid w:val="0012679D"/>
    <w:rsid w:val="00132654"/>
    <w:rsid w:val="00142008"/>
    <w:rsid w:val="0015352E"/>
    <w:rsid w:val="001704AC"/>
    <w:rsid w:val="00184FDB"/>
    <w:rsid w:val="00185803"/>
    <w:rsid w:val="00194EF3"/>
    <w:rsid w:val="00196548"/>
    <w:rsid w:val="00196F01"/>
    <w:rsid w:val="001A4ED9"/>
    <w:rsid w:val="001A6DCD"/>
    <w:rsid w:val="001A73F2"/>
    <w:rsid w:val="001B05EF"/>
    <w:rsid w:val="001B2537"/>
    <w:rsid w:val="001B7B72"/>
    <w:rsid w:val="001C7A5D"/>
    <w:rsid w:val="001C7E66"/>
    <w:rsid w:val="001D7F41"/>
    <w:rsid w:val="001F7933"/>
    <w:rsid w:val="00204431"/>
    <w:rsid w:val="0020613A"/>
    <w:rsid w:val="00206317"/>
    <w:rsid w:val="0021505D"/>
    <w:rsid w:val="0022606C"/>
    <w:rsid w:val="002355A8"/>
    <w:rsid w:val="0024418D"/>
    <w:rsid w:val="00244E36"/>
    <w:rsid w:val="00247762"/>
    <w:rsid w:val="00250FBC"/>
    <w:rsid w:val="00254447"/>
    <w:rsid w:val="0026330F"/>
    <w:rsid w:val="00272B1C"/>
    <w:rsid w:val="00276C2F"/>
    <w:rsid w:val="00286DAE"/>
    <w:rsid w:val="00287639"/>
    <w:rsid w:val="0029059B"/>
    <w:rsid w:val="0029409F"/>
    <w:rsid w:val="00296B14"/>
    <w:rsid w:val="002A683B"/>
    <w:rsid w:val="002B3EDD"/>
    <w:rsid w:val="002C44F6"/>
    <w:rsid w:val="002D1CBB"/>
    <w:rsid w:val="002D4FB3"/>
    <w:rsid w:val="002D7320"/>
    <w:rsid w:val="002D7B10"/>
    <w:rsid w:val="002E3B9B"/>
    <w:rsid w:val="002E4EFB"/>
    <w:rsid w:val="002E5D1B"/>
    <w:rsid w:val="002E714E"/>
    <w:rsid w:val="002E735E"/>
    <w:rsid w:val="002F2B04"/>
    <w:rsid w:val="002F32A0"/>
    <w:rsid w:val="002F352E"/>
    <w:rsid w:val="002F4160"/>
    <w:rsid w:val="00302E3B"/>
    <w:rsid w:val="0030339B"/>
    <w:rsid w:val="00303FAC"/>
    <w:rsid w:val="00305FDD"/>
    <w:rsid w:val="003064F8"/>
    <w:rsid w:val="0031147A"/>
    <w:rsid w:val="00323FCD"/>
    <w:rsid w:val="003245D3"/>
    <w:rsid w:val="00324C5C"/>
    <w:rsid w:val="00325B8B"/>
    <w:rsid w:val="00327B77"/>
    <w:rsid w:val="00352D3C"/>
    <w:rsid w:val="00355696"/>
    <w:rsid w:val="00371A3F"/>
    <w:rsid w:val="0038281C"/>
    <w:rsid w:val="003C1C59"/>
    <w:rsid w:val="003C4A05"/>
    <w:rsid w:val="003C7C92"/>
    <w:rsid w:val="003D1299"/>
    <w:rsid w:val="003E01D3"/>
    <w:rsid w:val="003E5B65"/>
    <w:rsid w:val="003E66F1"/>
    <w:rsid w:val="003F20A7"/>
    <w:rsid w:val="003F2CF0"/>
    <w:rsid w:val="003F69B8"/>
    <w:rsid w:val="00402629"/>
    <w:rsid w:val="00412E39"/>
    <w:rsid w:val="00420D24"/>
    <w:rsid w:val="00427BD5"/>
    <w:rsid w:val="00436041"/>
    <w:rsid w:val="00436D1A"/>
    <w:rsid w:val="00441217"/>
    <w:rsid w:val="0044717B"/>
    <w:rsid w:val="00452042"/>
    <w:rsid w:val="004576D0"/>
    <w:rsid w:val="00477581"/>
    <w:rsid w:val="004838F1"/>
    <w:rsid w:val="00496A84"/>
    <w:rsid w:val="00496F98"/>
    <w:rsid w:val="004B43AC"/>
    <w:rsid w:val="004C2E91"/>
    <w:rsid w:val="004C58A7"/>
    <w:rsid w:val="004D0DF0"/>
    <w:rsid w:val="004F1798"/>
    <w:rsid w:val="005048A9"/>
    <w:rsid w:val="005148D8"/>
    <w:rsid w:val="00516F48"/>
    <w:rsid w:val="005268C8"/>
    <w:rsid w:val="0052740A"/>
    <w:rsid w:val="00530253"/>
    <w:rsid w:val="00541645"/>
    <w:rsid w:val="00561541"/>
    <w:rsid w:val="00564DB7"/>
    <w:rsid w:val="00570FDC"/>
    <w:rsid w:val="00571916"/>
    <w:rsid w:val="00571DD7"/>
    <w:rsid w:val="00573854"/>
    <w:rsid w:val="00576538"/>
    <w:rsid w:val="005833F0"/>
    <w:rsid w:val="00596923"/>
    <w:rsid w:val="0059724A"/>
    <w:rsid w:val="00597CD9"/>
    <w:rsid w:val="005A1358"/>
    <w:rsid w:val="005A169F"/>
    <w:rsid w:val="005B103D"/>
    <w:rsid w:val="005B69AC"/>
    <w:rsid w:val="005C418C"/>
    <w:rsid w:val="005D0B49"/>
    <w:rsid w:val="005D2880"/>
    <w:rsid w:val="005E4D2C"/>
    <w:rsid w:val="005E7FEE"/>
    <w:rsid w:val="0060404B"/>
    <w:rsid w:val="00607C32"/>
    <w:rsid w:val="006123B1"/>
    <w:rsid w:val="00614FAF"/>
    <w:rsid w:val="00616726"/>
    <w:rsid w:val="00617F53"/>
    <w:rsid w:val="00641EAB"/>
    <w:rsid w:val="006476A1"/>
    <w:rsid w:val="00663A94"/>
    <w:rsid w:val="00665A8D"/>
    <w:rsid w:val="00666678"/>
    <w:rsid w:val="00673B61"/>
    <w:rsid w:val="0068587F"/>
    <w:rsid w:val="006969B2"/>
    <w:rsid w:val="006A1B3C"/>
    <w:rsid w:val="006A6770"/>
    <w:rsid w:val="006A7E03"/>
    <w:rsid w:val="006B42C9"/>
    <w:rsid w:val="006C01FF"/>
    <w:rsid w:val="006C11C8"/>
    <w:rsid w:val="006C2FF3"/>
    <w:rsid w:val="006F7293"/>
    <w:rsid w:val="00702F2D"/>
    <w:rsid w:val="00703BF9"/>
    <w:rsid w:val="0070540D"/>
    <w:rsid w:val="0070740F"/>
    <w:rsid w:val="00707C08"/>
    <w:rsid w:val="007119E8"/>
    <w:rsid w:val="00714D6D"/>
    <w:rsid w:val="00722B9A"/>
    <w:rsid w:val="00725C18"/>
    <w:rsid w:val="007321D6"/>
    <w:rsid w:val="00732B3F"/>
    <w:rsid w:val="007353DD"/>
    <w:rsid w:val="00735CE0"/>
    <w:rsid w:val="00740F86"/>
    <w:rsid w:val="00741BCA"/>
    <w:rsid w:val="00745683"/>
    <w:rsid w:val="007517F3"/>
    <w:rsid w:val="00755D16"/>
    <w:rsid w:val="00757E7C"/>
    <w:rsid w:val="00760B87"/>
    <w:rsid w:val="00761DC0"/>
    <w:rsid w:val="0076231A"/>
    <w:rsid w:val="00762B9A"/>
    <w:rsid w:val="00762EC0"/>
    <w:rsid w:val="0077001E"/>
    <w:rsid w:val="00783601"/>
    <w:rsid w:val="0079187E"/>
    <w:rsid w:val="007A2B8C"/>
    <w:rsid w:val="007B27AF"/>
    <w:rsid w:val="007C0FFB"/>
    <w:rsid w:val="007C3051"/>
    <w:rsid w:val="007C7455"/>
    <w:rsid w:val="007D48F1"/>
    <w:rsid w:val="007D4EC0"/>
    <w:rsid w:val="007E6E65"/>
    <w:rsid w:val="007F0BCC"/>
    <w:rsid w:val="00811B43"/>
    <w:rsid w:val="00815615"/>
    <w:rsid w:val="00815F39"/>
    <w:rsid w:val="00817EF2"/>
    <w:rsid w:val="008274D0"/>
    <w:rsid w:val="00827AF2"/>
    <w:rsid w:val="00830CF7"/>
    <w:rsid w:val="00833AB7"/>
    <w:rsid w:val="00835B79"/>
    <w:rsid w:val="008373F0"/>
    <w:rsid w:val="0084002C"/>
    <w:rsid w:val="008505A9"/>
    <w:rsid w:val="00853C93"/>
    <w:rsid w:val="00864F4C"/>
    <w:rsid w:val="00880D71"/>
    <w:rsid w:val="008812EB"/>
    <w:rsid w:val="00885FC7"/>
    <w:rsid w:val="008926B6"/>
    <w:rsid w:val="0089638A"/>
    <w:rsid w:val="008A56EF"/>
    <w:rsid w:val="008A78E5"/>
    <w:rsid w:val="008B1E09"/>
    <w:rsid w:val="008B4725"/>
    <w:rsid w:val="008C053C"/>
    <w:rsid w:val="008C1AAF"/>
    <w:rsid w:val="008C4BC2"/>
    <w:rsid w:val="008D26F1"/>
    <w:rsid w:val="008E746C"/>
    <w:rsid w:val="008F11D6"/>
    <w:rsid w:val="009060F7"/>
    <w:rsid w:val="0091251A"/>
    <w:rsid w:val="009232CA"/>
    <w:rsid w:val="0093266F"/>
    <w:rsid w:val="00941B00"/>
    <w:rsid w:val="00946B48"/>
    <w:rsid w:val="009478C1"/>
    <w:rsid w:val="00951227"/>
    <w:rsid w:val="00952E0E"/>
    <w:rsid w:val="00955319"/>
    <w:rsid w:val="0097114C"/>
    <w:rsid w:val="00974483"/>
    <w:rsid w:val="009766CA"/>
    <w:rsid w:val="00982F59"/>
    <w:rsid w:val="00987A75"/>
    <w:rsid w:val="009A5803"/>
    <w:rsid w:val="009B0E34"/>
    <w:rsid w:val="009B229C"/>
    <w:rsid w:val="009B62A4"/>
    <w:rsid w:val="009D0802"/>
    <w:rsid w:val="009D2EB4"/>
    <w:rsid w:val="009E221A"/>
    <w:rsid w:val="009E2322"/>
    <w:rsid w:val="009E37AE"/>
    <w:rsid w:val="009E3D20"/>
    <w:rsid w:val="009F2D06"/>
    <w:rsid w:val="009F69B0"/>
    <w:rsid w:val="009F6FC5"/>
    <w:rsid w:val="00A03655"/>
    <w:rsid w:val="00A04893"/>
    <w:rsid w:val="00A121E2"/>
    <w:rsid w:val="00A20477"/>
    <w:rsid w:val="00A41CD1"/>
    <w:rsid w:val="00A56178"/>
    <w:rsid w:val="00A70133"/>
    <w:rsid w:val="00A75F11"/>
    <w:rsid w:val="00A83491"/>
    <w:rsid w:val="00A84007"/>
    <w:rsid w:val="00A938DB"/>
    <w:rsid w:val="00A95847"/>
    <w:rsid w:val="00AD7303"/>
    <w:rsid w:val="00AE0107"/>
    <w:rsid w:val="00AF201D"/>
    <w:rsid w:val="00AF4358"/>
    <w:rsid w:val="00AF4A9A"/>
    <w:rsid w:val="00B015AB"/>
    <w:rsid w:val="00B02E97"/>
    <w:rsid w:val="00B0496F"/>
    <w:rsid w:val="00B210E6"/>
    <w:rsid w:val="00B23181"/>
    <w:rsid w:val="00B32D66"/>
    <w:rsid w:val="00B51CE4"/>
    <w:rsid w:val="00B552B1"/>
    <w:rsid w:val="00B7078C"/>
    <w:rsid w:val="00B7170F"/>
    <w:rsid w:val="00BA583B"/>
    <w:rsid w:val="00BA6EBB"/>
    <w:rsid w:val="00BB6A39"/>
    <w:rsid w:val="00BB6E07"/>
    <w:rsid w:val="00BC0F7E"/>
    <w:rsid w:val="00BD0CED"/>
    <w:rsid w:val="00BD28D1"/>
    <w:rsid w:val="00BE1078"/>
    <w:rsid w:val="00BE5804"/>
    <w:rsid w:val="00BF0F9E"/>
    <w:rsid w:val="00BF5FC5"/>
    <w:rsid w:val="00C0682E"/>
    <w:rsid w:val="00C10955"/>
    <w:rsid w:val="00C20E2A"/>
    <w:rsid w:val="00C34676"/>
    <w:rsid w:val="00C42E13"/>
    <w:rsid w:val="00C4699B"/>
    <w:rsid w:val="00C47C17"/>
    <w:rsid w:val="00C62787"/>
    <w:rsid w:val="00C62E73"/>
    <w:rsid w:val="00C639D3"/>
    <w:rsid w:val="00C65816"/>
    <w:rsid w:val="00C72343"/>
    <w:rsid w:val="00C725E7"/>
    <w:rsid w:val="00C752C8"/>
    <w:rsid w:val="00C770CF"/>
    <w:rsid w:val="00C834E9"/>
    <w:rsid w:val="00C9004A"/>
    <w:rsid w:val="00C94FB6"/>
    <w:rsid w:val="00C96B8B"/>
    <w:rsid w:val="00CA1845"/>
    <w:rsid w:val="00CA4320"/>
    <w:rsid w:val="00CA6564"/>
    <w:rsid w:val="00CB14CD"/>
    <w:rsid w:val="00CB2EE0"/>
    <w:rsid w:val="00CB37C5"/>
    <w:rsid w:val="00CB4F3B"/>
    <w:rsid w:val="00CB7EE2"/>
    <w:rsid w:val="00CC3469"/>
    <w:rsid w:val="00CE4B61"/>
    <w:rsid w:val="00CF33B7"/>
    <w:rsid w:val="00CF5BEC"/>
    <w:rsid w:val="00CF660B"/>
    <w:rsid w:val="00CF7968"/>
    <w:rsid w:val="00D0185E"/>
    <w:rsid w:val="00D07574"/>
    <w:rsid w:val="00D12937"/>
    <w:rsid w:val="00D14B8E"/>
    <w:rsid w:val="00D2149F"/>
    <w:rsid w:val="00D2164B"/>
    <w:rsid w:val="00D247AA"/>
    <w:rsid w:val="00D3132E"/>
    <w:rsid w:val="00D44203"/>
    <w:rsid w:val="00D470F4"/>
    <w:rsid w:val="00D56BA4"/>
    <w:rsid w:val="00D60892"/>
    <w:rsid w:val="00D621FA"/>
    <w:rsid w:val="00D67B0C"/>
    <w:rsid w:val="00D710B8"/>
    <w:rsid w:val="00D75355"/>
    <w:rsid w:val="00D80E2B"/>
    <w:rsid w:val="00D83882"/>
    <w:rsid w:val="00D852BD"/>
    <w:rsid w:val="00D8789C"/>
    <w:rsid w:val="00D94EFC"/>
    <w:rsid w:val="00DA5C3C"/>
    <w:rsid w:val="00DA6D17"/>
    <w:rsid w:val="00DB1892"/>
    <w:rsid w:val="00DB43DB"/>
    <w:rsid w:val="00DC4917"/>
    <w:rsid w:val="00DC5793"/>
    <w:rsid w:val="00DC5F90"/>
    <w:rsid w:val="00DD07C0"/>
    <w:rsid w:val="00DD1941"/>
    <w:rsid w:val="00DD271C"/>
    <w:rsid w:val="00DD2C14"/>
    <w:rsid w:val="00DE15B4"/>
    <w:rsid w:val="00DE7274"/>
    <w:rsid w:val="00DF3E7F"/>
    <w:rsid w:val="00DF5707"/>
    <w:rsid w:val="00E00C7A"/>
    <w:rsid w:val="00E0780B"/>
    <w:rsid w:val="00E14BFC"/>
    <w:rsid w:val="00E15DF5"/>
    <w:rsid w:val="00E21D97"/>
    <w:rsid w:val="00E26A39"/>
    <w:rsid w:val="00E30496"/>
    <w:rsid w:val="00E318BA"/>
    <w:rsid w:val="00E34118"/>
    <w:rsid w:val="00E35FAD"/>
    <w:rsid w:val="00E4107A"/>
    <w:rsid w:val="00E547C6"/>
    <w:rsid w:val="00E677C1"/>
    <w:rsid w:val="00E732EF"/>
    <w:rsid w:val="00E87B44"/>
    <w:rsid w:val="00E87E79"/>
    <w:rsid w:val="00E9749F"/>
    <w:rsid w:val="00EB618C"/>
    <w:rsid w:val="00EB7944"/>
    <w:rsid w:val="00EC152A"/>
    <w:rsid w:val="00EC37F9"/>
    <w:rsid w:val="00EC70F5"/>
    <w:rsid w:val="00EE3E5B"/>
    <w:rsid w:val="00EE4C03"/>
    <w:rsid w:val="00EE5773"/>
    <w:rsid w:val="00EF26C0"/>
    <w:rsid w:val="00F031BF"/>
    <w:rsid w:val="00F218E4"/>
    <w:rsid w:val="00F35AF3"/>
    <w:rsid w:val="00F518EE"/>
    <w:rsid w:val="00F67271"/>
    <w:rsid w:val="00F72CA7"/>
    <w:rsid w:val="00F73F0E"/>
    <w:rsid w:val="00F8273D"/>
    <w:rsid w:val="00F902D9"/>
    <w:rsid w:val="00F918C1"/>
    <w:rsid w:val="00F9685A"/>
    <w:rsid w:val="00FA0689"/>
    <w:rsid w:val="00FA39CC"/>
    <w:rsid w:val="00FD0664"/>
    <w:rsid w:val="00FD11E3"/>
    <w:rsid w:val="00FD6968"/>
    <w:rsid w:val="00FD6D06"/>
    <w:rsid w:val="00FE55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69881E"/>
  <w15:chartTrackingRefBased/>
  <w15:docId w15:val="{B46D163B-9C0C-9840-AB24-364C9982B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E3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355A8"/>
    <w:rPr>
      <w:sz w:val="16"/>
      <w:szCs w:val="16"/>
    </w:rPr>
  </w:style>
  <w:style w:type="paragraph" w:styleId="CommentText">
    <w:name w:val="annotation text"/>
    <w:basedOn w:val="Normal"/>
    <w:link w:val="CommentTextChar"/>
    <w:uiPriority w:val="99"/>
    <w:semiHidden/>
    <w:unhideWhenUsed/>
    <w:rsid w:val="002355A8"/>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355A8"/>
    <w:rPr>
      <w:sz w:val="20"/>
      <w:szCs w:val="20"/>
    </w:rPr>
  </w:style>
  <w:style w:type="paragraph" w:styleId="CommentSubject">
    <w:name w:val="annotation subject"/>
    <w:basedOn w:val="CommentText"/>
    <w:next w:val="CommentText"/>
    <w:link w:val="CommentSubjectChar"/>
    <w:uiPriority w:val="99"/>
    <w:semiHidden/>
    <w:unhideWhenUsed/>
    <w:rsid w:val="002355A8"/>
    <w:rPr>
      <w:b/>
      <w:bCs/>
    </w:rPr>
  </w:style>
  <w:style w:type="character" w:customStyle="1" w:styleId="CommentSubjectChar">
    <w:name w:val="Comment Subject Char"/>
    <w:basedOn w:val="CommentTextChar"/>
    <w:link w:val="CommentSubject"/>
    <w:uiPriority w:val="99"/>
    <w:semiHidden/>
    <w:rsid w:val="002355A8"/>
    <w:rPr>
      <w:b/>
      <w:bCs/>
      <w:sz w:val="20"/>
      <w:szCs w:val="20"/>
    </w:rPr>
  </w:style>
  <w:style w:type="paragraph" w:styleId="BalloonText">
    <w:name w:val="Balloon Text"/>
    <w:basedOn w:val="Normal"/>
    <w:link w:val="BalloonTextChar"/>
    <w:uiPriority w:val="99"/>
    <w:semiHidden/>
    <w:unhideWhenUsed/>
    <w:rsid w:val="002355A8"/>
    <w:rPr>
      <w:rFonts w:eastAsiaTheme="minorHAnsi"/>
      <w:sz w:val="18"/>
      <w:szCs w:val="18"/>
    </w:rPr>
  </w:style>
  <w:style w:type="character" w:customStyle="1" w:styleId="BalloonTextChar">
    <w:name w:val="Balloon Text Char"/>
    <w:basedOn w:val="DefaultParagraphFont"/>
    <w:link w:val="BalloonText"/>
    <w:uiPriority w:val="99"/>
    <w:semiHidden/>
    <w:rsid w:val="002355A8"/>
    <w:rPr>
      <w:rFonts w:ascii="Times New Roman" w:hAnsi="Times New Roman" w:cs="Times New Roman"/>
      <w:sz w:val="18"/>
      <w:szCs w:val="18"/>
    </w:rPr>
  </w:style>
  <w:style w:type="character" w:styleId="Hyperlink">
    <w:name w:val="Hyperlink"/>
    <w:basedOn w:val="DefaultParagraphFont"/>
    <w:uiPriority w:val="99"/>
    <w:unhideWhenUsed/>
    <w:rsid w:val="003064F8"/>
    <w:rPr>
      <w:color w:val="0563C1" w:themeColor="hyperlink"/>
      <w:u w:val="single"/>
    </w:rPr>
  </w:style>
  <w:style w:type="character" w:customStyle="1" w:styleId="UnresolvedMention1">
    <w:name w:val="Unresolved Mention1"/>
    <w:basedOn w:val="DefaultParagraphFont"/>
    <w:uiPriority w:val="99"/>
    <w:semiHidden/>
    <w:unhideWhenUsed/>
    <w:rsid w:val="003064F8"/>
    <w:rPr>
      <w:color w:val="605E5C"/>
      <w:shd w:val="clear" w:color="auto" w:fill="E1DFDD"/>
    </w:rPr>
  </w:style>
  <w:style w:type="character" w:styleId="FollowedHyperlink">
    <w:name w:val="FollowedHyperlink"/>
    <w:basedOn w:val="DefaultParagraphFont"/>
    <w:uiPriority w:val="99"/>
    <w:semiHidden/>
    <w:unhideWhenUsed/>
    <w:rsid w:val="003064F8"/>
    <w:rPr>
      <w:color w:val="954F72" w:themeColor="followedHyperlink"/>
      <w:u w:val="single"/>
    </w:rPr>
  </w:style>
  <w:style w:type="paragraph" w:styleId="HTMLPreformatted">
    <w:name w:val="HTML Preformatted"/>
    <w:basedOn w:val="Normal"/>
    <w:link w:val="HTMLPreformattedChar"/>
    <w:uiPriority w:val="99"/>
    <w:semiHidden/>
    <w:unhideWhenUsed/>
    <w:rsid w:val="003E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E66F1"/>
    <w:rPr>
      <w:rFonts w:ascii="Courier New" w:eastAsia="Times New Roman" w:hAnsi="Courier New" w:cs="Courier New"/>
      <w:sz w:val="20"/>
      <w:szCs w:val="20"/>
    </w:rPr>
  </w:style>
  <w:style w:type="paragraph" w:styleId="NoSpacing">
    <w:name w:val="No Spacing"/>
    <w:uiPriority w:val="1"/>
    <w:qFormat/>
    <w:rsid w:val="00276C2F"/>
  </w:style>
  <w:style w:type="paragraph" w:customStyle="1" w:styleId="MDPI31text">
    <w:name w:val="MDPI_3.1_text"/>
    <w:link w:val="MDPI31textChar"/>
    <w:qFormat/>
    <w:rsid w:val="00276C2F"/>
    <w:pPr>
      <w:adjustRightInd w:val="0"/>
      <w:snapToGrid w:val="0"/>
      <w:spacing w:line="260" w:lineRule="atLeast"/>
      <w:ind w:firstLine="425"/>
      <w:jc w:val="both"/>
    </w:pPr>
    <w:rPr>
      <w:rFonts w:ascii="Palatino Linotype" w:eastAsia="Times New Roman" w:hAnsi="Palatino Linotype" w:cs="Times New Roman"/>
      <w:snapToGrid w:val="0"/>
      <w:color w:val="000000"/>
      <w:sz w:val="20"/>
      <w:szCs w:val="22"/>
      <w:lang w:eastAsia="de-DE" w:bidi="en-US"/>
    </w:rPr>
  </w:style>
  <w:style w:type="paragraph" w:customStyle="1" w:styleId="MDPI21heading1">
    <w:name w:val="MDPI_2.1_heading1"/>
    <w:basedOn w:val="Normal"/>
    <w:qFormat/>
    <w:rsid w:val="00276C2F"/>
    <w:pPr>
      <w:adjustRightInd w:val="0"/>
      <w:snapToGrid w:val="0"/>
      <w:spacing w:before="240" w:after="120" w:line="260" w:lineRule="atLeast"/>
      <w:outlineLvl w:val="0"/>
    </w:pPr>
    <w:rPr>
      <w:rFonts w:ascii="Palatino Linotype" w:hAnsi="Palatino Linotype"/>
      <w:b/>
      <w:snapToGrid w:val="0"/>
      <w:color w:val="000000"/>
      <w:sz w:val="20"/>
      <w:szCs w:val="22"/>
      <w:lang w:eastAsia="de-DE" w:bidi="en-US"/>
    </w:rPr>
  </w:style>
  <w:style w:type="character" w:styleId="Strong">
    <w:name w:val="Strong"/>
    <w:uiPriority w:val="22"/>
    <w:qFormat/>
    <w:rsid w:val="00276C2F"/>
    <w:rPr>
      <w:b/>
      <w:bCs/>
    </w:rPr>
  </w:style>
  <w:style w:type="character" w:customStyle="1" w:styleId="MDPI31textChar">
    <w:name w:val="MDPI_3.1_text Char"/>
    <w:basedOn w:val="DefaultParagraphFont"/>
    <w:link w:val="MDPI31text"/>
    <w:rsid w:val="00276C2F"/>
    <w:rPr>
      <w:rFonts w:ascii="Palatino Linotype" w:eastAsia="Times New Roman" w:hAnsi="Palatino Linotype" w:cs="Times New Roman"/>
      <w:snapToGrid w:val="0"/>
      <w:color w:val="000000"/>
      <w:sz w:val="20"/>
      <w:szCs w:val="22"/>
      <w:lang w:eastAsia="de-DE" w:bidi="en-US"/>
    </w:rPr>
  </w:style>
  <w:style w:type="paragraph" w:customStyle="1" w:styleId="Paragraph">
    <w:name w:val="Paragraph"/>
    <w:basedOn w:val="Normal"/>
    <w:rsid w:val="008274D0"/>
    <w:pPr>
      <w:spacing w:before="120"/>
      <w:ind w:firstLine="720"/>
    </w:pPr>
  </w:style>
  <w:style w:type="paragraph" w:customStyle="1" w:styleId="Head">
    <w:name w:val="Head"/>
    <w:basedOn w:val="Normal"/>
    <w:rsid w:val="00952E0E"/>
    <w:pPr>
      <w:keepNext/>
      <w:spacing w:before="120" w:after="120"/>
      <w:jc w:val="center"/>
      <w:outlineLvl w:val="0"/>
    </w:pPr>
    <w:rPr>
      <w:b/>
      <w:bCs/>
      <w:kern w:val="28"/>
      <w:sz w:val="28"/>
      <w:szCs w:val="28"/>
    </w:rPr>
  </w:style>
  <w:style w:type="paragraph" w:customStyle="1" w:styleId="Teaser">
    <w:name w:val="Teaser"/>
    <w:basedOn w:val="Normal"/>
    <w:rsid w:val="00952E0E"/>
    <w:pPr>
      <w:spacing w:before="120"/>
    </w:pPr>
  </w:style>
  <w:style w:type="paragraph" w:customStyle="1" w:styleId="AbstractSummary">
    <w:name w:val="Abstract/Summary"/>
    <w:basedOn w:val="Normal"/>
    <w:rsid w:val="00952E0E"/>
    <w:pPr>
      <w:spacing w:before="120"/>
    </w:pPr>
  </w:style>
  <w:style w:type="paragraph" w:styleId="NormalWeb">
    <w:name w:val="Normal (Web)"/>
    <w:basedOn w:val="Normal"/>
    <w:uiPriority w:val="99"/>
    <w:semiHidden/>
    <w:unhideWhenUsed/>
    <w:rsid w:val="002E4EFB"/>
    <w:pPr>
      <w:spacing w:before="100" w:beforeAutospacing="1" w:after="100" w:afterAutospacing="1"/>
    </w:pPr>
  </w:style>
  <w:style w:type="paragraph" w:styleId="ListParagraph">
    <w:name w:val="List Paragraph"/>
    <w:basedOn w:val="Normal"/>
    <w:uiPriority w:val="34"/>
    <w:qFormat/>
    <w:rsid w:val="00BF0F9E"/>
    <w:pPr>
      <w:ind w:left="720"/>
      <w:contextualSpacing/>
    </w:pPr>
  </w:style>
  <w:style w:type="character" w:customStyle="1" w:styleId="apple-converted-space">
    <w:name w:val="apple-converted-space"/>
    <w:basedOn w:val="DefaultParagraphFont"/>
    <w:rsid w:val="00CA6564"/>
  </w:style>
  <w:style w:type="paragraph" w:styleId="Footer">
    <w:name w:val="footer"/>
    <w:basedOn w:val="Normal"/>
    <w:link w:val="FooterChar"/>
    <w:uiPriority w:val="99"/>
    <w:unhideWhenUsed/>
    <w:rsid w:val="00561541"/>
    <w:pPr>
      <w:tabs>
        <w:tab w:val="center" w:pos="4680"/>
        <w:tab w:val="right" w:pos="9360"/>
      </w:tabs>
    </w:pPr>
  </w:style>
  <w:style w:type="character" w:customStyle="1" w:styleId="FooterChar">
    <w:name w:val="Footer Char"/>
    <w:basedOn w:val="DefaultParagraphFont"/>
    <w:link w:val="Footer"/>
    <w:uiPriority w:val="99"/>
    <w:rsid w:val="00561541"/>
    <w:rPr>
      <w:rFonts w:ascii="Times New Roman" w:eastAsia="Times New Roman" w:hAnsi="Times New Roman" w:cs="Times New Roman"/>
    </w:rPr>
  </w:style>
  <w:style w:type="character" w:styleId="PageNumber">
    <w:name w:val="page number"/>
    <w:basedOn w:val="DefaultParagraphFont"/>
    <w:uiPriority w:val="99"/>
    <w:semiHidden/>
    <w:unhideWhenUsed/>
    <w:rsid w:val="00561541"/>
  </w:style>
  <w:style w:type="paragraph" w:styleId="Header">
    <w:name w:val="header"/>
    <w:basedOn w:val="Normal"/>
    <w:link w:val="HeaderChar"/>
    <w:uiPriority w:val="99"/>
    <w:unhideWhenUsed/>
    <w:rsid w:val="00561541"/>
    <w:pPr>
      <w:tabs>
        <w:tab w:val="center" w:pos="4680"/>
        <w:tab w:val="right" w:pos="9360"/>
      </w:tabs>
    </w:pPr>
  </w:style>
  <w:style w:type="character" w:customStyle="1" w:styleId="HeaderChar">
    <w:name w:val="Header Char"/>
    <w:basedOn w:val="DefaultParagraphFont"/>
    <w:link w:val="Header"/>
    <w:uiPriority w:val="99"/>
    <w:rsid w:val="00561541"/>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1A73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693203">
      <w:bodyDiv w:val="1"/>
      <w:marLeft w:val="0"/>
      <w:marRight w:val="0"/>
      <w:marTop w:val="0"/>
      <w:marBottom w:val="0"/>
      <w:divBdr>
        <w:top w:val="none" w:sz="0" w:space="0" w:color="auto"/>
        <w:left w:val="none" w:sz="0" w:space="0" w:color="auto"/>
        <w:bottom w:val="none" w:sz="0" w:space="0" w:color="auto"/>
        <w:right w:val="none" w:sz="0" w:space="0" w:color="auto"/>
      </w:divBdr>
    </w:div>
    <w:div w:id="76447274">
      <w:bodyDiv w:val="1"/>
      <w:marLeft w:val="0"/>
      <w:marRight w:val="0"/>
      <w:marTop w:val="0"/>
      <w:marBottom w:val="0"/>
      <w:divBdr>
        <w:top w:val="none" w:sz="0" w:space="0" w:color="auto"/>
        <w:left w:val="none" w:sz="0" w:space="0" w:color="auto"/>
        <w:bottom w:val="none" w:sz="0" w:space="0" w:color="auto"/>
        <w:right w:val="none" w:sz="0" w:space="0" w:color="auto"/>
      </w:divBdr>
    </w:div>
    <w:div w:id="585072050">
      <w:bodyDiv w:val="1"/>
      <w:marLeft w:val="0"/>
      <w:marRight w:val="0"/>
      <w:marTop w:val="0"/>
      <w:marBottom w:val="0"/>
      <w:divBdr>
        <w:top w:val="none" w:sz="0" w:space="0" w:color="auto"/>
        <w:left w:val="none" w:sz="0" w:space="0" w:color="auto"/>
        <w:bottom w:val="none" w:sz="0" w:space="0" w:color="auto"/>
        <w:right w:val="none" w:sz="0" w:space="0" w:color="auto"/>
      </w:divBdr>
    </w:div>
    <w:div w:id="956645859">
      <w:bodyDiv w:val="1"/>
      <w:marLeft w:val="0"/>
      <w:marRight w:val="0"/>
      <w:marTop w:val="0"/>
      <w:marBottom w:val="0"/>
      <w:divBdr>
        <w:top w:val="none" w:sz="0" w:space="0" w:color="auto"/>
        <w:left w:val="none" w:sz="0" w:space="0" w:color="auto"/>
        <w:bottom w:val="none" w:sz="0" w:space="0" w:color="auto"/>
        <w:right w:val="none" w:sz="0" w:space="0" w:color="auto"/>
      </w:divBdr>
    </w:div>
    <w:div w:id="962538229">
      <w:bodyDiv w:val="1"/>
      <w:marLeft w:val="0"/>
      <w:marRight w:val="0"/>
      <w:marTop w:val="0"/>
      <w:marBottom w:val="0"/>
      <w:divBdr>
        <w:top w:val="none" w:sz="0" w:space="0" w:color="auto"/>
        <w:left w:val="none" w:sz="0" w:space="0" w:color="auto"/>
        <w:bottom w:val="none" w:sz="0" w:space="0" w:color="auto"/>
        <w:right w:val="none" w:sz="0" w:space="0" w:color="auto"/>
      </w:divBdr>
    </w:div>
    <w:div w:id="997924784">
      <w:bodyDiv w:val="1"/>
      <w:marLeft w:val="0"/>
      <w:marRight w:val="0"/>
      <w:marTop w:val="0"/>
      <w:marBottom w:val="0"/>
      <w:divBdr>
        <w:top w:val="none" w:sz="0" w:space="0" w:color="auto"/>
        <w:left w:val="none" w:sz="0" w:space="0" w:color="auto"/>
        <w:bottom w:val="none" w:sz="0" w:space="0" w:color="auto"/>
        <w:right w:val="none" w:sz="0" w:space="0" w:color="auto"/>
      </w:divBdr>
    </w:div>
    <w:div w:id="1066761760">
      <w:bodyDiv w:val="1"/>
      <w:marLeft w:val="0"/>
      <w:marRight w:val="0"/>
      <w:marTop w:val="0"/>
      <w:marBottom w:val="0"/>
      <w:divBdr>
        <w:top w:val="none" w:sz="0" w:space="0" w:color="auto"/>
        <w:left w:val="none" w:sz="0" w:space="0" w:color="auto"/>
        <w:bottom w:val="none" w:sz="0" w:space="0" w:color="auto"/>
        <w:right w:val="none" w:sz="0" w:space="0" w:color="auto"/>
      </w:divBdr>
    </w:div>
    <w:div w:id="1071662337">
      <w:bodyDiv w:val="1"/>
      <w:marLeft w:val="0"/>
      <w:marRight w:val="0"/>
      <w:marTop w:val="0"/>
      <w:marBottom w:val="0"/>
      <w:divBdr>
        <w:top w:val="none" w:sz="0" w:space="0" w:color="auto"/>
        <w:left w:val="none" w:sz="0" w:space="0" w:color="auto"/>
        <w:bottom w:val="none" w:sz="0" w:space="0" w:color="auto"/>
        <w:right w:val="none" w:sz="0" w:space="0" w:color="auto"/>
      </w:divBdr>
    </w:div>
    <w:div w:id="1579561521">
      <w:bodyDiv w:val="1"/>
      <w:marLeft w:val="0"/>
      <w:marRight w:val="0"/>
      <w:marTop w:val="0"/>
      <w:marBottom w:val="0"/>
      <w:divBdr>
        <w:top w:val="none" w:sz="0" w:space="0" w:color="auto"/>
        <w:left w:val="none" w:sz="0" w:space="0" w:color="auto"/>
        <w:bottom w:val="none" w:sz="0" w:space="0" w:color="auto"/>
        <w:right w:val="none" w:sz="0" w:space="0" w:color="auto"/>
      </w:divBdr>
    </w:div>
    <w:div w:id="1912693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rjenkins@mgh.harvard.edu" TargetMode="External"/><Relationship Id="rId13" Type="http://schemas.openxmlformats.org/officeDocument/2006/relationships/hyperlink" Target="https://github.com/ncborcherding/ccRCC"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www.ncbi.nlm.nih.gov/geo/query/acc.cgi?acc=GSE121638"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ncborcherding/ccRCC"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microsoft.com/office/2011/relationships/people" Target="people.xml"/><Relationship Id="rId10" Type="http://schemas.openxmlformats.org/officeDocument/2006/relationships/hyperlink" Target="mailto:zhangw@ufl.edu"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yousef-zakharia@uiowa.edu" TargetMode="External"/><Relationship Id="rId14" Type="http://schemas.openxmlformats.org/officeDocument/2006/relationships/image" Target="media/image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FD443C-FDBC-44EE-9992-6FDB739329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36</Pages>
  <Words>113573</Words>
  <Characters>647367</Characters>
  <Application>Microsoft Office Word</Application>
  <DocSecurity>0</DocSecurity>
  <Lines>5394</Lines>
  <Paragraphs>1518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Borcherding, Nicholas (CCOM Student)</dc:creator>
  <cp:keywords/>
  <dc:description/>
  <cp:lastModifiedBy>Borcherding, Nicholas (CCOM Student)</cp:lastModifiedBy>
  <cp:revision>5</cp:revision>
  <cp:lastPrinted>2020-07-28T15:32:00Z</cp:lastPrinted>
  <dcterms:created xsi:type="dcterms:W3CDTF">2020-11-02T19:27:00Z</dcterms:created>
  <dcterms:modified xsi:type="dcterms:W3CDTF">2020-11-02T21:45:00Z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http://www.zotero.org/styles/cell</vt:lpwstr>
  </property>
  <property fmtid="{D5CDD505-2E9C-101B-9397-08002B2CF9AE}" pid="9" name="Mendeley Recent Style Name 3_1">
    <vt:lpwstr>Cell</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http://www.zotero.org/styles/clinical-cancer-research</vt:lpwstr>
  </property>
  <property fmtid="{D5CDD505-2E9C-101B-9397-08002B2CF9AE}" pid="13" name="Mendeley Recent Style Name 5_1">
    <vt:lpwstr>Clinical Cancer Research</vt:lpwstr>
  </property>
  <property fmtid="{D5CDD505-2E9C-101B-9397-08002B2CF9AE}" pid="14" name="Mendeley Recent Style Id 6_1">
    <vt:lpwstr>http://www.zotero.org/styles/f1000research</vt:lpwstr>
  </property>
  <property fmtid="{D5CDD505-2E9C-101B-9397-08002B2CF9AE}" pid="15" name="Mendeley Recent Style Name 6_1">
    <vt:lpwstr>F1000Research</vt:lpwstr>
  </property>
  <property fmtid="{D5CDD505-2E9C-101B-9397-08002B2CF9AE}" pid="16" name="Mendeley Recent Style Id 7_1">
    <vt:lpwstr>http://www.zotero.org/styles/frontiers-in-oncology</vt:lpwstr>
  </property>
  <property fmtid="{D5CDD505-2E9C-101B-9397-08002B2CF9AE}" pid="17" name="Mendeley Recent Style Name 7_1">
    <vt:lpwstr>Frontiers in Oncology</vt:lpwstr>
  </property>
  <property fmtid="{D5CDD505-2E9C-101B-9397-08002B2CF9AE}" pid="18" name="Mendeley Recent Style Id 8_1">
    <vt:lpwstr>http://www.zotero.org/styles/jama</vt:lpwstr>
  </property>
  <property fmtid="{D5CDD505-2E9C-101B-9397-08002B2CF9AE}" pid="19" name="Mendeley Recent Style Name 8_1">
    <vt:lpwstr>JAMA (The Journal of the American Medical Association)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6c83b645-6ecf-3387-af99-06989b9d42af</vt:lpwstr>
  </property>
  <property fmtid="{D5CDD505-2E9C-101B-9397-08002B2CF9AE}" pid="24" name="Mendeley Citation Style_1">
    <vt:lpwstr>http://www.zotero.org/styles/nature</vt:lpwstr>
  </property>
</Properties>
</file>