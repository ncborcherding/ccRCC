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63A189" w14:textId="2A79C95B" w:rsidR="00952E0E" w:rsidRPr="0002326A" w:rsidRDefault="00952E0E" w:rsidP="00952E0E">
      <w:pPr>
        <w:pStyle w:val="Head"/>
        <w:jc w:val="left"/>
        <w:rPr>
          <w:rFonts w:ascii="Arial" w:hAnsi="Arial" w:cs="Arial"/>
          <w:b w:val="0"/>
          <w:sz w:val="22"/>
          <w:szCs w:val="22"/>
        </w:rPr>
      </w:pPr>
      <w:r w:rsidRPr="0002326A">
        <w:rPr>
          <w:rFonts w:ascii="Arial" w:hAnsi="Arial" w:cs="Arial"/>
          <w:sz w:val="22"/>
          <w:szCs w:val="22"/>
        </w:rPr>
        <w:t xml:space="preserve">Title:  </w:t>
      </w:r>
      <w:r w:rsidRPr="0002326A">
        <w:rPr>
          <w:rFonts w:ascii="Arial" w:hAnsi="Arial" w:cs="Arial"/>
          <w:b w:val="0"/>
          <w:sz w:val="22"/>
          <w:szCs w:val="22"/>
        </w:rPr>
        <w:t>Mapping Immune Landscape in Clear Cell Renal Carcinoma by Single-Cell Genomics</w:t>
      </w:r>
    </w:p>
    <w:p w14:paraId="25AC1E68" w14:textId="77777777" w:rsidR="000D07EA" w:rsidRPr="00EE789B" w:rsidRDefault="000D07EA" w:rsidP="000D07EA">
      <w:pPr>
        <w:pStyle w:val="Head"/>
        <w:jc w:val="left"/>
        <w:rPr>
          <w:rFonts w:ascii="Arial" w:hAnsi="Arial" w:cs="Arial"/>
          <w:b w:val="0"/>
          <w:sz w:val="22"/>
          <w:szCs w:val="22"/>
        </w:rPr>
      </w:pPr>
    </w:p>
    <w:p w14:paraId="57173ADF" w14:textId="4C75865D" w:rsidR="000D07EA" w:rsidRPr="00EE789B" w:rsidRDefault="000D07EA" w:rsidP="000D07EA">
      <w:pPr>
        <w:pStyle w:val="Teaser"/>
        <w:jc w:val="both"/>
        <w:rPr>
          <w:rFonts w:ascii="Arial" w:hAnsi="Arial" w:cs="Arial"/>
          <w:sz w:val="22"/>
          <w:szCs w:val="22"/>
        </w:rPr>
      </w:pPr>
      <w:r w:rsidRPr="00EE789B">
        <w:rPr>
          <w:rFonts w:ascii="Arial" w:hAnsi="Arial" w:cs="Arial"/>
          <w:b/>
          <w:sz w:val="22"/>
          <w:szCs w:val="22"/>
        </w:rPr>
        <w:t>Authors:</w:t>
      </w:r>
      <w:r w:rsidRPr="00EE789B">
        <w:rPr>
          <w:rFonts w:ascii="Arial" w:hAnsi="Arial" w:cs="Arial"/>
          <w:sz w:val="22"/>
          <w:szCs w:val="22"/>
        </w:rPr>
        <w:t xml:space="preserve"> Nick Bocherding</w:t>
      </w:r>
      <w:r w:rsidRPr="00EE789B">
        <w:rPr>
          <w:rFonts w:ascii="Arial" w:hAnsi="Arial" w:cs="Arial"/>
          <w:sz w:val="22"/>
          <w:szCs w:val="22"/>
          <w:vertAlign w:val="superscript"/>
        </w:rPr>
        <w:t>1,2</w:t>
      </w:r>
      <w:r w:rsidR="00EE4C03" w:rsidRPr="000162E3">
        <w:rPr>
          <w:rFonts w:ascii="Arial" w:hAnsi="Arial" w:cs="Arial"/>
          <w:sz w:val="22"/>
          <w:szCs w:val="22"/>
        </w:rPr>
        <w:t>†</w:t>
      </w:r>
      <w:r w:rsidRPr="00EE789B">
        <w:rPr>
          <w:rFonts w:ascii="Arial" w:hAnsi="Arial" w:cs="Arial"/>
          <w:sz w:val="22"/>
          <w:szCs w:val="22"/>
        </w:rPr>
        <w:t xml:space="preserve">, </w:t>
      </w:r>
      <w:proofErr w:type="spellStart"/>
      <w:r w:rsidRPr="00EE789B">
        <w:rPr>
          <w:rFonts w:ascii="Arial" w:hAnsi="Arial" w:cs="Arial"/>
          <w:sz w:val="22"/>
          <w:szCs w:val="22"/>
        </w:rPr>
        <w:t>Ajaykumar</w:t>
      </w:r>
      <w:proofErr w:type="spellEnd"/>
      <w:r w:rsidRPr="00EE789B">
        <w:rPr>
          <w:rFonts w:ascii="Arial" w:hAnsi="Arial" w:cs="Arial"/>
          <w:sz w:val="22"/>
          <w:szCs w:val="22"/>
        </w:rPr>
        <w:t xml:space="preserve"> Vishwakarma</w:t>
      </w:r>
      <w:r w:rsidRPr="00EE789B">
        <w:rPr>
          <w:rFonts w:ascii="Arial" w:hAnsi="Arial" w:cs="Arial"/>
          <w:sz w:val="22"/>
          <w:szCs w:val="22"/>
          <w:vertAlign w:val="superscript"/>
        </w:rPr>
        <w:t>3,4</w:t>
      </w:r>
      <w:r w:rsidR="00FA39CC">
        <w:rPr>
          <w:rFonts w:ascii="Arial" w:hAnsi="Arial" w:cs="Arial"/>
          <w:sz w:val="22"/>
          <w:szCs w:val="22"/>
          <w:vertAlign w:val="superscript"/>
        </w:rPr>
        <w:t>,7</w:t>
      </w:r>
      <w:r w:rsidR="00EE4C03" w:rsidRPr="000162E3">
        <w:rPr>
          <w:rFonts w:ascii="Arial" w:hAnsi="Arial" w:cs="Arial"/>
          <w:sz w:val="22"/>
          <w:szCs w:val="22"/>
        </w:rPr>
        <w:t>†</w:t>
      </w:r>
      <w:r w:rsidRPr="00EE789B">
        <w:rPr>
          <w:rFonts w:ascii="Arial" w:hAnsi="Arial" w:cs="Arial"/>
          <w:sz w:val="22"/>
          <w:szCs w:val="22"/>
        </w:rPr>
        <w:t>, Andrew P. Voigt</w:t>
      </w:r>
      <w:r w:rsidRPr="00EE789B">
        <w:rPr>
          <w:rFonts w:ascii="Arial" w:hAnsi="Arial" w:cs="Arial"/>
          <w:sz w:val="22"/>
          <w:szCs w:val="22"/>
          <w:vertAlign w:val="superscript"/>
        </w:rPr>
        <w:t>2</w:t>
      </w:r>
      <w:r w:rsidRPr="00EE789B">
        <w:rPr>
          <w:rFonts w:ascii="Arial" w:hAnsi="Arial" w:cs="Arial"/>
          <w:sz w:val="22"/>
          <w:szCs w:val="22"/>
        </w:rPr>
        <w:t>, Andrew Bellizzi</w:t>
      </w:r>
      <w:r w:rsidRPr="00EE789B">
        <w:rPr>
          <w:rFonts w:ascii="Arial" w:hAnsi="Arial" w:cs="Arial"/>
          <w:sz w:val="22"/>
          <w:szCs w:val="22"/>
          <w:vertAlign w:val="superscript"/>
        </w:rPr>
        <w:t>5</w:t>
      </w:r>
      <w:r w:rsidRPr="00EE789B">
        <w:rPr>
          <w:rFonts w:ascii="Arial" w:hAnsi="Arial" w:cs="Arial"/>
          <w:sz w:val="22"/>
          <w:szCs w:val="22"/>
        </w:rPr>
        <w:t>, Jacob Kaplan</w:t>
      </w:r>
      <w:r w:rsidRPr="00EE789B">
        <w:rPr>
          <w:rFonts w:ascii="Arial" w:hAnsi="Arial" w:cs="Arial"/>
          <w:sz w:val="22"/>
          <w:szCs w:val="22"/>
          <w:vertAlign w:val="superscript"/>
        </w:rPr>
        <w:t>5</w:t>
      </w:r>
      <w:r w:rsidRPr="00EE789B">
        <w:rPr>
          <w:rFonts w:ascii="Arial" w:hAnsi="Arial" w:cs="Arial"/>
          <w:sz w:val="22"/>
          <w:szCs w:val="22"/>
        </w:rPr>
        <w:t>, Kenneth Nepple</w:t>
      </w:r>
      <w:r w:rsidRPr="00EE789B">
        <w:rPr>
          <w:rFonts w:ascii="Arial" w:hAnsi="Arial" w:cs="Arial"/>
          <w:sz w:val="22"/>
          <w:szCs w:val="22"/>
          <w:vertAlign w:val="superscript"/>
        </w:rPr>
        <w:t>6</w:t>
      </w:r>
      <w:r w:rsidRPr="00EE789B">
        <w:rPr>
          <w:rFonts w:ascii="Arial" w:hAnsi="Arial" w:cs="Arial"/>
          <w:sz w:val="22"/>
          <w:szCs w:val="22"/>
        </w:rPr>
        <w:t xml:space="preserve">, </w:t>
      </w:r>
      <w:proofErr w:type="spellStart"/>
      <w:r w:rsidRPr="00EE789B">
        <w:rPr>
          <w:rFonts w:ascii="Arial" w:hAnsi="Arial" w:cs="Arial"/>
          <w:sz w:val="22"/>
          <w:szCs w:val="22"/>
        </w:rPr>
        <w:t>Ali</w:t>
      </w:r>
      <w:r>
        <w:rPr>
          <w:rFonts w:ascii="Arial" w:hAnsi="Arial" w:cs="Arial"/>
          <w:sz w:val="22"/>
          <w:szCs w:val="22"/>
        </w:rPr>
        <w:t>as</w:t>
      </w:r>
      <w:r w:rsidRPr="00EE789B">
        <w:rPr>
          <w:rFonts w:ascii="Arial" w:hAnsi="Arial" w:cs="Arial"/>
          <w:sz w:val="22"/>
          <w:szCs w:val="22"/>
        </w:rPr>
        <w:t>ger</w:t>
      </w:r>
      <w:proofErr w:type="spellEnd"/>
      <w:r w:rsidR="005268C8">
        <w:rPr>
          <w:rFonts w:ascii="Arial" w:hAnsi="Arial" w:cs="Arial"/>
          <w:sz w:val="22"/>
          <w:szCs w:val="22"/>
        </w:rPr>
        <w:t xml:space="preserve"> K.</w:t>
      </w:r>
      <w:r w:rsidRPr="00EE789B">
        <w:rPr>
          <w:rFonts w:ascii="Arial" w:hAnsi="Arial" w:cs="Arial"/>
          <w:sz w:val="22"/>
          <w:szCs w:val="22"/>
        </w:rPr>
        <w:t xml:space="preserve"> Salem</w:t>
      </w:r>
      <w:r w:rsidRPr="00EE789B">
        <w:rPr>
          <w:rFonts w:ascii="Arial" w:hAnsi="Arial" w:cs="Arial"/>
          <w:sz w:val="22"/>
          <w:szCs w:val="22"/>
          <w:vertAlign w:val="superscript"/>
        </w:rPr>
        <w:t>3</w:t>
      </w:r>
      <w:r w:rsidRPr="00EE789B">
        <w:rPr>
          <w:rFonts w:ascii="Arial" w:hAnsi="Arial" w:cs="Arial"/>
          <w:sz w:val="22"/>
          <w:szCs w:val="22"/>
        </w:rPr>
        <w:t>, Russell W. Jenkins</w:t>
      </w:r>
      <w:r w:rsidRPr="00EE789B">
        <w:rPr>
          <w:rFonts w:ascii="Arial" w:hAnsi="Arial" w:cs="Arial"/>
          <w:sz w:val="22"/>
          <w:szCs w:val="22"/>
          <w:vertAlign w:val="superscript"/>
        </w:rPr>
        <w:t>4, 7 *</w:t>
      </w:r>
      <w:r w:rsidRPr="00EE789B">
        <w:rPr>
          <w:rFonts w:ascii="Arial" w:hAnsi="Arial" w:cs="Arial"/>
          <w:sz w:val="22"/>
          <w:szCs w:val="22"/>
        </w:rPr>
        <w:t>, Yousef Zakharia</w:t>
      </w:r>
      <w:r w:rsidRPr="00EE789B">
        <w:rPr>
          <w:rFonts w:ascii="Arial" w:hAnsi="Arial" w:cs="Arial"/>
          <w:sz w:val="22"/>
          <w:szCs w:val="22"/>
          <w:vertAlign w:val="superscript"/>
        </w:rPr>
        <w:t xml:space="preserve">6, </w:t>
      </w:r>
      <w:r w:rsidR="00113A3C">
        <w:rPr>
          <w:rFonts w:ascii="Arial" w:hAnsi="Arial" w:cs="Arial"/>
          <w:sz w:val="22"/>
          <w:szCs w:val="22"/>
          <w:vertAlign w:val="superscript"/>
        </w:rPr>
        <w:t>8</w:t>
      </w:r>
      <w:r w:rsidRPr="00EE789B">
        <w:rPr>
          <w:rFonts w:ascii="Arial" w:hAnsi="Arial" w:cs="Arial"/>
          <w:sz w:val="22"/>
          <w:szCs w:val="22"/>
          <w:vertAlign w:val="superscript"/>
        </w:rPr>
        <w:t>*</w:t>
      </w:r>
      <w:r w:rsidRPr="00EE789B">
        <w:rPr>
          <w:rFonts w:ascii="Arial" w:hAnsi="Arial" w:cs="Arial"/>
          <w:sz w:val="22"/>
          <w:szCs w:val="22"/>
        </w:rPr>
        <w:t>, Weizhou Zhang</w:t>
      </w:r>
      <w:r w:rsidR="00113A3C">
        <w:rPr>
          <w:rFonts w:ascii="Arial" w:hAnsi="Arial" w:cs="Arial"/>
          <w:sz w:val="22"/>
          <w:szCs w:val="22"/>
          <w:vertAlign w:val="superscript"/>
        </w:rPr>
        <w:t>9</w:t>
      </w:r>
      <w:r w:rsidRPr="00EE789B">
        <w:rPr>
          <w:rFonts w:ascii="Arial" w:hAnsi="Arial" w:cs="Arial"/>
          <w:sz w:val="22"/>
          <w:szCs w:val="22"/>
          <w:vertAlign w:val="superscript"/>
        </w:rPr>
        <w:t xml:space="preserve"> *</w:t>
      </w:r>
      <w:r w:rsidRPr="00EE789B">
        <w:rPr>
          <w:rFonts w:ascii="Arial" w:hAnsi="Arial" w:cs="Arial"/>
          <w:sz w:val="22"/>
          <w:szCs w:val="22"/>
        </w:rPr>
        <w:t xml:space="preserve"> </w:t>
      </w:r>
    </w:p>
    <w:p w14:paraId="313A549B" w14:textId="77777777" w:rsidR="000D07EA" w:rsidRPr="00EE789B" w:rsidRDefault="000D07EA" w:rsidP="000D07EA">
      <w:pPr>
        <w:jc w:val="both"/>
        <w:outlineLvl w:val="0"/>
        <w:rPr>
          <w:rFonts w:ascii="Arial" w:hAnsi="Arial" w:cs="Arial"/>
          <w:color w:val="000000"/>
          <w:sz w:val="22"/>
          <w:szCs w:val="22"/>
        </w:rPr>
      </w:pPr>
    </w:p>
    <w:p w14:paraId="25CC7EC0" w14:textId="77777777" w:rsidR="000D07EA" w:rsidRPr="00EE789B" w:rsidRDefault="000D07EA" w:rsidP="000D07EA">
      <w:pPr>
        <w:pStyle w:val="Paragraph"/>
        <w:ind w:firstLine="0"/>
        <w:rPr>
          <w:rFonts w:ascii="Arial" w:hAnsi="Arial" w:cs="Arial"/>
          <w:b/>
          <w:sz w:val="22"/>
          <w:szCs w:val="22"/>
        </w:rPr>
      </w:pPr>
      <w:r w:rsidRPr="00EE789B">
        <w:rPr>
          <w:rFonts w:ascii="Arial" w:hAnsi="Arial" w:cs="Arial"/>
          <w:b/>
          <w:sz w:val="22"/>
          <w:szCs w:val="22"/>
        </w:rPr>
        <w:t>Affiliations:</w:t>
      </w:r>
    </w:p>
    <w:p w14:paraId="31274752"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1</w:t>
      </w:r>
      <w:r w:rsidRPr="00EE789B">
        <w:rPr>
          <w:rFonts w:ascii="Arial" w:hAnsi="Arial" w:cs="Arial"/>
          <w:color w:val="000000"/>
          <w:sz w:val="22"/>
          <w:szCs w:val="22"/>
        </w:rPr>
        <w:t xml:space="preserve"> Department of Pathology and Immunology, Washington University School of Medicine, St Louis, MO</w:t>
      </w:r>
    </w:p>
    <w:p w14:paraId="4AE7D7C6"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2</w:t>
      </w:r>
      <w:r w:rsidRPr="00EE789B">
        <w:rPr>
          <w:rFonts w:ascii="Arial" w:hAnsi="Arial" w:cs="Arial"/>
          <w:color w:val="000000"/>
          <w:sz w:val="22"/>
          <w:szCs w:val="22"/>
        </w:rPr>
        <w:t xml:space="preserve"> Medical Science Training Program, University of Iowa, Iowa City, IA</w:t>
      </w:r>
    </w:p>
    <w:p w14:paraId="3B4DAF9B" w14:textId="52D6E55A"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3</w:t>
      </w:r>
      <w:r w:rsidRPr="00EE789B">
        <w:rPr>
          <w:rFonts w:ascii="Arial" w:hAnsi="Arial" w:cs="Arial"/>
          <w:color w:val="000000"/>
          <w:sz w:val="22"/>
          <w:szCs w:val="22"/>
        </w:rPr>
        <w:t xml:space="preserve"> Department of Pharmaceutic</w:t>
      </w:r>
      <w:r w:rsidR="005268C8">
        <w:rPr>
          <w:rFonts w:ascii="Arial" w:hAnsi="Arial" w:cs="Arial"/>
          <w:color w:val="000000"/>
          <w:sz w:val="22"/>
          <w:szCs w:val="22"/>
        </w:rPr>
        <w:t>al Sciences and Experimental Therapeutics</w:t>
      </w:r>
      <w:r w:rsidRPr="00EE789B">
        <w:rPr>
          <w:rFonts w:ascii="Arial" w:hAnsi="Arial" w:cs="Arial"/>
          <w:color w:val="000000"/>
          <w:sz w:val="22"/>
          <w:szCs w:val="22"/>
        </w:rPr>
        <w:t>, College of Pharmacy, University of Iowa, Iowa City, IA</w:t>
      </w:r>
    </w:p>
    <w:p w14:paraId="2E569DA2"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4</w:t>
      </w:r>
      <w:r w:rsidRPr="00EE789B">
        <w:rPr>
          <w:rFonts w:ascii="Arial" w:hAnsi="Arial" w:cs="Arial"/>
          <w:color w:val="000000"/>
          <w:sz w:val="22"/>
          <w:szCs w:val="22"/>
        </w:rPr>
        <w:t xml:space="preserve"> Department of Medicine, Massachusetts General Hospital Cancer Center, Harvard Medical School, Boston, MA</w:t>
      </w:r>
    </w:p>
    <w:p w14:paraId="4BEA1EE7"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 xml:space="preserve">5 </w:t>
      </w:r>
      <w:r w:rsidRPr="00EE789B">
        <w:rPr>
          <w:rFonts w:ascii="Arial" w:hAnsi="Arial" w:cs="Arial"/>
          <w:color w:val="000000"/>
          <w:sz w:val="22"/>
          <w:szCs w:val="22"/>
        </w:rPr>
        <w:t>Department of Pathology, University of Iowa Hospitals and Clinics, Iowa City, IA</w:t>
      </w:r>
    </w:p>
    <w:p w14:paraId="6FB04F98"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6</w:t>
      </w:r>
      <w:r w:rsidRPr="00EE789B">
        <w:rPr>
          <w:rFonts w:ascii="Arial" w:hAnsi="Arial" w:cs="Arial"/>
          <w:color w:val="000000"/>
          <w:sz w:val="22"/>
          <w:szCs w:val="22"/>
        </w:rPr>
        <w:t xml:space="preserve"> Department of Urology, University of Iowa Hospitals and Clinics, Iowa City, IA</w:t>
      </w:r>
    </w:p>
    <w:p w14:paraId="104836F0" w14:textId="5D349652" w:rsidR="000D07EA" w:rsidRPr="00EE789B" w:rsidRDefault="000D07EA" w:rsidP="000D07EA">
      <w:pPr>
        <w:jc w:val="both"/>
        <w:rPr>
          <w:rFonts w:ascii="Arial" w:hAnsi="Arial" w:cs="Arial"/>
          <w:spacing w:val="3"/>
          <w:sz w:val="22"/>
          <w:szCs w:val="22"/>
        </w:rPr>
      </w:pPr>
      <w:r w:rsidRPr="00EE789B">
        <w:rPr>
          <w:rFonts w:ascii="Arial" w:hAnsi="Arial" w:cs="Arial"/>
          <w:color w:val="000000"/>
          <w:sz w:val="22"/>
          <w:szCs w:val="22"/>
          <w:vertAlign w:val="superscript"/>
        </w:rPr>
        <w:t>7</w:t>
      </w:r>
      <w:r w:rsidRPr="00EE789B">
        <w:rPr>
          <w:rFonts w:ascii="Arial" w:hAnsi="Arial" w:cs="Arial"/>
          <w:color w:val="000000"/>
          <w:sz w:val="22"/>
          <w:szCs w:val="22"/>
        </w:rPr>
        <w:t xml:space="preserve"> Laboratory of Systems Pharmacology, Harvard Program in Therapeutic Science, Harvard Medical School, Boston, MA</w:t>
      </w:r>
    </w:p>
    <w:p w14:paraId="3D7049F0" w14:textId="4577BA21" w:rsidR="000D07EA" w:rsidRPr="00EE789B" w:rsidRDefault="00113A3C" w:rsidP="000D07EA">
      <w:pPr>
        <w:jc w:val="both"/>
        <w:rPr>
          <w:rFonts w:ascii="Arial" w:hAnsi="Arial" w:cs="Arial"/>
          <w:sz w:val="22"/>
          <w:szCs w:val="22"/>
        </w:rPr>
      </w:pPr>
      <w:r>
        <w:rPr>
          <w:rFonts w:ascii="Arial" w:hAnsi="Arial" w:cs="Arial"/>
          <w:sz w:val="22"/>
          <w:szCs w:val="22"/>
          <w:vertAlign w:val="superscript"/>
        </w:rPr>
        <w:t>8</w:t>
      </w:r>
      <w:r w:rsidR="000D07EA" w:rsidRPr="00EE789B">
        <w:rPr>
          <w:rFonts w:ascii="Arial" w:hAnsi="Arial" w:cs="Arial"/>
          <w:sz w:val="22"/>
          <w:szCs w:val="22"/>
        </w:rPr>
        <w:t xml:space="preserve"> Department of Internal Medicine, University of Iowa Hospitals and Clinics, Iowa City, IA</w:t>
      </w:r>
    </w:p>
    <w:p w14:paraId="17D1513C" w14:textId="34F7D19D" w:rsidR="000D07EA" w:rsidRDefault="00113A3C" w:rsidP="000D07EA">
      <w:pPr>
        <w:jc w:val="both"/>
        <w:rPr>
          <w:rFonts w:ascii="Arial" w:hAnsi="Arial" w:cs="Arial"/>
          <w:sz w:val="22"/>
          <w:szCs w:val="22"/>
        </w:rPr>
      </w:pPr>
      <w:r>
        <w:rPr>
          <w:rFonts w:ascii="Arial" w:hAnsi="Arial" w:cs="Arial"/>
          <w:sz w:val="22"/>
          <w:szCs w:val="22"/>
          <w:vertAlign w:val="superscript"/>
        </w:rPr>
        <w:t>9</w:t>
      </w:r>
      <w:r w:rsidR="000D07EA" w:rsidRPr="00EE789B">
        <w:rPr>
          <w:rFonts w:ascii="Arial" w:hAnsi="Arial" w:cs="Arial"/>
          <w:sz w:val="22"/>
          <w:szCs w:val="22"/>
        </w:rPr>
        <w:t xml:space="preserve"> Department of Pathology, Immunology, and Laboratory Medicine, University of Florida,</w:t>
      </w:r>
      <w:r w:rsidR="000D07EA" w:rsidRPr="00EE789B">
        <w:rPr>
          <w:rFonts w:ascii="Arial" w:eastAsia="MS Mincho" w:hAnsi="Arial" w:cs="Arial"/>
          <w:sz w:val="22"/>
          <w:szCs w:val="22"/>
        </w:rPr>
        <w:t xml:space="preserve"> </w:t>
      </w:r>
      <w:r w:rsidR="000D07EA" w:rsidRPr="00EE789B">
        <w:rPr>
          <w:rFonts w:ascii="Arial" w:hAnsi="Arial" w:cs="Arial"/>
          <w:sz w:val="22"/>
          <w:szCs w:val="22"/>
        </w:rPr>
        <w:t>Gainesville, FL</w:t>
      </w:r>
    </w:p>
    <w:p w14:paraId="2231408A" w14:textId="5685B311" w:rsidR="00EE4C03" w:rsidRDefault="00EE4C03" w:rsidP="000D07EA">
      <w:pPr>
        <w:jc w:val="both"/>
        <w:rPr>
          <w:rFonts w:ascii="Arial" w:hAnsi="Arial" w:cs="Arial"/>
          <w:sz w:val="22"/>
          <w:szCs w:val="22"/>
        </w:rPr>
      </w:pPr>
    </w:p>
    <w:p w14:paraId="62337136" w14:textId="7E1D7477" w:rsidR="00EE4C03" w:rsidRPr="00EE4C03" w:rsidRDefault="00EE4C03" w:rsidP="00EE4C03">
      <w:pPr>
        <w:spacing w:line="360" w:lineRule="auto"/>
        <w:jc w:val="both"/>
        <w:rPr>
          <w:rFonts w:ascii="Arial" w:hAnsi="Arial" w:cs="Arial"/>
          <w:color w:val="000000"/>
          <w:sz w:val="22"/>
          <w:szCs w:val="22"/>
        </w:rPr>
      </w:pPr>
      <w:r w:rsidRPr="000162E3">
        <w:rPr>
          <w:rFonts w:ascii="Arial" w:hAnsi="Arial" w:cs="Arial"/>
          <w:sz w:val="22"/>
          <w:szCs w:val="22"/>
        </w:rPr>
        <w:t xml:space="preserve">† </w:t>
      </w:r>
      <w:r w:rsidRPr="000162E3">
        <w:rPr>
          <w:rFonts w:ascii="Arial" w:hAnsi="Arial" w:cs="Arial"/>
          <w:color w:val="000000"/>
          <w:sz w:val="22"/>
          <w:szCs w:val="22"/>
        </w:rPr>
        <w:t>Authors contributed equally to this work</w:t>
      </w:r>
    </w:p>
    <w:p w14:paraId="5426247E" w14:textId="77777777" w:rsidR="000D07EA" w:rsidRPr="00EE789B" w:rsidRDefault="000D07EA" w:rsidP="000D07EA">
      <w:pPr>
        <w:jc w:val="both"/>
        <w:rPr>
          <w:rFonts w:ascii="Arial" w:hAnsi="Arial" w:cs="Arial"/>
          <w:sz w:val="22"/>
          <w:szCs w:val="22"/>
        </w:rPr>
      </w:pPr>
    </w:p>
    <w:p w14:paraId="100283CD" w14:textId="77777777" w:rsidR="000D07EA" w:rsidRDefault="000D07EA" w:rsidP="000D07EA">
      <w:pPr>
        <w:widowControl w:val="0"/>
        <w:autoSpaceDE w:val="0"/>
        <w:autoSpaceDN w:val="0"/>
        <w:adjustRightInd w:val="0"/>
        <w:spacing w:after="240"/>
        <w:rPr>
          <w:rFonts w:ascii="Arial" w:hAnsi="Arial" w:cs="Arial"/>
          <w:color w:val="000000"/>
          <w:sz w:val="22"/>
          <w:szCs w:val="22"/>
        </w:rPr>
      </w:pPr>
      <w:r w:rsidRPr="00EE789B">
        <w:rPr>
          <w:rFonts w:ascii="Arial" w:hAnsi="Arial" w:cs="Arial"/>
          <w:sz w:val="22"/>
          <w:szCs w:val="22"/>
        </w:rPr>
        <w:t>* Correspondence</w:t>
      </w:r>
      <w:r w:rsidRPr="00EE789B">
        <w:rPr>
          <w:rFonts w:ascii="Arial" w:hAnsi="Arial" w:cs="Arial"/>
          <w:color w:val="000000"/>
          <w:sz w:val="22"/>
          <w:szCs w:val="22"/>
        </w:rPr>
        <w:t xml:space="preserve">: </w:t>
      </w:r>
    </w:p>
    <w:p w14:paraId="2C9E449C" w14:textId="7ACAEC84" w:rsidR="000D07EA" w:rsidRDefault="007B09CF" w:rsidP="000D07EA">
      <w:pPr>
        <w:widowControl w:val="0"/>
        <w:autoSpaceDE w:val="0"/>
        <w:autoSpaceDN w:val="0"/>
        <w:adjustRightInd w:val="0"/>
        <w:spacing w:after="240"/>
        <w:rPr>
          <w:rFonts w:ascii="Arial" w:hAnsi="Arial" w:cs="Arial"/>
          <w:color w:val="000000"/>
          <w:sz w:val="22"/>
          <w:szCs w:val="22"/>
        </w:rPr>
      </w:pPr>
      <w:hyperlink r:id="rId8" w:history="1">
        <w:r w:rsidR="000F7D1E" w:rsidRPr="00714D6D">
          <w:rPr>
            <w:rStyle w:val="Hyperlink"/>
            <w:rFonts w:ascii="Arial" w:hAnsi="Arial" w:cs="Arial"/>
            <w:sz w:val="22"/>
            <w:szCs w:val="22"/>
          </w:rPr>
          <w:t>rjenkins@mgh.harvard.edu</w:t>
        </w:r>
      </w:hyperlink>
      <w:r w:rsidR="000D07EA" w:rsidRPr="00EE789B">
        <w:rPr>
          <w:rFonts w:ascii="Arial" w:hAnsi="Arial" w:cs="Arial"/>
          <w:color w:val="000000"/>
          <w:sz w:val="22"/>
          <w:szCs w:val="22"/>
        </w:rPr>
        <w:t xml:space="preserve"> (R.W.J)</w:t>
      </w:r>
    </w:p>
    <w:p w14:paraId="22E6928C" w14:textId="77777777" w:rsidR="000D07EA" w:rsidRDefault="007B09CF" w:rsidP="000D07EA">
      <w:pPr>
        <w:widowControl w:val="0"/>
        <w:autoSpaceDE w:val="0"/>
        <w:autoSpaceDN w:val="0"/>
        <w:adjustRightInd w:val="0"/>
        <w:spacing w:after="240"/>
      </w:pPr>
      <w:hyperlink r:id="rId9" w:history="1">
        <w:r w:rsidR="000D07EA" w:rsidRPr="000D07EA">
          <w:rPr>
            <w:rStyle w:val="Hyperlink"/>
            <w:rFonts w:ascii="Arial" w:hAnsi="Arial" w:cs="Arial"/>
            <w:sz w:val="22"/>
            <w:szCs w:val="22"/>
          </w:rPr>
          <w:t>yousef-zakharia@uiowa.edu</w:t>
        </w:r>
      </w:hyperlink>
      <w:r w:rsidR="000D07EA" w:rsidRPr="00EE789B">
        <w:rPr>
          <w:rFonts w:ascii="Arial" w:hAnsi="Arial" w:cs="Arial"/>
          <w:color w:val="000000"/>
          <w:sz w:val="22"/>
          <w:szCs w:val="22"/>
        </w:rPr>
        <w:t xml:space="preserve"> (Y.Z)</w:t>
      </w:r>
    </w:p>
    <w:p w14:paraId="5652CA5E" w14:textId="5077CF6C" w:rsidR="000D07EA" w:rsidRPr="0002326A" w:rsidRDefault="007B09CF" w:rsidP="000D07EA">
      <w:pPr>
        <w:widowControl w:val="0"/>
        <w:autoSpaceDE w:val="0"/>
        <w:autoSpaceDN w:val="0"/>
        <w:adjustRightInd w:val="0"/>
        <w:spacing w:after="240"/>
        <w:rPr>
          <w:rFonts w:ascii="Arial" w:hAnsi="Arial" w:cs="Arial"/>
          <w:b/>
          <w:sz w:val="22"/>
          <w:szCs w:val="22"/>
        </w:rPr>
      </w:pPr>
      <w:hyperlink r:id="rId10" w:history="1">
        <w:r w:rsidR="000D07EA" w:rsidRPr="000D07EA">
          <w:rPr>
            <w:rStyle w:val="Hyperlink"/>
            <w:rFonts w:ascii="Arial" w:hAnsi="Arial" w:cs="Arial"/>
            <w:sz w:val="22"/>
            <w:szCs w:val="22"/>
          </w:rPr>
          <w:t>zhangw@ufl.edu</w:t>
        </w:r>
      </w:hyperlink>
      <w:r w:rsidR="000D07EA" w:rsidRPr="00EE789B">
        <w:rPr>
          <w:rFonts w:ascii="Arial" w:hAnsi="Arial" w:cs="Arial"/>
          <w:color w:val="000000"/>
          <w:sz w:val="22"/>
          <w:szCs w:val="22"/>
        </w:rPr>
        <w:t xml:space="preserve"> (W.Z)</w:t>
      </w:r>
    </w:p>
    <w:p w14:paraId="6A6FF6F6" w14:textId="77777777" w:rsidR="00952E0E" w:rsidRPr="0002326A" w:rsidRDefault="00952E0E" w:rsidP="008274D0">
      <w:pPr>
        <w:pStyle w:val="Paragraph"/>
        <w:snapToGrid w:val="0"/>
        <w:ind w:firstLine="0"/>
        <w:rPr>
          <w:rFonts w:ascii="Arial" w:hAnsi="Arial" w:cs="Arial"/>
          <w:b/>
          <w:bCs/>
          <w:color w:val="000000"/>
          <w:sz w:val="22"/>
          <w:szCs w:val="22"/>
        </w:rPr>
      </w:pPr>
    </w:p>
    <w:p w14:paraId="265AE6D0" w14:textId="77777777" w:rsidR="00952E0E" w:rsidRPr="0002326A" w:rsidRDefault="00952E0E" w:rsidP="008274D0">
      <w:pPr>
        <w:pStyle w:val="Paragraph"/>
        <w:snapToGrid w:val="0"/>
        <w:ind w:firstLine="0"/>
        <w:rPr>
          <w:rFonts w:ascii="Arial" w:hAnsi="Arial" w:cs="Arial"/>
          <w:b/>
          <w:bCs/>
          <w:color w:val="000000"/>
          <w:sz w:val="22"/>
          <w:szCs w:val="22"/>
        </w:rPr>
      </w:pPr>
    </w:p>
    <w:p w14:paraId="52EB4BC8" w14:textId="77777777" w:rsidR="00952E0E" w:rsidRPr="0002326A" w:rsidRDefault="00952E0E" w:rsidP="008274D0">
      <w:pPr>
        <w:pStyle w:val="Paragraph"/>
        <w:snapToGrid w:val="0"/>
        <w:ind w:firstLine="0"/>
        <w:rPr>
          <w:rFonts w:ascii="Arial" w:hAnsi="Arial" w:cs="Arial"/>
          <w:b/>
          <w:bCs/>
          <w:color w:val="000000"/>
          <w:sz w:val="22"/>
          <w:szCs w:val="22"/>
        </w:rPr>
      </w:pPr>
    </w:p>
    <w:p w14:paraId="1EA01CA7" w14:textId="77777777" w:rsidR="00952E0E" w:rsidRPr="0002326A" w:rsidRDefault="00952E0E" w:rsidP="008274D0">
      <w:pPr>
        <w:pStyle w:val="Paragraph"/>
        <w:snapToGrid w:val="0"/>
        <w:ind w:firstLine="0"/>
        <w:rPr>
          <w:rFonts w:ascii="Arial" w:hAnsi="Arial" w:cs="Arial"/>
          <w:b/>
          <w:bCs/>
          <w:color w:val="000000"/>
          <w:sz w:val="22"/>
          <w:szCs w:val="22"/>
        </w:rPr>
      </w:pPr>
    </w:p>
    <w:p w14:paraId="3596ED2F" w14:textId="77777777" w:rsidR="00952E0E" w:rsidRPr="0002326A" w:rsidRDefault="00952E0E" w:rsidP="008274D0">
      <w:pPr>
        <w:pStyle w:val="Paragraph"/>
        <w:snapToGrid w:val="0"/>
        <w:ind w:firstLine="0"/>
        <w:rPr>
          <w:rFonts w:ascii="Arial" w:hAnsi="Arial" w:cs="Arial"/>
          <w:b/>
          <w:bCs/>
          <w:color w:val="000000"/>
          <w:sz w:val="22"/>
          <w:szCs w:val="22"/>
        </w:rPr>
      </w:pPr>
    </w:p>
    <w:p w14:paraId="37115ED2" w14:textId="77777777" w:rsidR="00952E0E" w:rsidRPr="0002326A" w:rsidRDefault="00952E0E" w:rsidP="008274D0">
      <w:pPr>
        <w:pStyle w:val="Paragraph"/>
        <w:snapToGrid w:val="0"/>
        <w:ind w:firstLine="0"/>
        <w:rPr>
          <w:rFonts w:ascii="Arial" w:hAnsi="Arial" w:cs="Arial"/>
          <w:b/>
          <w:bCs/>
          <w:color w:val="000000"/>
          <w:sz w:val="22"/>
          <w:szCs w:val="22"/>
        </w:rPr>
      </w:pPr>
    </w:p>
    <w:p w14:paraId="3EBF62E7" w14:textId="77777777" w:rsidR="00952E0E" w:rsidRPr="0002326A" w:rsidRDefault="00952E0E" w:rsidP="008274D0">
      <w:pPr>
        <w:pStyle w:val="Paragraph"/>
        <w:snapToGrid w:val="0"/>
        <w:ind w:firstLine="0"/>
        <w:rPr>
          <w:rFonts w:ascii="Arial" w:hAnsi="Arial" w:cs="Arial"/>
          <w:b/>
          <w:bCs/>
          <w:color w:val="000000"/>
          <w:sz w:val="22"/>
          <w:szCs w:val="22"/>
        </w:rPr>
      </w:pPr>
    </w:p>
    <w:p w14:paraId="34B5D0E4" w14:textId="77777777" w:rsidR="00952E0E" w:rsidRPr="0002326A" w:rsidRDefault="00952E0E" w:rsidP="008274D0">
      <w:pPr>
        <w:pStyle w:val="Paragraph"/>
        <w:snapToGrid w:val="0"/>
        <w:ind w:firstLine="0"/>
        <w:rPr>
          <w:rFonts w:ascii="Arial" w:hAnsi="Arial" w:cs="Arial"/>
          <w:b/>
          <w:bCs/>
          <w:color w:val="000000"/>
          <w:sz w:val="22"/>
          <w:szCs w:val="22"/>
        </w:rPr>
      </w:pPr>
    </w:p>
    <w:p w14:paraId="41D5C4CC" w14:textId="77777777" w:rsidR="00952E0E" w:rsidRPr="0002326A" w:rsidRDefault="00952E0E" w:rsidP="008274D0">
      <w:pPr>
        <w:pStyle w:val="Paragraph"/>
        <w:snapToGrid w:val="0"/>
        <w:ind w:firstLine="0"/>
        <w:rPr>
          <w:rFonts w:ascii="Arial" w:hAnsi="Arial" w:cs="Arial"/>
          <w:b/>
          <w:bCs/>
          <w:color w:val="000000"/>
          <w:sz w:val="22"/>
          <w:szCs w:val="22"/>
        </w:rPr>
      </w:pPr>
    </w:p>
    <w:p w14:paraId="2739636C" w14:textId="1E9D3092" w:rsidR="00952E0E" w:rsidRPr="0002326A" w:rsidRDefault="00952E0E" w:rsidP="008274D0">
      <w:pPr>
        <w:pStyle w:val="Paragraph"/>
        <w:snapToGrid w:val="0"/>
        <w:ind w:firstLine="0"/>
        <w:rPr>
          <w:rFonts w:ascii="Arial" w:hAnsi="Arial" w:cs="Arial"/>
          <w:b/>
          <w:bCs/>
          <w:color w:val="000000"/>
          <w:sz w:val="22"/>
          <w:szCs w:val="22"/>
        </w:rPr>
      </w:pPr>
    </w:p>
    <w:p w14:paraId="0F5D1B12" w14:textId="01E446B4" w:rsidR="00952E0E" w:rsidRPr="0002326A" w:rsidRDefault="00952E0E" w:rsidP="008274D0">
      <w:pPr>
        <w:pStyle w:val="Paragraph"/>
        <w:snapToGrid w:val="0"/>
        <w:ind w:firstLine="0"/>
        <w:rPr>
          <w:rFonts w:ascii="Arial" w:hAnsi="Arial" w:cs="Arial"/>
          <w:b/>
          <w:bCs/>
          <w:color w:val="000000"/>
          <w:sz w:val="22"/>
          <w:szCs w:val="22"/>
        </w:rPr>
      </w:pPr>
    </w:p>
    <w:p w14:paraId="22A5AF38" w14:textId="73852915" w:rsidR="00952E0E" w:rsidRDefault="00952E0E" w:rsidP="00952E0E">
      <w:pPr>
        <w:pStyle w:val="AbstractSummary"/>
        <w:jc w:val="both"/>
        <w:rPr>
          <w:rFonts w:ascii="Arial" w:hAnsi="Arial" w:cs="Arial"/>
          <w:sz w:val="22"/>
          <w:szCs w:val="22"/>
        </w:rPr>
      </w:pPr>
      <w:r w:rsidRPr="0002326A">
        <w:rPr>
          <w:rFonts w:ascii="Arial" w:hAnsi="Arial" w:cs="Arial"/>
          <w:b/>
          <w:sz w:val="22"/>
          <w:szCs w:val="22"/>
        </w:rPr>
        <w:lastRenderedPageBreak/>
        <w:t>Abstract</w:t>
      </w:r>
      <w:r w:rsidRPr="0002326A">
        <w:rPr>
          <w:rFonts w:ascii="Arial" w:hAnsi="Arial" w:cs="Arial"/>
          <w:sz w:val="22"/>
          <w:szCs w:val="22"/>
        </w:rPr>
        <w:t xml:space="preserve">: </w:t>
      </w:r>
    </w:p>
    <w:p w14:paraId="67C0D87E" w14:textId="212E83A6" w:rsidR="00952E0E" w:rsidRPr="00722B9A" w:rsidRDefault="00952E0E" w:rsidP="00C4699B">
      <w:pPr>
        <w:pStyle w:val="AbstractSummary"/>
        <w:spacing w:line="480" w:lineRule="auto"/>
        <w:jc w:val="both"/>
        <w:rPr>
          <w:rFonts w:ascii="Arial" w:hAnsi="Arial" w:cs="Arial"/>
          <w:color w:val="000000"/>
          <w:sz w:val="22"/>
          <w:szCs w:val="22"/>
        </w:rPr>
      </w:pPr>
      <w:r w:rsidRPr="0002326A">
        <w:rPr>
          <w:rFonts w:ascii="Arial" w:hAnsi="Arial" w:cs="Arial"/>
          <w:color w:val="000000"/>
          <w:sz w:val="22"/>
          <w:szCs w:val="22"/>
        </w:rPr>
        <w:t xml:space="preserve">Human </w:t>
      </w:r>
      <w:r w:rsidRPr="0002326A">
        <w:rPr>
          <w:rFonts w:ascii="Arial" w:hAnsi="Arial" w:cs="Arial"/>
          <w:sz w:val="22"/>
          <w:szCs w:val="22"/>
        </w:rPr>
        <w:t>clear cell renal cell carcinoma</w:t>
      </w:r>
      <w:r w:rsidRPr="0002326A">
        <w:rPr>
          <w:rFonts w:ascii="Arial" w:hAnsi="Arial" w:cs="Arial"/>
          <w:color w:val="000000"/>
          <w:sz w:val="22"/>
          <w:szCs w:val="22"/>
        </w:rPr>
        <w:t xml:space="preserve"> (ccRCC) is one of the most immunologically distinct tumor types due to</w:t>
      </w:r>
      <w:r w:rsidR="000D07EA">
        <w:rPr>
          <w:rFonts w:ascii="Arial" w:hAnsi="Arial" w:cs="Arial"/>
          <w:color w:val="000000"/>
          <w:sz w:val="22"/>
          <w:szCs w:val="22"/>
        </w:rPr>
        <w:t xml:space="preserve"> </w:t>
      </w:r>
      <w:r w:rsidR="000F7D1E">
        <w:rPr>
          <w:rFonts w:ascii="Arial" w:hAnsi="Arial" w:cs="Arial"/>
          <w:color w:val="000000"/>
          <w:sz w:val="22"/>
          <w:szCs w:val="22"/>
        </w:rPr>
        <w:t xml:space="preserve">high response rate to immunotherapies, despite </w:t>
      </w:r>
      <w:r w:rsidR="000D07EA">
        <w:rPr>
          <w:rFonts w:ascii="Arial" w:hAnsi="Arial" w:cs="Arial"/>
          <w:color w:val="000000"/>
          <w:sz w:val="22"/>
          <w:szCs w:val="22"/>
        </w:rPr>
        <w:t xml:space="preserve">low </w:t>
      </w:r>
      <w:r w:rsidR="000F7D1E">
        <w:rPr>
          <w:rFonts w:ascii="Arial" w:hAnsi="Arial" w:cs="Arial"/>
          <w:color w:val="000000"/>
          <w:sz w:val="22"/>
          <w:szCs w:val="22"/>
        </w:rPr>
        <w:t xml:space="preserve">tumor </w:t>
      </w:r>
      <w:r w:rsidR="000D07EA">
        <w:rPr>
          <w:rFonts w:ascii="Arial" w:hAnsi="Arial" w:cs="Arial"/>
          <w:color w:val="000000"/>
          <w:sz w:val="22"/>
          <w:szCs w:val="22"/>
        </w:rPr>
        <w:t xml:space="preserve">mutational </w:t>
      </w:r>
      <w:r w:rsidR="000F7D1E">
        <w:rPr>
          <w:rFonts w:ascii="Arial" w:hAnsi="Arial" w:cs="Arial"/>
          <w:color w:val="000000"/>
          <w:sz w:val="22"/>
          <w:szCs w:val="22"/>
        </w:rPr>
        <w:t>burden</w:t>
      </w:r>
      <w:r w:rsidR="00B7170F">
        <w:rPr>
          <w:rFonts w:ascii="Arial" w:hAnsi="Arial" w:cs="Arial"/>
          <w:color w:val="000000"/>
          <w:sz w:val="22"/>
          <w:szCs w:val="22"/>
        </w:rPr>
        <w:t xml:space="preserve">. </w:t>
      </w:r>
      <w:r w:rsidR="000D07EA">
        <w:rPr>
          <w:rFonts w:ascii="Arial" w:hAnsi="Arial" w:cs="Arial"/>
          <w:color w:val="000000"/>
          <w:sz w:val="22"/>
          <w:szCs w:val="22"/>
        </w:rPr>
        <w:t>I</w:t>
      </w:r>
      <w:r w:rsidRPr="0002326A">
        <w:rPr>
          <w:rFonts w:ascii="Arial" w:hAnsi="Arial" w:cs="Arial"/>
          <w:color w:val="000000"/>
          <w:sz w:val="22"/>
          <w:szCs w:val="22"/>
        </w:rPr>
        <w:t>n contrast to other cancers</w:t>
      </w:r>
      <w:r w:rsidR="000D07EA">
        <w:rPr>
          <w:rFonts w:ascii="Arial" w:hAnsi="Arial" w:cs="Arial"/>
          <w:color w:val="000000"/>
          <w:sz w:val="22"/>
          <w:szCs w:val="22"/>
        </w:rPr>
        <w:t xml:space="preserve"> where higher </w:t>
      </w:r>
      <w:r w:rsidR="000F7D1E">
        <w:rPr>
          <w:rFonts w:ascii="Arial" w:hAnsi="Arial" w:cs="Arial"/>
          <w:color w:val="000000"/>
          <w:sz w:val="22"/>
          <w:szCs w:val="22"/>
        </w:rPr>
        <w:t xml:space="preserve">cytotoxic </w:t>
      </w:r>
      <w:r w:rsidR="000D07EA">
        <w:rPr>
          <w:rFonts w:ascii="Arial" w:hAnsi="Arial" w:cs="Arial"/>
          <w:color w:val="000000"/>
          <w:sz w:val="22"/>
          <w:szCs w:val="22"/>
        </w:rPr>
        <w:t>CD8</w:t>
      </w:r>
      <w:r w:rsidR="000D07EA" w:rsidRPr="00A20477">
        <w:rPr>
          <w:rFonts w:ascii="Arial" w:hAnsi="Arial" w:cs="Arial"/>
          <w:color w:val="000000"/>
          <w:sz w:val="22"/>
          <w:szCs w:val="22"/>
          <w:vertAlign w:val="superscript"/>
        </w:rPr>
        <w:t>+</w:t>
      </w:r>
      <w:r w:rsidR="000D07EA">
        <w:rPr>
          <w:rFonts w:ascii="Arial" w:hAnsi="Arial" w:cs="Arial"/>
          <w:color w:val="000000"/>
          <w:sz w:val="22"/>
          <w:szCs w:val="22"/>
        </w:rPr>
        <w:t xml:space="preserve"> T cells are generally associated with better prognosis</w:t>
      </w:r>
      <w:r w:rsidRPr="0002326A">
        <w:rPr>
          <w:rFonts w:ascii="Arial" w:hAnsi="Arial" w:cs="Arial"/>
          <w:color w:val="000000"/>
          <w:sz w:val="22"/>
          <w:szCs w:val="22"/>
        </w:rPr>
        <w:t xml:space="preserve">, </w:t>
      </w:r>
      <w:r w:rsidR="000D07EA">
        <w:rPr>
          <w:rFonts w:ascii="Arial" w:hAnsi="Arial" w:cs="Arial"/>
          <w:color w:val="000000"/>
          <w:sz w:val="22"/>
          <w:szCs w:val="22"/>
        </w:rPr>
        <w:t>increased CD8</w:t>
      </w:r>
      <w:r w:rsidR="000D07EA" w:rsidRPr="00A20477">
        <w:rPr>
          <w:rFonts w:ascii="Arial" w:hAnsi="Arial" w:cs="Arial"/>
          <w:color w:val="000000"/>
          <w:sz w:val="22"/>
          <w:szCs w:val="22"/>
          <w:vertAlign w:val="superscript"/>
        </w:rPr>
        <w:t>+</w:t>
      </w:r>
      <w:r w:rsidR="000D07EA">
        <w:rPr>
          <w:rFonts w:ascii="Arial" w:hAnsi="Arial" w:cs="Arial"/>
          <w:color w:val="000000"/>
          <w:sz w:val="22"/>
          <w:szCs w:val="22"/>
        </w:rPr>
        <w:t xml:space="preserve"> T cell infiltration is</w:t>
      </w:r>
      <w:r w:rsidRPr="0002326A">
        <w:rPr>
          <w:rFonts w:ascii="Arial" w:hAnsi="Arial" w:cs="Arial"/>
          <w:color w:val="000000"/>
          <w:sz w:val="22"/>
          <w:szCs w:val="22"/>
        </w:rPr>
        <w:t xml:space="preserve"> associated with poorer overall survival in ccRCC, </w:t>
      </w:r>
      <w:r w:rsidR="000F7D1E">
        <w:rPr>
          <w:rFonts w:ascii="Arial" w:hAnsi="Arial" w:cs="Arial"/>
          <w:color w:val="000000"/>
          <w:sz w:val="22"/>
          <w:szCs w:val="22"/>
        </w:rPr>
        <w:t>suggesting</w:t>
      </w:r>
      <w:r w:rsidR="000F7D1E" w:rsidRPr="0002326A">
        <w:rPr>
          <w:rFonts w:ascii="Arial" w:hAnsi="Arial" w:cs="Arial"/>
          <w:color w:val="000000"/>
          <w:sz w:val="22"/>
          <w:szCs w:val="22"/>
        </w:rPr>
        <w:t xml:space="preserve"> </w:t>
      </w:r>
      <w:r w:rsidRPr="0002326A">
        <w:rPr>
          <w:rFonts w:ascii="Arial" w:hAnsi="Arial" w:cs="Arial"/>
          <w:color w:val="000000"/>
          <w:sz w:val="22"/>
          <w:szCs w:val="22"/>
        </w:rPr>
        <w:t>that sub-populations of CD8</w:t>
      </w:r>
      <w:r w:rsidR="00D710B8">
        <w:rPr>
          <w:rFonts w:ascii="Arial" w:hAnsi="Arial" w:cs="Arial"/>
          <w:color w:val="000000"/>
          <w:sz w:val="22"/>
          <w:szCs w:val="22"/>
          <w:vertAlign w:val="superscript"/>
        </w:rPr>
        <w:t>+</w:t>
      </w:r>
      <w:r w:rsidRPr="0002326A">
        <w:rPr>
          <w:rFonts w:ascii="Arial" w:hAnsi="Arial" w:cs="Arial"/>
          <w:color w:val="000000"/>
          <w:sz w:val="22"/>
          <w:szCs w:val="22"/>
        </w:rPr>
        <w:t xml:space="preserve"> </w:t>
      </w:r>
      <w:r w:rsidR="000D07EA">
        <w:rPr>
          <w:rFonts w:ascii="Arial" w:hAnsi="Arial" w:cs="Arial"/>
          <w:color w:val="000000"/>
          <w:sz w:val="22"/>
          <w:szCs w:val="22"/>
        </w:rPr>
        <w:t xml:space="preserve">T </w:t>
      </w:r>
      <w:r w:rsidRPr="0002326A">
        <w:rPr>
          <w:rFonts w:ascii="Arial" w:hAnsi="Arial" w:cs="Arial"/>
          <w:color w:val="000000"/>
          <w:sz w:val="22"/>
          <w:szCs w:val="22"/>
        </w:rPr>
        <w:t>cells</w:t>
      </w:r>
      <w:r w:rsidR="000D07EA">
        <w:rPr>
          <w:rFonts w:ascii="Arial" w:hAnsi="Arial" w:cs="Arial"/>
          <w:color w:val="000000"/>
          <w:sz w:val="22"/>
          <w:szCs w:val="22"/>
        </w:rPr>
        <w:t xml:space="preserve"> and/or the interaction with other cell types </w:t>
      </w:r>
      <w:r w:rsidRPr="0002326A">
        <w:rPr>
          <w:rFonts w:ascii="Arial" w:hAnsi="Arial" w:cs="Arial"/>
          <w:color w:val="000000"/>
          <w:sz w:val="22"/>
          <w:szCs w:val="22"/>
        </w:rPr>
        <w:t>may underlie this observation.</w:t>
      </w:r>
      <w:r w:rsidR="00722B9A">
        <w:rPr>
          <w:rFonts w:ascii="Arial" w:hAnsi="Arial" w:cs="Arial"/>
          <w:color w:val="000000"/>
          <w:sz w:val="22"/>
          <w:szCs w:val="22"/>
        </w:rPr>
        <w:t xml:space="preserve"> </w:t>
      </w:r>
      <w:r w:rsidRPr="0002326A">
        <w:rPr>
          <w:rFonts w:ascii="Arial" w:hAnsi="Arial" w:cs="Arial"/>
          <w:color w:val="000000"/>
          <w:sz w:val="22"/>
          <w:szCs w:val="22"/>
        </w:rPr>
        <w:t>To characterize the tumor immune microenvironment of ccRCC</w:t>
      </w:r>
      <w:r w:rsidRPr="0002326A">
        <w:rPr>
          <w:rFonts w:ascii="Arial" w:hAnsi="Arial" w:cs="Arial"/>
          <w:sz w:val="22"/>
          <w:szCs w:val="22"/>
        </w:rPr>
        <w:t>, we applied single-cell-RNA sequencing (SCRS) along with T-cell-receptor (TCR) sequencing to</w:t>
      </w:r>
      <w:r w:rsidRPr="0002326A">
        <w:rPr>
          <w:rFonts w:ascii="Arial" w:hAnsi="Arial" w:cs="Arial"/>
          <w:color w:val="000000"/>
          <w:sz w:val="22"/>
          <w:szCs w:val="22"/>
        </w:rPr>
        <w:t xml:space="preserve"> map the transcriptomic heterogeneity of </w:t>
      </w:r>
      <w:r w:rsidRPr="0002326A">
        <w:rPr>
          <w:rFonts w:ascii="Arial" w:hAnsi="Arial" w:cs="Arial"/>
          <w:sz w:val="22"/>
          <w:szCs w:val="22"/>
        </w:rPr>
        <w:t>25,688 individual CD45</w:t>
      </w:r>
      <w:r w:rsidRPr="0002326A">
        <w:rPr>
          <w:rFonts w:ascii="Arial" w:hAnsi="Arial" w:cs="Arial"/>
          <w:sz w:val="22"/>
          <w:szCs w:val="22"/>
          <w:vertAlign w:val="superscript"/>
        </w:rPr>
        <w:t>+</w:t>
      </w:r>
      <w:r w:rsidRPr="0002326A">
        <w:rPr>
          <w:rFonts w:ascii="Arial" w:hAnsi="Arial" w:cs="Arial"/>
          <w:sz w:val="22"/>
          <w:szCs w:val="22"/>
        </w:rPr>
        <w:t xml:space="preserve"> lymphoid and myeloid cells in matched tumor and blood from </w:t>
      </w:r>
      <w:r w:rsidR="00060D2B">
        <w:rPr>
          <w:rFonts w:ascii="Arial" w:hAnsi="Arial" w:cs="Arial"/>
          <w:sz w:val="22"/>
          <w:szCs w:val="22"/>
        </w:rPr>
        <w:t xml:space="preserve">three </w:t>
      </w:r>
      <w:r w:rsidRPr="0002326A">
        <w:rPr>
          <w:rFonts w:ascii="Arial" w:hAnsi="Arial" w:cs="Arial"/>
          <w:sz w:val="22"/>
          <w:szCs w:val="22"/>
        </w:rPr>
        <w:t xml:space="preserve">patients with ccRCC. </w:t>
      </w:r>
      <w:r w:rsidR="006123B1">
        <w:rPr>
          <w:rFonts w:ascii="Arial" w:hAnsi="Arial" w:cs="Arial"/>
          <w:sz w:val="22"/>
          <w:szCs w:val="22"/>
        </w:rPr>
        <w:t xml:space="preserve">We also included </w:t>
      </w:r>
      <w:r w:rsidR="00BE5804">
        <w:rPr>
          <w:rFonts w:ascii="Arial" w:hAnsi="Arial" w:cs="Arial"/>
          <w:sz w:val="22"/>
          <w:szCs w:val="22"/>
        </w:rPr>
        <w:t>11,</w:t>
      </w:r>
      <w:r w:rsidR="0029059B">
        <w:rPr>
          <w:rFonts w:ascii="Arial" w:hAnsi="Arial" w:cs="Arial"/>
          <w:sz w:val="22"/>
          <w:szCs w:val="22"/>
        </w:rPr>
        <w:t>367</w:t>
      </w:r>
      <w:r w:rsidR="00BE5804">
        <w:rPr>
          <w:rFonts w:ascii="Arial" w:hAnsi="Arial" w:cs="Arial"/>
          <w:sz w:val="22"/>
          <w:szCs w:val="22"/>
        </w:rPr>
        <w:t xml:space="preserve"> additional immune cells from </w:t>
      </w:r>
      <w:r w:rsidR="00060D2B">
        <w:rPr>
          <w:rFonts w:ascii="Arial" w:hAnsi="Arial" w:cs="Arial"/>
          <w:sz w:val="22"/>
          <w:szCs w:val="22"/>
        </w:rPr>
        <w:t xml:space="preserve">four other individuals derived from the </w:t>
      </w:r>
      <w:r w:rsidR="00BE5804">
        <w:rPr>
          <w:rFonts w:ascii="Arial" w:hAnsi="Arial" w:cs="Arial"/>
          <w:sz w:val="22"/>
          <w:szCs w:val="22"/>
        </w:rPr>
        <w:t>kidney and peripheral blood to facilitate</w:t>
      </w:r>
      <w:r w:rsidR="006123B1">
        <w:rPr>
          <w:rFonts w:ascii="Arial" w:hAnsi="Arial" w:cs="Arial"/>
          <w:sz w:val="22"/>
          <w:szCs w:val="22"/>
        </w:rPr>
        <w:t xml:space="preserve"> the</w:t>
      </w:r>
      <w:r w:rsidR="00BE5804">
        <w:rPr>
          <w:rFonts w:ascii="Arial" w:hAnsi="Arial" w:cs="Arial"/>
          <w:sz w:val="22"/>
          <w:szCs w:val="22"/>
        </w:rPr>
        <w:t xml:space="preserve"> identification and assessment of ccRCC-specific differences.</w:t>
      </w:r>
      <w:r w:rsidR="00722B9A">
        <w:rPr>
          <w:rFonts w:ascii="Arial" w:hAnsi="Arial" w:cs="Arial"/>
          <w:sz w:val="22"/>
          <w:szCs w:val="22"/>
        </w:rPr>
        <w:t xml:space="preserve"> </w:t>
      </w:r>
      <w:r w:rsidR="006123B1">
        <w:rPr>
          <w:rFonts w:ascii="Arial" w:hAnsi="Arial" w:cs="Arial"/>
          <w:sz w:val="22"/>
          <w:szCs w:val="22"/>
        </w:rPr>
        <w:t>There is</w:t>
      </w:r>
      <w:r w:rsidR="00BE5804">
        <w:rPr>
          <w:rFonts w:ascii="Arial" w:hAnsi="Arial" w:cs="Arial"/>
          <w:sz w:val="22"/>
          <w:szCs w:val="22"/>
        </w:rPr>
        <w:t xml:space="preserve"> an overall increase in </w:t>
      </w:r>
      <w:r w:rsidR="000E2205">
        <w:rPr>
          <w:rFonts w:ascii="Arial" w:hAnsi="Arial" w:cs="Arial"/>
          <w:sz w:val="22"/>
          <w:szCs w:val="22"/>
        </w:rPr>
        <w:t xml:space="preserve">intratumoral </w:t>
      </w:r>
      <w:r w:rsidR="00BE5804">
        <w:rPr>
          <w:rFonts w:ascii="Arial" w:hAnsi="Arial" w:cs="Arial"/>
          <w:sz w:val="22"/>
          <w:szCs w:val="22"/>
        </w:rPr>
        <w:t>CD8</w:t>
      </w:r>
      <w:r w:rsidR="00BE5804" w:rsidRPr="00BE5804">
        <w:rPr>
          <w:rFonts w:ascii="Arial" w:hAnsi="Arial" w:cs="Arial"/>
          <w:sz w:val="22"/>
          <w:szCs w:val="22"/>
          <w:vertAlign w:val="superscript"/>
        </w:rPr>
        <w:t>+</w:t>
      </w:r>
      <w:r w:rsidR="00BE5804">
        <w:rPr>
          <w:rFonts w:ascii="Arial" w:hAnsi="Arial" w:cs="Arial"/>
          <w:sz w:val="22"/>
          <w:szCs w:val="22"/>
        </w:rPr>
        <w:t xml:space="preserve"> T cell and macrophage populations in tumor-infiltrated immune </w:t>
      </w:r>
      <w:r w:rsidR="006123B1">
        <w:rPr>
          <w:rFonts w:ascii="Arial" w:hAnsi="Arial" w:cs="Arial"/>
          <w:sz w:val="22"/>
          <w:szCs w:val="22"/>
        </w:rPr>
        <w:t>cells</w:t>
      </w:r>
      <w:r w:rsidR="00714D6D">
        <w:rPr>
          <w:rFonts w:ascii="Arial" w:hAnsi="Arial" w:cs="Arial"/>
          <w:sz w:val="22"/>
          <w:szCs w:val="22"/>
        </w:rPr>
        <w:t xml:space="preserve"> compared to normal renal tissue</w:t>
      </w:r>
      <w:r w:rsidR="00BE5804">
        <w:rPr>
          <w:rFonts w:ascii="Arial" w:hAnsi="Arial" w:cs="Arial"/>
          <w:sz w:val="22"/>
          <w:szCs w:val="22"/>
        </w:rPr>
        <w:t>. We further demonstrate the divergent cell transcriptional states for tumor-infiltrating CD8</w:t>
      </w:r>
      <w:r w:rsidR="00BE5804" w:rsidRPr="00BE5804">
        <w:rPr>
          <w:rFonts w:ascii="Arial" w:hAnsi="Arial" w:cs="Arial"/>
          <w:sz w:val="22"/>
          <w:szCs w:val="22"/>
          <w:vertAlign w:val="superscript"/>
        </w:rPr>
        <w:t>+</w:t>
      </w:r>
      <w:r w:rsidR="00BE5804">
        <w:rPr>
          <w:rFonts w:ascii="Arial" w:hAnsi="Arial" w:cs="Arial"/>
          <w:sz w:val="22"/>
          <w:szCs w:val="22"/>
        </w:rPr>
        <w:t xml:space="preserve"> T cells</w:t>
      </w:r>
      <w:r w:rsidR="00DC5F90">
        <w:rPr>
          <w:rFonts w:ascii="Arial" w:hAnsi="Arial" w:cs="Arial"/>
          <w:sz w:val="22"/>
          <w:szCs w:val="22"/>
        </w:rPr>
        <w:t xml:space="preserve"> and identify a proliferative subpopulation being a potential culprit for the progression of ccRCC</w:t>
      </w:r>
      <w:r w:rsidR="00BE5804">
        <w:rPr>
          <w:rFonts w:ascii="Arial" w:hAnsi="Arial" w:cs="Arial"/>
          <w:sz w:val="22"/>
          <w:szCs w:val="22"/>
        </w:rPr>
        <w:t>.</w:t>
      </w:r>
      <w:r w:rsidR="00B7170F">
        <w:rPr>
          <w:rFonts w:ascii="Arial" w:hAnsi="Arial" w:cs="Arial"/>
          <w:sz w:val="22"/>
          <w:szCs w:val="22"/>
        </w:rPr>
        <w:t xml:space="preserve"> Tumor-associated macrophages</w:t>
      </w:r>
      <w:r w:rsidR="00305FDD">
        <w:rPr>
          <w:rFonts w:ascii="Arial" w:hAnsi="Arial" w:cs="Arial"/>
          <w:sz w:val="22"/>
          <w:szCs w:val="22"/>
        </w:rPr>
        <w:t xml:space="preserve"> (TAMs)</w:t>
      </w:r>
      <w:r w:rsidR="006123B1">
        <w:rPr>
          <w:rFonts w:ascii="Arial" w:hAnsi="Arial" w:cs="Arial"/>
          <w:sz w:val="22"/>
          <w:szCs w:val="22"/>
        </w:rPr>
        <w:t xml:space="preserve"> are</w:t>
      </w:r>
      <w:r w:rsidR="00B7170F">
        <w:rPr>
          <w:rFonts w:ascii="Arial" w:hAnsi="Arial" w:cs="Arial"/>
          <w:sz w:val="22"/>
          <w:szCs w:val="22"/>
        </w:rPr>
        <w:t xml:space="preserve"> separated into three distinct clusters, with difference</w:t>
      </w:r>
      <w:r w:rsidR="000A72D6">
        <w:rPr>
          <w:rFonts w:ascii="Arial" w:hAnsi="Arial" w:cs="Arial"/>
          <w:sz w:val="22"/>
          <w:szCs w:val="22"/>
        </w:rPr>
        <w:t>s</w:t>
      </w:r>
      <w:r w:rsidR="00B7170F">
        <w:rPr>
          <w:rFonts w:ascii="Arial" w:hAnsi="Arial" w:cs="Arial"/>
          <w:sz w:val="22"/>
          <w:szCs w:val="22"/>
        </w:rPr>
        <w:t xml:space="preserve"> in </w:t>
      </w:r>
      <w:r w:rsidR="006123B1">
        <w:rPr>
          <w:rFonts w:ascii="Arial" w:hAnsi="Arial" w:cs="Arial"/>
          <w:sz w:val="22"/>
          <w:szCs w:val="22"/>
        </w:rPr>
        <w:t xml:space="preserve">the </w:t>
      </w:r>
      <w:r w:rsidR="00B7170F">
        <w:rPr>
          <w:rFonts w:ascii="Arial" w:hAnsi="Arial" w:cs="Arial"/>
          <w:sz w:val="22"/>
          <w:szCs w:val="22"/>
        </w:rPr>
        <w:t>expression of angiogenic and secretory genes.</w:t>
      </w:r>
      <w:r w:rsidR="0089638A">
        <w:rPr>
          <w:rFonts w:ascii="Arial" w:hAnsi="Arial" w:cs="Arial"/>
          <w:sz w:val="22"/>
          <w:szCs w:val="22"/>
        </w:rPr>
        <w:t xml:space="preserve"> Using the SCRS gene expression, we found preferential prediction of clinical outcomes and pathological disease</w:t>
      </w:r>
      <w:r w:rsidR="006123B1">
        <w:rPr>
          <w:rFonts w:ascii="Arial" w:hAnsi="Arial" w:cs="Arial"/>
          <w:sz w:val="22"/>
          <w:szCs w:val="22"/>
        </w:rPr>
        <w:t>s</w:t>
      </w:r>
      <w:r w:rsidR="0089638A">
        <w:rPr>
          <w:rFonts w:ascii="Arial" w:hAnsi="Arial" w:cs="Arial"/>
          <w:sz w:val="22"/>
          <w:szCs w:val="22"/>
        </w:rPr>
        <w:t xml:space="preserve"> by subcluster assignment. </w:t>
      </w:r>
      <w:r w:rsidRPr="0002326A">
        <w:rPr>
          <w:rFonts w:ascii="Arial" w:hAnsi="Arial" w:cs="Arial"/>
          <w:color w:val="000000"/>
          <w:sz w:val="22"/>
          <w:szCs w:val="22"/>
        </w:rPr>
        <w:t xml:space="preserve">With further characterization and functional validation, </w:t>
      </w:r>
      <w:r w:rsidR="006123B1">
        <w:rPr>
          <w:rFonts w:ascii="Arial" w:hAnsi="Arial" w:cs="Arial"/>
          <w:color w:val="000000"/>
          <w:sz w:val="22"/>
          <w:szCs w:val="22"/>
        </w:rPr>
        <w:t>our</w:t>
      </w:r>
      <w:r w:rsidR="006123B1" w:rsidRPr="0002326A">
        <w:rPr>
          <w:rFonts w:ascii="Arial" w:hAnsi="Arial" w:cs="Arial"/>
          <w:color w:val="000000"/>
          <w:sz w:val="22"/>
          <w:szCs w:val="22"/>
        </w:rPr>
        <w:t xml:space="preserve"> </w:t>
      </w:r>
      <w:r w:rsidRPr="0002326A">
        <w:rPr>
          <w:rFonts w:ascii="Arial" w:hAnsi="Arial" w:cs="Arial"/>
          <w:color w:val="000000"/>
          <w:sz w:val="22"/>
          <w:szCs w:val="22"/>
        </w:rPr>
        <w:t xml:space="preserve">findings may </w:t>
      </w:r>
      <w:r w:rsidR="006123B1">
        <w:rPr>
          <w:rFonts w:ascii="Arial" w:hAnsi="Arial" w:cs="Arial"/>
          <w:color w:val="000000"/>
          <w:sz w:val="22"/>
          <w:szCs w:val="22"/>
        </w:rPr>
        <w:t>reveal</w:t>
      </w:r>
      <w:r w:rsidR="006123B1" w:rsidRPr="0002326A">
        <w:rPr>
          <w:rFonts w:ascii="Arial" w:hAnsi="Arial" w:cs="Arial"/>
          <w:color w:val="000000"/>
          <w:sz w:val="22"/>
          <w:szCs w:val="22"/>
        </w:rPr>
        <w:t xml:space="preserve"> </w:t>
      </w:r>
      <w:r w:rsidR="006123B1">
        <w:rPr>
          <w:rFonts w:ascii="Arial" w:hAnsi="Arial" w:cs="Arial"/>
          <w:color w:val="000000"/>
          <w:sz w:val="22"/>
          <w:szCs w:val="22"/>
        </w:rPr>
        <w:t xml:space="preserve">certain </w:t>
      </w:r>
      <w:r w:rsidRPr="0002326A">
        <w:rPr>
          <w:rFonts w:ascii="Arial" w:hAnsi="Arial" w:cs="Arial"/>
          <w:color w:val="000000"/>
          <w:sz w:val="22"/>
          <w:szCs w:val="22"/>
        </w:rPr>
        <w:t>sub-populations of immune cells amenable to therapeutic intervention.</w:t>
      </w:r>
    </w:p>
    <w:p w14:paraId="099B684F" w14:textId="77777777" w:rsidR="00A20477" w:rsidRDefault="00A20477" w:rsidP="008274D0">
      <w:pPr>
        <w:pStyle w:val="Paragraph"/>
        <w:snapToGrid w:val="0"/>
        <w:ind w:firstLine="0"/>
        <w:rPr>
          <w:rFonts w:ascii="Arial" w:hAnsi="Arial" w:cs="Arial"/>
          <w:b/>
          <w:bCs/>
          <w:color w:val="000000"/>
          <w:sz w:val="22"/>
          <w:szCs w:val="22"/>
        </w:rPr>
      </w:pPr>
    </w:p>
    <w:p w14:paraId="7FF5AE61" w14:textId="77777777" w:rsidR="00DC5F90" w:rsidRDefault="00DC5F90" w:rsidP="008274D0">
      <w:pPr>
        <w:pStyle w:val="Paragraph"/>
        <w:snapToGrid w:val="0"/>
        <w:ind w:firstLine="0"/>
        <w:rPr>
          <w:rFonts w:ascii="Arial" w:hAnsi="Arial" w:cs="Arial"/>
          <w:b/>
          <w:bCs/>
          <w:color w:val="000000"/>
          <w:sz w:val="22"/>
          <w:szCs w:val="22"/>
        </w:rPr>
      </w:pPr>
    </w:p>
    <w:p w14:paraId="1C929C22" w14:textId="77777777" w:rsidR="00C4699B" w:rsidRPr="0002326A" w:rsidRDefault="00C4699B" w:rsidP="008274D0">
      <w:pPr>
        <w:pStyle w:val="Paragraph"/>
        <w:snapToGrid w:val="0"/>
        <w:ind w:firstLine="0"/>
        <w:rPr>
          <w:rFonts w:ascii="Arial" w:hAnsi="Arial" w:cs="Arial"/>
          <w:b/>
          <w:bCs/>
          <w:color w:val="000000"/>
          <w:sz w:val="22"/>
          <w:szCs w:val="22"/>
        </w:rPr>
      </w:pPr>
    </w:p>
    <w:p w14:paraId="4964FD49" w14:textId="2E952CC8" w:rsidR="00952E0E" w:rsidRPr="0002326A" w:rsidRDefault="00952E0E" w:rsidP="008274D0">
      <w:pPr>
        <w:pStyle w:val="Paragraph"/>
        <w:snapToGrid w:val="0"/>
        <w:ind w:firstLine="0"/>
        <w:rPr>
          <w:rFonts w:ascii="Arial" w:hAnsi="Arial" w:cs="Arial"/>
          <w:b/>
          <w:bCs/>
          <w:color w:val="000000"/>
          <w:sz w:val="22"/>
          <w:szCs w:val="22"/>
        </w:rPr>
      </w:pPr>
    </w:p>
    <w:p w14:paraId="2BE3CC79" w14:textId="5D28134D" w:rsidR="00952E0E" w:rsidRPr="0002326A" w:rsidRDefault="00952E0E" w:rsidP="008274D0">
      <w:pPr>
        <w:pStyle w:val="Paragraph"/>
        <w:snapToGrid w:val="0"/>
        <w:ind w:firstLine="0"/>
        <w:rPr>
          <w:rFonts w:ascii="Arial" w:hAnsi="Arial" w:cs="Arial"/>
          <w:b/>
          <w:bCs/>
          <w:color w:val="000000"/>
          <w:sz w:val="22"/>
          <w:szCs w:val="22"/>
        </w:rPr>
      </w:pPr>
    </w:p>
    <w:p w14:paraId="6579468A" w14:textId="7894069A" w:rsidR="00952E0E" w:rsidRPr="0002326A" w:rsidRDefault="00952E0E" w:rsidP="008274D0">
      <w:pPr>
        <w:pStyle w:val="Paragraph"/>
        <w:snapToGrid w:val="0"/>
        <w:ind w:firstLine="0"/>
        <w:rPr>
          <w:rFonts w:ascii="Arial" w:hAnsi="Arial" w:cs="Arial"/>
          <w:b/>
          <w:bCs/>
          <w:color w:val="000000"/>
          <w:sz w:val="22"/>
          <w:szCs w:val="22"/>
        </w:rPr>
      </w:pPr>
    </w:p>
    <w:p w14:paraId="6253D6D0" w14:textId="77777777" w:rsidR="00722B9A" w:rsidRDefault="00722B9A" w:rsidP="006A1B3C">
      <w:pPr>
        <w:pStyle w:val="Paragraph"/>
        <w:spacing w:line="480" w:lineRule="auto"/>
        <w:ind w:firstLine="0"/>
        <w:rPr>
          <w:rFonts w:ascii="Arial" w:hAnsi="Arial" w:cs="Arial"/>
          <w:b/>
          <w:bCs/>
          <w:color w:val="000000"/>
          <w:sz w:val="22"/>
          <w:szCs w:val="22"/>
        </w:rPr>
      </w:pPr>
    </w:p>
    <w:p w14:paraId="24D58D48" w14:textId="60FCEE6E" w:rsidR="006A1B3C" w:rsidRPr="0002326A" w:rsidRDefault="006A1B3C" w:rsidP="006A1B3C">
      <w:pPr>
        <w:pStyle w:val="Paragraph"/>
        <w:spacing w:line="480" w:lineRule="auto"/>
        <w:ind w:firstLine="0"/>
        <w:rPr>
          <w:rFonts w:ascii="Arial" w:hAnsi="Arial" w:cs="Arial"/>
          <w:b/>
          <w:sz w:val="22"/>
          <w:szCs w:val="22"/>
        </w:rPr>
      </w:pPr>
      <w:r w:rsidRPr="0002326A">
        <w:rPr>
          <w:rFonts w:ascii="Arial" w:hAnsi="Arial" w:cs="Arial"/>
          <w:b/>
          <w:sz w:val="22"/>
          <w:szCs w:val="22"/>
        </w:rPr>
        <w:lastRenderedPageBreak/>
        <w:t>Introduction</w:t>
      </w:r>
    </w:p>
    <w:p w14:paraId="2F99D49B" w14:textId="3461E8FA" w:rsidR="006A1B3C" w:rsidRPr="0002326A" w:rsidRDefault="006A1B3C" w:rsidP="006A1B3C">
      <w:pPr>
        <w:spacing w:line="480" w:lineRule="auto"/>
        <w:jc w:val="both"/>
        <w:rPr>
          <w:rFonts w:ascii="Arial" w:hAnsi="Arial" w:cs="Arial"/>
          <w:color w:val="000000"/>
          <w:sz w:val="22"/>
          <w:szCs w:val="22"/>
        </w:rPr>
      </w:pPr>
      <w:r w:rsidRPr="0002326A">
        <w:rPr>
          <w:rFonts w:ascii="Arial" w:hAnsi="Arial" w:cs="Arial"/>
          <w:sz w:val="22"/>
          <w:szCs w:val="22"/>
        </w:rPr>
        <w:t>ccRCC is the most common type of renal cell carcinoma, comprising more than 70% of all renal cancers</w:t>
      </w:r>
      <w:ins w:id="0" w:author="Borcherding, Nicholas (CCOM Student)" w:date="2020-11-02T13:19:00Z">
        <w:r w:rsidR="003E01D3">
          <w:rPr>
            <w:rFonts w:ascii="Arial" w:hAnsi="Arial" w:cs="Arial"/>
            <w:sz w:val="22"/>
            <w:szCs w:val="22"/>
          </w:rPr>
          <w:t>.</w:t>
        </w:r>
      </w:ins>
      <w:del w:id="1" w:author="Borcherding, Nicholas (CCOM Student)" w:date="2020-11-02T13:19:00Z">
        <w:r w:rsidR="00EC70F5" w:rsidRPr="0002326A" w:rsidDel="003E01D3">
          <w:rPr>
            <w:rFonts w:ascii="Arial" w:hAnsi="Arial" w:cs="Arial"/>
            <w:sz w:val="22"/>
            <w:szCs w:val="22"/>
          </w:rPr>
          <w:delText xml:space="preserve"> </w:delText>
        </w:r>
      </w:del>
      <w:r w:rsidR="00EC70F5"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{"citationItems":[{"id":"ITEM-1","itemData":{"DOI":"10.1016/j.clgc.2018.10.002","ISSN":"19380682","abstract":"Background: Renal-cell carcinoma (RCC) is one of the common malignancies in the United States. RCC incidence and mortality have been changing for many reasons. We performed a thorough investigation of incidence and mortality trends of RCC in the United States using the cell Surveillance, Epidemiology, and End Results (SEER) database. Patients and Methods: The 13 SEER registries were accessed for RCC cases diagnosed between 1992 and 2015. Incidence and mortality were calculated by demographic and tumor characteristics. We calculated annual percentage changes of these rates. Rates were expressed as 100,000 person-years. Results: A total of 104,584 RCC cases were reviewed, with 47,561 deaths. The overall incidence was 11.281 per 100,000 person-years. Incidence increased by 2.421% per year (95% confidence interval, 2.096, 2.747; P &lt;.001) but later became stable since 2008. However, the incidence of clear-cell subtype continued to increase (1.449%; 95% confidence interval, 0.216, 2.697; P =.024). RCC overall mortality rates have been declining since 2001. However, mortality associated with distant RCC only started to decrease in 2012, with an annual percentage change of 18.270% (95% confidence interval, −28.775, −6.215; P =.006). Conclusion: Despite an overall increase in the incidence of RCC, there has been a recent plateau in RCC incidence rates with a significant decrease in mortality.","author":[{"dropping-particle":"","family":"Saad","given":"Anas M.","non-dropping-particle":"","parse-names":false,"suffix":""},{"dropping-particle":"","family":"Gad","given":"Mohamed M.","non-dropping-particle":"","parse-names":false,"suffix":""},{"dropping-particle":"","family":"Al-Husseini","given":"Muneer J.","non-dropping-particle":"","parse-names":false,"suffix":""},{"dropping-particle":"","family":"Ruhban","given":"Inas A.","non-dropping-particle":"","parse-names":false,"suffix":""},{"dropping-particle":"","family":"Sonbol","given":"Mohamad Bassam","non-dropping-particle":"","parse-names":false,"suffix":""},{"dropping-particle":"","family":"Ho","given":"Thai H.","non-dropping-particle":"","parse-names":false,"suffix":""}],"container-title":"Clinical Genitourinary Cancer","id":"ITEM-1","issue":"1","issued":{"date-parts":[["2019"]]},"page":"46-75","title":"Trends in Renal-Cell Carcinoma Incidence and Mortality in the United States in the Last 2 Decades: A SEER-Based Study","type":"article-journal","volume":"17"},"uris":["http://www.mendeley.com/documents/?uuid=94318964-1d33-4b4e-84ad-aae8bdc4f651"]}],"mendeley":{"formattedCitation":"&lt;sup&gt;1&lt;/sup&gt;","plainTextFormattedCitation":"1","previouslyFormattedCitation":"&lt;sup&gt;1&lt;/sup&gt;"},"properties":{"noteIndex":0},"schema":"https://github.com/citation-style-language/schema/raw/master/csl-citation.json"}</w:instrText>
      </w:r>
      <w:r w:rsidR="00EC70F5" w:rsidRPr="0002326A">
        <w:rPr>
          <w:rFonts w:ascii="Arial" w:hAnsi="Arial" w:cs="Arial"/>
          <w:sz w:val="22"/>
          <w:szCs w:val="22"/>
        </w:rPr>
        <w:fldChar w:fldCharType="separate"/>
      </w:r>
      <w:r w:rsidR="003E01D3" w:rsidRPr="003E01D3">
        <w:rPr>
          <w:rFonts w:ascii="Arial" w:hAnsi="Arial" w:cs="Arial"/>
          <w:noProof/>
          <w:sz w:val="22"/>
          <w:szCs w:val="22"/>
          <w:vertAlign w:val="superscript"/>
        </w:rPr>
        <w:t>1</w:t>
      </w:r>
      <w:r w:rsidR="00EC70F5" w:rsidRPr="0002326A">
        <w:rPr>
          <w:rFonts w:ascii="Arial" w:hAnsi="Arial" w:cs="Arial"/>
          <w:sz w:val="22"/>
          <w:szCs w:val="22"/>
        </w:rPr>
        <w:fldChar w:fldCharType="end"/>
      </w:r>
      <w:del w:id="2" w:author="Borcherding, Nicholas (CCOM Student)" w:date="2020-11-02T13:19:00Z">
        <w:r w:rsidRPr="0002326A" w:rsidDel="003E01D3">
          <w:rPr>
            <w:rFonts w:ascii="Arial" w:hAnsi="Arial" w:cs="Arial"/>
            <w:sz w:val="22"/>
            <w:szCs w:val="22"/>
          </w:rPr>
          <w:delText>.</w:delText>
        </w:r>
      </w:del>
      <w:r w:rsidRPr="0002326A">
        <w:rPr>
          <w:rFonts w:ascii="Arial" w:hAnsi="Arial" w:cs="Arial"/>
          <w:sz w:val="22"/>
          <w:szCs w:val="22"/>
        </w:rPr>
        <w:t xml:space="preserve"> </w:t>
      </w:r>
      <w:r w:rsidRPr="0002326A">
        <w:rPr>
          <w:rFonts w:ascii="Arial" w:hAnsi="Arial" w:cs="Arial"/>
          <w:color w:val="000000"/>
          <w:sz w:val="22"/>
          <w:szCs w:val="22"/>
        </w:rPr>
        <w:t>ccRCC represents an immune sensitive tumor type</w:t>
      </w:r>
      <w:r w:rsidR="006123B1">
        <w:rPr>
          <w:rFonts w:ascii="Arial" w:hAnsi="Arial" w:cs="Arial"/>
          <w:color w:val="000000"/>
          <w:sz w:val="22"/>
          <w:szCs w:val="22"/>
        </w:rPr>
        <w:t xml:space="preserve"> and is </w:t>
      </w:r>
      <w:r w:rsidRPr="0002326A">
        <w:rPr>
          <w:rFonts w:ascii="Arial" w:hAnsi="Arial" w:cs="Arial"/>
          <w:color w:val="000000"/>
          <w:sz w:val="22"/>
          <w:szCs w:val="22"/>
        </w:rPr>
        <w:t>known for early advances in systemic immunotherapy using T cell proliferation cytokine IL-2 and interferon</w:t>
      </w:r>
      <w:r w:rsidR="00564DB7" w:rsidRPr="0002326A">
        <w:rPr>
          <w:rFonts w:ascii="Arial" w:hAnsi="Arial" w:cs="Arial"/>
          <w:color w:val="000000"/>
          <w:sz w:val="22"/>
          <w:szCs w:val="22"/>
        </w:rPr>
        <w:t xml:space="preserve"> </w:t>
      </w:r>
      <w:r w:rsidR="00EC70F5" w:rsidRPr="0002326A">
        <w:rPr>
          <w:rFonts w:ascii="Arial" w:hAnsi="Arial" w:cs="Arial"/>
          <w:color w:val="000000"/>
          <w:sz w:val="22"/>
          <w:szCs w:val="22"/>
        </w:rPr>
        <w:t>(IFN)</w:t>
      </w:r>
      <w:r w:rsidR="00564DB7" w:rsidRPr="0002326A">
        <w:rPr>
          <w:rFonts w:ascii="Arial" w:hAnsi="Arial" w:cs="Arial"/>
          <w:color w:val="000000"/>
          <w:sz w:val="22"/>
          <w:szCs w:val="22"/>
        </w:rPr>
        <w:t>-</w:t>
      </w:r>
      <w:r w:rsidR="006123B1">
        <w:rPr>
          <w:rFonts w:ascii="Arial" w:hAnsi="Arial" w:cs="Arial"/>
          <w:color w:val="000000"/>
          <w:sz w:val="22"/>
          <w:szCs w:val="22"/>
        </w:rPr>
        <w:sym w:font="Symbol" w:char="F061"/>
      </w:r>
      <w:r w:rsidRPr="0002326A">
        <w:rPr>
          <w:rFonts w:ascii="Arial" w:hAnsi="Arial" w:cs="Arial"/>
          <w:color w:val="000000"/>
          <w:sz w:val="22"/>
          <w:szCs w:val="22"/>
        </w:rPr>
        <w:t>2b therapy</w:t>
      </w:r>
      <w:ins w:id="3" w:author="Borcherding, Nicholas (CCOM Student)" w:date="2020-11-02T13:19:00Z">
        <w:r w:rsidR="003E01D3">
          <w:rPr>
            <w:rFonts w:ascii="Arial" w:hAnsi="Arial" w:cs="Arial"/>
            <w:color w:val="000000"/>
            <w:sz w:val="22"/>
            <w:szCs w:val="22"/>
          </w:rPr>
          <w:t>.</w:t>
        </w:r>
      </w:ins>
      <w:del w:id="4" w:author="Borcherding, Nicholas (CCOM Student)" w:date="2020-11-02T13:19:00Z">
        <w:r w:rsidR="00564DB7" w:rsidRPr="0002326A" w:rsidDel="003E01D3">
          <w:rPr>
            <w:rFonts w:ascii="Arial" w:hAnsi="Arial" w:cs="Arial"/>
            <w:color w:val="000000"/>
            <w:sz w:val="22"/>
            <w:szCs w:val="22"/>
          </w:rPr>
          <w:delText xml:space="preserve"> </w:delText>
        </w:r>
      </w:del>
      <w:r w:rsidR="00564DB7"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{"citationItems":[{"id":"ITEM-1","itemData":{"author":[{"dropping-particle":"","family":"Koneru","given":"R","non-dropping-particle":"","parse-names":false,"suffix":""},{"dropping-particle":"","family":"Hotte","given":"S J","non-dropping-particle":"","parse-names":false,"suffix":""}],"container-title":"Current Oncology","id":"ITEM-1","issue":"Suppl 1","issued":{"date-parts":[["2009"]]},"page":"S40","publisher":"Multimed Inc.","title":"Role of cytokine therapy for renal cell carcinoma in the era of targeted agents","type":"article-journal","volume":"16"},"uris":["http://www.mendeley.com/documents/?uuid=12fbee35-585f-4c94-854f-c6af427523bf"]}],"mendeley":{"formattedCitation":"&lt;sup&gt;2&lt;/sup&gt;","plainTextFormattedCitation":"2","previouslyFormattedCitation":"&lt;sup&gt;2&lt;/sup&gt;"},"properties":{"noteIndex":0},"schema":"https://github.com/citation-style-language/schema/raw/master/csl-citation.json"}</w:instrText>
      </w:r>
      <w:r w:rsidR="00564DB7"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2</w:t>
      </w:r>
      <w:r w:rsidR="00564DB7" w:rsidRPr="0002326A">
        <w:rPr>
          <w:rFonts w:ascii="Arial" w:hAnsi="Arial" w:cs="Arial"/>
          <w:color w:val="000000"/>
          <w:sz w:val="22"/>
          <w:szCs w:val="22"/>
        </w:rPr>
        <w:fldChar w:fldCharType="end"/>
      </w:r>
      <w:del w:id="5" w:author="Borcherding, Nicholas (CCOM Student)" w:date="2020-11-02T13:19:00Z">
        <w:r w:rsidRPr="0002326A" w:rsidDel="003E01D3">
          <w:rPr>
            <w:rFonts w:ascii="Arial" w:hAnsi="Arial" w:cs="Arial"/>
            <w:color w:val="000000"/>
            <w:sz w:val="22"/>
            <w:szCs w:val="22"/>
          </w:rPr>
          <w:delText>.</w:delText>
        </w:r>
      </w:del>
      <w:r w:rsidRPr="0002326A">
        <w:rPr>
          <w:rFonts w:ascii="Arial" w:hAnsi="Arial" w:cs="Arial"/>
          <w:color w:val="000000"/>
          <w:sz w:val="22"/>
          <w:szCs w:val="22"/>
        </w:rPr>
        <w:t xml:space="preserve"> Recent novel immunotherapies targeting </w:t>
      </w:r>
      <w:r w:rsidR="006123B1">
        <w:rPr>
          <w:rFonts w:ascii="Arial" w:hAnsi="Arial" w:cs="Arial"/>
          <w:color w:val="000000"/>
          <w:sz w:val="22"/>
          <w:szCs w:val="22"/>
        </w:rPr>
        <w:t xml:space="preserve">immune </w:t>
      </w:r>
      <w:r w:rsidRPr="0002326A">
        <w:rPr>
          <w:rFonts w:ascii="Arial" w:hAnsi="Arial" w:cs="Arial"/>
          <w:color w:val="000000"/>
          <w:sz w:val="22"/>
          <w:szCs w:val="22"/>
        </w:rPr>
        <w:t>checkpoints as standard of care ha</w:t>
      </w:r>
      <w:r w:rsidR="00D710B8">
        <w:rPr>
          <w:rFonts w:ascii="Arial" w:hAnsi="Arial" w:cs="Arial"/>
          <w:color w:val="000000"/>
          <w:sz w:val="22"/>
          <w:szCs w:val="22"/>
        </w:rPr>
        <w:t xml:space="preserve">ve </w:t>
      </w:r>
      <w:r w:rsidRPr="0002326A">
        <w:rPr>
          <w:rFonts w:ascii="Arial" w:hAnsi="Arial" w:cs="Arial"/>
          <w:color w:val="000000"/>
          <w:sz w:val="22"/>
          <w:szCs w:val="22"/>
        </w:rPr>
        <w:t>transformed the treatment paradigm of ccRCC</w:t>
      </w:r>
      <w:ins w:id="6" w:author="Borcherding, Nicholas (CCOM Student)" w:date="2020-11-02T13:19:00Z">
        <w:r w:rsidR="003E01D3">
          <w:rPr>
            <w:rFonts w:ascii="Arial" w:hAnsi="Arial" w:cs="Arial"/>
            <w:color w:val="000000"/>
            <w:sz w:val="22"/>
            <w:szCs w:val="22"/>
          </w:rPr>
          <w:t>.</w:t>
        </w:r>
      </w:ins>
      <w:del w:id="7" w:author="Borcherding, Nicholas (CCOM Student)" w:date="2020-11-02T13:19:00Z">
        <w:r w:rsidR="00564DB7" w:rsidRPr="0002326A" w:rsidDel="003E01D3">
          <w:rPr>
            <w:rFonts w:ascii="Arial" w:hAnsi="Arial" w:cs="Arial"/>
            <w:color w:val="000000"/>
            <w:sz w:val="22"/>
            <w:szCs w:val="22"/>
          </w:rPr>
          <w:delText xml:space="preserve"> </w:delText>
        </w:r>
      </w:del>
      <w:r w:rsidR="00564DB7"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{"citationItems":[{"id":"ITEM-1","itemData":{"DOI":"10.1056/NEJMoa1816047","ISSN":"15334406","PMID":"30779531","abstract":"BACKGROUND:In a single-group, phase 1b trial, avelumab plus axitinib resulted in objective responses in patients with advanced renal-cell carcinoma. This phase 3 trial involving previously untreated patients with advanced renal-cell carcinoma compared avelumab plus axitinib with the standard-of-care sunitinib. METHODS: We randomly assigned patients in a 1:1 ratio to receive avelumab (10 mg per kilogram of body weight) intravenously every 2 weeks plus axitinib (5 mg) orally twice daily or sunitinib (50 mg) orally once daily for 4 weeks (6-week cycle). The two independent primary end points were progression-free survival and overall survival among patients with programmed death ligand 1 (PD-L1)-positive tumors. A key secondary end point was progression-free survival in the overall population; other end points included objective response and safety. RESULTS: A total of 886 patients were assigned to receive avelumab plus axitinib (442 patients) or sunitinib (444 patients). Among the 560 patients with PD-L1-positive tumors (63.2%), the median progression-free survival was 13.8 months with avelumab plus axitinib, as compared with 7.2 months with sunitinib (hazard ratio for disease progression or death, 0.61; 95% confidence interval [CI], 0.47 to 0.79; P0.001); in the overall population, the median progression-free survival was 13.8 months, as compared with 8.4 months (hazard ratio, 0.69; 95% CI, 0.56 to 0.84; P0.001). Among the patients with PD-L1-positive tumors, the objective response rate was 55.2% with avelumab plus axitinib and 25.5% with sunitinib; at a median follow-up for overall survival of 11.6 months and 10.7 months in the two groups, 37 patients and 44 patients had died, respectively. Adverse events during treatment occurred in 99.5% of patients in the avelumab-plus-axitinib group and in 99.3% of patients in the sunitinib group; these events were grade 3 or higher in 71.2% and 71.5% of the patients in the respective groups. CONCLUSIONS: Progression-free survival was significantly longer with avelumab plus axitinib than with sunitinib among patients who received these agents as first-line treatment for advanced renal-cell carcinoma.","author":[{"dropping-particle":"","family":"Motzer","given":"Robert J.","non-dropping-particle":"","parse-names":false,"suffix":""},{"dropping-particle":"","family":"Penkov","given":"Konstantin","non-dropping-particle":"","parse-names":false,"suffix":""},{"dropping-particle":"","family":"Haanen","given":"John","non-dropping-particle":"","parse-names":false,"suffix":""},{"dropping-particle":"","family":"Rini","given":"Brian","non-dropping-particle":"","parse-names":false,"suffix":""},{"dropping-particle":"","family":"Albiges","given":"Laurence","non-dropping-particle":"","parse-names":false,"suffix":""},{"dropping-particle":"","family":"Campbell","given":"Matthew T.","non-dropping-particle":"","parse-names":false,"suffix":""},{"dropping-particle":"","family":"Venugopal","given":"Balaji","non-dropping-particle":"","parse-names":false,"suffix":""},{"dropping-particle":"","family":"Kollmannsberger","given":"Christian","non-dropping-particle":"","parse-names":false,"suffix":""},{"dropping-particle":"","family":"Negrier","given":"Sylvie","non-dropping-particle":"","parse-names":false,"suffix":""},{"dropping-particle":"","family":"Uemura","given":"Motohide","non-dropping-particle":"","parse-names":false,"suffix":""},{"dropping-particle":"","family":"Lee","given":"Jae L.","non-dropping-particle":"","parse-names":false,"suffix":""},{"dropping-particle":"","family":"Vasiliev","given":"Aleksandr","non-dropping-particle":"","parse-names":false,"suffix":""},{"dropping-particle":"","family":"Miller","given":"Wilson H.","non-dropping-particle":"","parse-names":false,"suffix":""},{"dropping-particle":"","family":"Gurney","given":"Howard","non-dropping-particle":"","parse-names":false,"suffix":""},{"dropping-particle":"","family":"Schmidinger","given":"Manuela","non-dropping-particle":"","parse-names":false,"suffix":""},{"dropping-particle":"","family":"Larkin","given":"James","non-dropping-particle":"","parse-names":false,"suffix":""},{"dropping-particle":"","family":"Atkins","given":"Michael B.","non-dropping-particle":"","parse-names":false,"suffix":""},{"dropping-particle":"","family":"Bedke","given":"Jens","non-dropping-particle":"","parse-names":false,"suffix":""},{"dropping-particle":"","family":"Alekseev","given":"Boris","non-dropping-particle":"","parse-names":false,"suffix":""},{"dropping-particle":"","family":"Wang","given":"Jing","non-dropping-particle":"","parse-names":false,"suffix":""},{"dropping-particle":"","family":"Mariani","given":"Mariangela","non-dropping-particle":"","parse-names":false,"suffix":""},{"dropping-particle":"","family":"Robbins","given":"Paul B.","non-dropping-particle":"","parse-names":false,"suffix":""},{"dropping-particle":"","family":"Chudnovsky","given":"Aleksander","non-dropping-particle":"","parse-names":false,"suffix":""},{"dropping-particle":"","family":"Fowst","given":"Camilla","non-dropping-particle":"","parse-names":false,"suffix":""},{"dropping-particle":"","family":"Hariharan","given":"Subramanian","non-dropping-particle":"","parse-names":false,"suffix":""},{"dropping-particle":"","family":"Huang","given":"Bo","non-dropping-particle":"","parse-names":false,"suffix":""},{"dropping-particle":"","family":"Pietro","given":"Alessandra","non-dropping-particle":"Di","parse-names":false,"suffix":""},{"dropping-particle":"","family":"Choueiri","given":"Toni K.","non-dropping-particle":"","parse-names":false,"suffix":""}],"container-title":"New England Journal of Medicine","id":"ITEM-1","issue":"12","issued":{"date-parts":[["2019"]]},"page":"1103-1115","title":"Avelumab plus axitinib versus sunitinib for advanced renal-cell carcinoma","type":"article-journal","volume":"380"},"uris":["http://www.mendeley.com/documents/?uuid=523e8e8a-8dc3-423a-9dc7-7eae19365c85"]},{"id":"ITEM-2","itemData":{"ISBN":"0732-183X","author":[{"dropping-particle":"","family":"Dudani","given":"Shaan","non-dropping-particle":"","parse-names":false,"suffix":""},{"dropping-particle":"","family":"Graham","given":"Jeffrey","non-dropping-particle":"","parse-names":false,"suffix":""},{"dropping-particle":"","family":"Wells","given":"Connor","non-dropping-particle":"","parse-names":false,"suffix":""},{"dropping-particle":"","family":"Pal","given":"Sumanta K","non-dropping-particle":"","parse-names":false,"suffix":""},{"dropping-particle":"","family":"Dizman","given":"Nazli","non-dropping-particle":"","parse-names":false,"suffix":""},{"dropping-particle":"","family":"Donskov","given":"Frede","non-dropping-particle":"","parse-names":false,"suffix":""},{"dropping-particle":"","family":"Bjarnason","given":"Georg A","non-dropping-particle":"","parse-names":false,"suffix":""},{"dropping-particle":"","family":"Hansen","given":"Aaron Richard","non-dropping-particle":"","parse-names":false,"suffix":""},{"dropping-particle":"","family":"Iafolla","given":"Marco Adelmo James","non-dropping-particle":"","parse-names":false,"suffix":""},{"dropping-particle":"","family":"Vaishampayan","given":"Ulka N","non-dropping-particle":"","parse-names":false,"suffix":""}],"container-title":"Journal of Clinical Oncology","id":"ITEM-2","issue":"no. 7_suppl","issued":{"date-parts":[["2019"]]},"page":"584-584","publisher":"American Society of Clinical Oncology","title":"First-line (1L) immuno-oncology (IO) combination therapies in metastatic renal cell carcinoma (mRCC): Preliminary results from the International Metastatic Renal Cell Carcinoma Database Consortium (IMDC).","type":"article-journal","volume":"37"},"uris":["http://www.mendeley.com/documents/?uuid=b052056b-0b16-4a18-aaa6-59b4ffcca1a8"]}],"mendeley":{"formattedCitation":"&lt;sup&gt;3,4&lt;/sup&gt;","plainTextFormattedCitation":"3,4","previouslyFormattedCitation":"&lt;sup&gt;3,4&lt;/sup&gt;"},"properties":{"noteIndex":0},"schema":"https://github.com/citation-style-language/schema/raw/master/csl-citation.json"}</w:instrText>
      </w:r>
      <w:r w:rsidR="00564DB7"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3,4</w:t>
      </w:r>
      <w:r w:rsidR="00564DB7" w:rsidRPr="0002326A">
        <w:rPr>
          <w:rFonts w:ascii="Arial" w:hAnsi="Arial" w:cs="Arial"/>
          <w:color w:val="000000"/>
          <w:sz w:val="22"/>
          <w:szCs w:val="22"/>
        </w:rPr>
        <w:fldChar w:fldCharType="end"/>
      </w:r>
      <w:del w:id="8" w:author="Borcherding, Nicholas (CCOM Student)" w:date="2020-11-02T13:19:00Z">
        <w:r w:rsidRPr="0002326A" w:rsidDel="003E01D3">
          <w:rPr>
            <w:rFonts w:ascii="Arial" w:hAnsi="Arial" w:cs="Arial"/>
            <w:color w:val="000000"/>
            <w:sz w:val="22"/>
            <w:szCs w:val="22"/>
          </w:rPr>
          <w:delText>.</w:delText>
        </w:r>
      </w:del>
      <w:r w:rsidRPr="0002326A">
        <w:rPr>
          <w:rFonts w:ascii="Arial" w:hAnsi="Arial" w:cs="Arial"/>
          <w:color w:val="000000"/>
          <w:sz w:val="22"/>
          <w:szCs w:val="22"/>
        </w:rPr>
        <w:t xml:space="preserve"> However, a substantial subset of renal cancer patients do not respond to these therapies and patients who initially do </w:t>
      </w:r>
      <w:r w:rsidR="00576538">
        <w:rPr>
          <w:rFonts w:ascii="Arial" w:hAnsi="Arial" w:cs="Arial"/>
          <w:color w:val="000000"/>
          <w:sz w:val="22"/>
          <w:szCs w:val="22"/>
        </w:rPr>
        <w:t xml:space="preserve">respond </w:t>
      </w:r>
      <w:r w:rsidRPr="0002326A">
        <w:rPr>
          <w:rFonts w:ascii="Arial" w:hAnsi="Arial" w:cs="Arial"/>
          <w:color w:val="000000"/>
          <w:sz w:val="22"/>
          <w:szCs w:val="22"/>
        </w:rPr>
        <w:t>eventually progress</w:t>
      </w:r>
      <w:ins w:id="9" w:author="Borcherding, Nicholas (CCOM Student)" w:date="2020-11-02T13:28:00Z">
        <w:r w:rsidR="00371A3F">
          <w:rPr>
            <w:rFonts w:ascii="Arial" w:hAnsi="Arial" w:cs="Arial"/>
            <w:color w:val="000000"/>
            <w:sz w:val="22"/>
            <w:szCs w:val="22"/>
          </w:rPr>
          <w:t>.</w:t>
        </w:r>
      </w:ins>
      <w:del w:id="10" w:author="Borcherding, Nicholas (CCOM Student)" w:date="2020-11-02T13:28:00Z">
        <w:r w:rsidR="00A95847" w:rsidRPr="0002326A" w:rsidDel="00371A3F">
          <w:rPr>
            <w:rFonts w:ascii="Arial" w:hAnsi="Arial" w:cs="Arial"/>
            <w:color w:val="000000"/>
            <w:sz w:val="22"/>
            <w:szCs w:val="22"/>
          </w:rPr>
          <w:delText xml:space="preserve"> </w:delText>
        </w:r>
      </w:del>
      <w:r w:rsidR="00A95847"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{"citationItems":[{"id":"ITEM-1","itemData":{"DOI":"10.1016/j.cell.2015.03.030","ISSN":"10974172","abstract":"Research in two fronts has enabled the development of therapies that provide significant benefit to cancer patients. One area stems from a detailed knowledge of mutations that activate or inactivate signaling pathways that drive cancer development. This work triggered the development of targeted therapies that lead to clinical responses in the majority of patients bearing the targeted mutation, although responses are often of limited duration. In the second front are the advances in molecular immunology that unveiled the complexity of the mechanisms regulating cellular immune responses. These developments led to the successful targeting of immune checkpoints to unleash anti-tumor T cell responses, resulting in durable long-lasting responses but only in a fraction of patients. In this Review, we discuss the evolution of research in these two areas and propose that intercrossing them and increasing funding to guide research of combination of agents represent a path forward for the development of curative therapies for the majority of cancer patients.","author":[{"dropping-particle":"","family":"Sharma","given":"Padmanee","non-dropping-particle":"","parse-names":false,"suffix":""},{"dropping-particle":"","family":"Allison","given":"James P.","non-dropping-particle":"","parse-names":false,"suffix":""}],"container-title":"Cell","id":"ITEM-1","issue":"2","issued":{"date-parts":[["2015"]]},"page":"205-214","title":"Immune checkpoint targeting in cancer therapy: Toward combination strategies with curative potential","type":"article-journal","volume":"161"},"uris":["http://www.mendeley.com/documents/?uuid=4c21d846-a5c0-4325-bc7c-e2b363a38e61"]},{"id":"ITEM-2","itemData":{"DOI":"10.1158/1078-0432.CCR-14-2926","ISSN":"15573265","PMID":"25688160","abstract":"Purpose: Clear cell renal cell carcinoma (ccRCC) has shown durable responses to checkpoint blockade therapies. However, important gaps persist in the understanding of its immune micro-environment. This study aims to investigate the expression and prognostic significance of immune checkpoints in primary and metastatic ccRCC, in relation with mature dendritic cells (DC) and T-cell densities. Experimental Design: We investigated the infiltration and the localization of CD8+Tcells and mature DC, and the expression of immune checkpoints (PD-1, LAG-3, PD-L1, and PD-L2) in relation with prognosis, in 135 primary ccRCC tumors and 51 ccRCC lung metastases. RNA expression data for 496 primary ccRCC samples were used as confirmatory cohort. Results: We identify two groups of tumors with extensive CD8+ T-cell infiltrates. One group, characterized by high expression of immune checkpoints in the absence of fully functional mature DC, is associated with increased risk of disease progression. The second group, characterized by low expression of immune checkpoints and localization of mature DC in peritumoral immune aggregates (tertiary lymphoid structures), is associated with good prognosis. Conclusions: The expression of the immune checkpoints and the localization of DC in the tumor microenvironment modulate the clinical impact of CD8+ T cells in ccRCC.","author":[{"dropping-particle":"","family":"Giraldo","given":"Nicolas A.","non-dropping-particle":"","parse-names":false,"suffix":""},{"dropping-particle":"","family":"Becht","given":"Etienne","non-dropping-particle":"","parse-names":false,"suffix":""},{"dropping-particle":"","family":"Pagès","given":"Franck","non-dropping-particle":"","parse-names":false,"suffix":""},{"dropping-particle":"","family":"Skliris","given":"Georgios","non-dropping-particle":"","parse-names":false,"suffix":""},{"dropping-particle":"","family":"Verkarre","given":"Virginie","non-dropping-particle":"","parse-names":false,"suffix":""},{"dropping-particle":"","family":"Vano","given":"Yann","non-dropping-particle":"","parse-names":false,"suffix":""},{"dropping-particle":"","family":"Mejean","given":"Arnaud","non-dropping-particle":"","parse-names":false,"suffix":""},{"dropping-particle":"","family":"Saint-Aubert","given":"Nicolas","non-dropping-particle":"","parse-names":false,"suffix":""},{"dropping-particle":"","family":"Lacroix","given":"Laetitia","non-dropping-particle":"","parse-names":false,"suffix":""},{"dropping-particle":"","family":"Natario","given":"Ivo","non-dropping-particle":"","parse-names":false,"suffix":""},{"dropping-particle":"","family":"Lupo","given":"Audrey","non-dropping-particle":"","parse-names":false,"suffix":""},{"dropping-particle":"","family":"Alifano","given":"Marco","non-dropping-particle":"","parse-names":false,"suffix":""},{"dropping-particle":"","family":"Damotte","given":"Diane","non-dropping-particle":"","parse-names":false,"suffix":""},{"dropping-particle":"","family":"Cazes","given":"Aurelie","non-dropping-particle":"","parse-names":false,"suffix":""},{"dropping-particle":"","family":"Triebel","given":"Frederic","non-dropping-particle":"","parse-names":false,"suffix":""},{"dropping-particle":"","family":"Freeman","given":"Gordon J.","non-dropping-particle":"","parse-names":false,"suffix":""},{"dropping-particle":"","family":"Dieu-Nosjean","given":"Marie Caroline","non-dropping-particle":"","parse-names":false,"suffix":""},{"dropping-particle":"","family":"Oudard","given":"Stephane","non-dropping-particle":"","parse-names":false,"suffix":""},{"dropping-particle":"","family":"Fridman","given":"Wolf H.","non-dropping-particle":"","parse-names":false,"suffix":""},{"dropping-particle":"","family":"Sautés-Fridman","given":"Catherine","non-dropping-particle":"","parse-names":false,"suffix":""}],"container-title":"Clinical Cancer Research","id":"ITEM-2","issue":"13","issued":{"date-parts":[["2015"]]},"page":"3031-3040","title":"Orchestration and prognostic significance of immune checkpoints in the microenvironment of primary and metastatic renal cell cancer","type":"article-journal","volume":"21"},"uris":["http://www.mendeley.com/documents/?uuid=ec3302ef-5ce4-4969-9eec-dd95284e1655"]}],"mendeley":{"formattedCitation":"&lt;sup&gt;5,6&lt;/sup&gt;","plainTextFormattedCitation":"5,6","previouslyFormattedCitation":"&lt;sup&gt;5,6&lt;/sup&gt;"},"properties":{"noteIndex":0},"schema":"https://github.com/citation-style-language/schema/raw/master/csl-citation.json"}</w:instrText>
      </w:r>
      <w:r w:rsidR="00A95847"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5,6</w:t>
      </w:r>
      <w:r w:rsidR="00A95847" w:rsidRPr="0002326A">
        <w:rPr>
          <w:rFonts w:ascii="Arial" w:hAnsi="Arial" w:cs="Arial"/>
          <w:color w:val="000000"/>
          <w:sz w:val="22"/>
          <w:szCs w:val="22"/>
        </w:rPr>
        <w:fldChar w:fldCharType="end"/>
      </w:r>
      <w:del w:id="11" w:author="Borcherding, Nicholas (CCOM Student)" w:date="2020-11-02T13:28:00Z">
        <w:r w:rsidRPr="0002326A" w:rsidDel="00371A3F">
          <w:rPr>
            <w:rFonts w:ascii="Arial" w:hAnsi="Arial" w:cs="Arial"/>
            <w:color w:val="000000"/>
            <w:sz w:val="22"/>
            <w:szCs w:val="22"/>
          </w:rPr>
          <w:delText>.</w:delText>
        </w:r>
      </w:del>
      <w:r w:rsidRPr="0002326A">
        <w:rPr>
          <w:rFonts w:ascii="Arial" w:hAnsi="Arial" w:cs="Arial"/>
          <w:color w:val="000000"/>
          <w:sz w:val="22"/>
          <w:szCs w:val="22"/>
        </w:rPr>
        <w:t xml:space="preserve"> Cytotoxic tumor-infiltrating lymphocytes (TILs), in particular CD8</w:t>
      </w:r>
      <w:r w:rsidR="00A95847"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cells are key effectors of the adaptive anti-tumor immune response</w:t>
      </w:r>
      <w:del w:id="12" w:author="Borcherding, Nicholas (CCOM Student)" w:date="2020-11-02T13:19:00Z">
        <w:r w:rsidR="00A95847" w:rsidRPr="0002326A" w:rsidDel="003E01D3">
          <w:rPr>
            <w:rFonts w:ascii="Arial" w:hAnsi="Arial" w:cs="Arial"/>
            <w:color w:val="000000"/>
            <w:sz w:val="22"/>
            <w:szCs w:val="22"/>
          </w:rPr>
          <w:delText xml:space="preserve"> </w:delText>
        </w:r>
      </w:del>
      <w:r w:rsidR="00A95847"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{"citationItems":[{"id":"ITEM-1","itemData":{"DOI":"10.1038/nature13954","ISSN":"14764687","PMID":"25428505","abstract":"Therapies that target the programmed death-1 (PD-1) receptor have shown unprecedented rates of durable clinical responses in patients with various cancer types. One mechanism by which cancer tissues limit the host immune response is via upregulation of PD-1 ligand (PD-L1) and its ligation to PD-1 on antigen-specific CD8 + T cells (termed adaptive immune resistance). Here we show that pre-existing CD8 + T cells distinctly located at the invasive tumour margin are associated with expression of the PD-1/PD-L1 immune inhibitory axis and may predict response to therapy. We analysed samples from 46 patients with metastatic melanoma obtained before and during anti-PD-1 therapy (pembrolizumab) using quantitative immunohistochemistry, quantitative multiplex immunofluorescence, and next-generation sequencing for T-cell antigen receptors (TCRs). In serially sampled tumours, patients responding to treatment showed proliferation of intratumoral CD8 + T cells that directly correlated with radiographic reduction in tumour size. Pre-treatment samples obtained from responding patients showed higher numbers of CD8-, PD-1- and PD-L1-expressing cells at the invasive tumour margin and inside tumours, with close proximity between PD-1 and PD-L1, and a more clonal TCR repertoire. Using multivariate analysis, we established a predictive model based on CD8 expression at the invasive margin and validated the model in an independent cohort of 15 patients. Our findings indicate that tumour regression after therapeutic PD-1 blockade requires pre-existing CD8 + T cells that are negatively regulated by PD-1/PD-L1-mediated adaptive immune resistance.","author":[{"dropping-particle":"","family":"Tumeh","given":"Paul C.","non-dropping-particle":"","parse-names":false,"suffix":""},{"dropping-particle":"","family":"Harview","given":"Christina L.","non-dropping-particle":"","parse-names":false,"suffix":""},{"dropping-particle":"","family":"Yearley","given":"Jennifer H.","non-dropping-particle":"","parse-names":false,"suffix":""},{"dropping-particle":"","family":"Shintaku","given":"I. Peter","non-dropping-particle":"","parse-names":false,"suffix":""},{"dropping-particle":"","family":"Taylor","given":"Emma J.M.","non-dropping-particle":"","parse-names":false,"suffix":""},{"dropping-particle":"","family":"Robert","given":"Lidia","non-dropping-particle":"","parse-names":false,"suffix":""},{"dropping-particle":"","family":"Chmielowski","given":"Bartosz","non-dropping-particle":"","parse-names":false,"suffix":""},{"dropping-particle":"","family":"Spasic","given":"Marko","non-dropping-particle":"","parse-names":false,"suffix":""},{"dropping-particle":"","family":"Henry","given":"Gina","non-dropping-particle":"","parse-names":false,"suffix":""},{"dropping-particle":"","family":"Ciobanu","given":"Voicu","non-dropping-particle":"","parse-names":false,"suffix":""},{"dropping-particle":"","family":"West","given":"Alisha N.","non-dropping-particle":"","parse-names":false,"suffix":""},{"dropping-particle":"","family":"Carmona","given":"Manuel","non-dropping-particle":"","parse-names":false,"suffix":""},{"dropping-particle":"","family":"Kivork","given":"Christine","non-dropping-particle":"","parse-names":false,"suffix":""},{"dropping-particle":"","family":"Seja","given":"Elizabeth","non-dropping-particle":"","parse-names":false,"suffix":""},{"dropping-particle":"","family":"Cherry","given":"Grace","non-dropping-particle":"","parse-names":false,"suffix":""},{"dropping-particle":"","family":"Gutierrez","given":"Antonio J.","non-dropping-particle":"","parse-names":false,"suffix":""},{"dropping-particle":"","family":"Grogan","given":"Tristan R.","non-dropping-particle":"","parse-names":false,"suffix":""},{"dropping-particle":"","family":"Mateus","given":"Christine","non-dropping-particle":"","parse-names":false,"suffix":""},{"dropping-particle":"","family":"Tomasic","given":"Gorana","non-dropping-particle":"","parse-names":false,"suffix":""},{"dropping-particle":"","family":"Glaspy","given":"John A.","non-dropping-particle":"","parse-names":false,"suffix":""},{"dropping-particle":"","family":"Emerson","given":"Ryan O.","non-dropping-particle":"","parse-names":false,"suffix":""},{"dropping-particle":"","family":"Robins","given":"Harlan","non-dropping-particle":"","parse-names":false,"suffix":""},{"dropping-particle":"","family":"Pierce","given":"Robert H.","non-dropping-particle":"","parse-names":false,"suffix":""},{"dropping-particle":"","family":"Elashoff","given":"David A.","non-dropping-particle":"","parse-names":false,"suffix":""},{"dropping-particle":"","family":"Robert","given":"Caroline","non-dropping-particle":"","parse-names":false,"suffix":""},{"dropping-particle":"","family":"Ribas","given":"Antoni","non-dropping-particle":"","parse-names":false,"suffix":""}],"container-title":"Nature","id":"ITEM-1","issue":"7528","issued":{"date-parts":[["2014"]]},"page":"568-571","title":"PD-1 blockade induces responses by inhibiting adaptive immune resistance","type":"article-journal","volume":"515"},"uris":["http://www.mendeley.com/documents/?uuid=42e1fa45-bb91-4f37-8ccb-5304ad1c9c2f"]}],"mendeley":{"formattedCitation":"&lt;sup&gt;7&lt;/sup&gt;","plainTextFormattedCitation":"7","previouslyFormattedCitation":"&lt;sup&gt;7&lt;/sup&gt;"},"properties":{"noteIndex":0},"schema":"https://github.com/citation-style-language/schema/raw/master/csl-citation.json"}</w:instrText>
      </w:r>
      <w:r w:rsidR="00A95847"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7</w:t>
      </w:r>
      <w:r w:rsidR="00A95847" w:rsidRPr="0002326A">
        <w:rPr>
          <w:rFonts w:ascii="Arial" w:hAnsi="Arial" w:cs="Arial"/>
          <w:color w:val="000000"/>
          <w:sz w:val="22"/>
          <w:szCs w:val="22"/>
        </w:rPr>
        <w:fldChar w:fldCharType="end"/>
      </w:r>
      <w:r w:rsidRPr="0002326A">
        <w:rPr>
          <w:rFonts w:ascii="Arial" w:hAnsi="Arial" w:cs="Arial"/>
          <w:color w:val="000000"/>
          <w:sz w:val="22"/>
          <w:szCs w:val="22"/>
        </w:rPr>
        <w:t xml:space="preserve"> and abundance of CD8</w:t>
      </w:r>
      <w:r w:rsidR="00A95847"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cells in solid cancers is generally associated with better survival in cancer patients</w:t>
      </w:r>
      <w:ins w:id="13" w:author="Borcherding, Nicholas (CCOM Student)" w:date="2020-11-02T13:19:00Z">
        <w:r w:rsidR="003E01D3">
          <w:rPr>
            <w:rFonts w:ascii="Arial" w:hAnsi="Arial" w:cs="Arial"/>
            <w:color w:val="000000"/>
            <w:sz w:val="22"/>
            <w:szCs w:val="22"/>
          </w:rPr>
          <w:t>.</w:t>
        </w:r>
      </w:ins>
      <w:del w:id="14" w:author="Borcherding, Nicholas (CCOM Student)" w:date="2020-11-02T13:19:00Z">
        <w:r w:rsidR="00A95847" w:rsidRPr="0002326A" w:rsidDel="003E01D3">
          <w:rPr>
            <w:rFonts w:ascii="Arial" w:hAnsi="Arial" w:cs="Arial"/>
            <w:color w:val="000000"/>
            <w:sz w:val="22"/>
            <w:szCs w:val="22"/>
          </w:rPr>
          <w:delText xml:space="preserve"> </w:delText>
        </w:r>
      </w:del>
      <w:r w:rsidR="00A95847"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{"citationItems":[{"id":"ITEM-1","itemData":{"DOI":"10.1186/s12967-016-1029-z","ISSN":"14795876","PMID":"27650038","abstract":"The fifth \"Melanoma Bridge Meeting\" took place in Naples, December 1-5th, 2015. The main topics discussed at this meeting were: Molecular and Immuno advances, Immunotherapies and Combination Therapies, Tumor Microenvironment and Biomarkers and Immunoscore. The natural history of cancer involves interactions between the tumor and the immune system of the host. The immune infiltration at the tumor site may be indicative of host response. Significant correlations were shown between the levels of immune cell infiltration in tumors and patient's clinical outcome. Moreover, incredible progress comes from the discovery of mutation-encoded tumor neoantigens. In fact, as tumors grow, they acquire mutations that are able to influence the response of patients to immune checkpoint inhibitors. It has been demonstrated that sensitivity to PD-1 and CTLA-4 blockade in patients with advanced NSCLC and melanoma was enhanced in tumors enriched for clonal neoantigens. The road ahead is still very long, but the knowledge of the mechanisms of immune escape, the study of tumor neo-antigens as well as of tumor microenvironment and the development of new immunotherapy strategies, will make cancer a more and more treatable disease.","author":[{"dropping-particle":"","family":"Galon","given":"J.","non-dropping-particle":"","parse-names":false,"suffix":""},{"dropping-particle":"","family":"Fox","given":"B. A.","non-dropping-particle":"","parse-names":false,"suffix":""},{"dropping-particle":"","family":"Bifulco","given":"C. B.","non-dropping-particle":"","parse-names":false,"suffix":""},{"dropping-particle":"","family":"Masucci","given":"G.","non-dropping-particle":"","parse-names":false,"suffix":""},{"dropping-particle":"","family":"Rau","given":"T.","non-dropping-particle":"","parse-names":false,"suffix":""},{"dropping-particle":"","family":"Botti","given":"G.","non-dropping-particle":"","parse-names":false,"suffix":""},{"dropping-particle":"","family":"Marincola","given":"F. M.","non-dropping-particle":"","parse-names":false,"suffix":""},{"dropping-particle":"","family":"Ciliberto","given":"G.","non-dropping-particle":"","parse-names":false,"suffix":""},{"dropping-particle":"","family":"Pages","given":"F.","non-dropping-particle":"","parse-names":false,"suffix":""},{"dropping-particle":"","family":"Ascierto","given":"P. A.","non-dropping-particle":"","parse-names":false,"suffix":""},{"dropping-particle":"","family":"Capone","given":"M.","non-dropping-particle":"","parse-names":false,"suffix":""}],"container-title":"Journal of Translational Medicine","id":"ITEM-1","issue":"273","issued":{"date-parts":[["2016"]]},"title":"Immunoscore and Immunoprofiling in cancer: An update from the melanoma and immunotherapy bridge 2015","type":"article-journal","volume":"4"},"uris":["http://www.mendeley.com/documents/?uuid=256453fd-5618-4863-affe-ff400516cd23"]},{"id":"ITEM-2","itemData":{"DOI":"10.1371/journal.pone.0190158","ISSN":"19326203","abstract":"The prevalence of cytotoxic tumor infiltrating lymphocytes (TILs) has demonstrated prognostic value in multiple tumor types. In particular, CD8 counts (in combination with CD3 and CD45RO) have been shown to be superior to traditional UICC staging in colon cancer patients and higher total CD8 counts have been associated with better survival in breast cancer patients. However, immune infiltrate heterogeneity can lead to potentially significant misrepresentations of marker prevalence in routine histologic sections. We examined step sections of breast and colorectal cancer samples for CD8+ T cell prevalence by standard chromogenic immunohistochemistry to determine marker variability and inform practice of T cell biomarker assessment in formalin-fixed, paraffin-embedded (FFPE) tissue samples. Stained sections were digitally imaged and CD8+ lymphocytes within defined regions of interest (ROI) including the tumor and surrounding stroma were enumerated. Statistical analyses of CD8+ cell count variability using a linear model/ANOVA framework between patients as well as between levels within a patient sample were performed. Our results show that CD8+ T-cell distribution is highly homogeneous within a standard tissue sample in both colorectal and breast carcinomas. As such, cytotoxic T cell prevalence by immunohistochemistry on a single level or even from a subsample of biopsy fragments taken from that level can be considered representative of cytotoxic T cell infiltration for the entire tumor section within the block. These findings support the technical validity of biomarker strategies relying on CD8 immunohistochemistry.","author":[{"dropping-particle":"","family":"Ziai","given":"James","non-dropping-particle":"","parse-names":false,"suffix":""},{"dropping-particle":"","family":"Gilbert","given":"Houston N.","non-dropping-particle":"","parse-names":false,"suffix":""},{"dropping-particle":"","family":"Foreman","given":"Oded","non-dropping-particle":"","parse-names":false,"suffix":""},{"dropping-particle":"","family":"Eastham-Anderson","given":"Jeffrey","non-dropping-particle":"","parse-names":false,"suffix":""},{"dropping-particle":"","family":"Chu","given":"Felix","non-dropping-particle":"","parse-names":false,"suffix":""},{"dropping-particle":"","family":"Huseni","given":"Mahrukh","non-dropping-particle":"","parse-names":false,"suffix":""},{"dropping-particle":"","family":"Kim","given":"Jeong M.","non-dropping-particle":"","parse-names":false,"suffix":""}],"container-title":"PLoS ONE","id":"ITEM-2","issue":"1","issued":{"date-parts":[["2018"]]},"page":"e0190158","title":"CD8+ T cell infiltration in breast and colon cancer: A histologic and statistical analysis","type":"article-journal","volume":"13"},"uris":["http://www.mendeley.com/documents/?uuid=1f63b4fb-c74d-4bf0-aebd-6c57915b7126"]},{"id":"ITEM-3","itemData":{"DOI":"10.1002/cam4.1889","ISSN":"20457634","abstract":"Background: The presence of tumor-infiltrating lymphocytes (TILs) is associated with improved survival in head and neck squamous cell carcinoma. However, the prognostic value of TILs remains unclear in oral squamous cell carcinoma (OSCC). Methods: We evaluated the associations between tumor-infiltrating CD8+ T-cell density and survival in five distinct compartments in 139 OSCC cases. Results: There was a significant association between increased tumor-infiltrating CD8+ T cells and their distribution. High parenchymal CD8+ T-cell density at the invading tumor edge was associated with improved overall survival (OS) and disease-specific survival (DSS; P &lt; 0.01 and P &lt; 0.01, respectively). High stromal CD8+ T-cell density at the tumor periphery was also associated with improved recurrence-free survival (RFS; P &lt; 0.01). Cox regression analysis revealed that high stromal CD8+ T-cell density at the tumor periphery and high parenchymal CD8+ T-cell density at the invading edge were independent prognostic makers (hazard ratio: 0.38 and 0.19, 95% confidence interval, 0.18-0.80 and 0.05-0.72, P = 0.01 and 0.01, respectively) for RFS and OS, respectively. Conclusions: Assessment of CD8+ T cells at the parenchyma of the invading edge and peripheral stroma provides an indicator of tumor recurrence and prognosis.","author":[{"dropping-particle":"","family":"Shimizu","given":"Shota","non-dropping-particle":"","parse-names":false,"suffix":""},{"dropping-particle":"","family":"Hiratsuka","given":"Hiroyoshi","non-dropping-particle":"","parse-names":false,"suffix":""},{"dropping-particle":"","family":"Koike","given":"Kazushige","non-dropping-particle":"","parse-names":false,"suffix":""},{"dropping-particle":"","family":"Tsuchihashi","given":"Kei","non-dropping-particle":"","parse-names":false,"suffix":""},{"dropping-particle":"","family":"Sonoda","given":"Tomoko","non-dropping-particle":"","parse-names":false,"suffix":""},{"dropping-particle":"","family":"Ogi","given":"Kazuhiro","non-dropping-particle":"","parse-names":false,"suffix":""},{"dropping-particle":"","family":"Miyakawa","given":"Akira","non-dropping-particle":"","parse-names":false,"suffix":""},{"dropping-particle":"","family":"Kobayashi","given":"Junichi","non-dropping-particle":"","parse-names":false,"suffix":""},{"dropping-particle":"","family":"Kaneko","given":"Takeshi","non-dropping-particle":"","parse-names":false,"suffix":""},{"dropping-particle":"","family":"Igarashi","given":"Tomohiro","non-dropping-particle":"","parse-names":false,"suffix":""},{"dropping-particle":"","family":"Hasegawa","given":"Tadashi","non-dropping-particle":"","parse-names":false,"suffix":""},{"dropping-particle":"","family":"Miyazaki","given":"Akihiro","non-dropping-particle":"","parse-names":false,"suffix":""}],"container-title":"Cancer Medicine","id":"ITEM-3","issue":"1","issued":{"date-parts":[["2019"]]},"page":"80-93","title":"Tumor-infiltrating CD8+ T-cell density is an independent prognostic marker for oral squamous cell carcinoma","type":"article-journal","volume":"8"},"uris":["http://www.mendeley.com/documents/?uuid=7412592c-fc34-4a85-a909-b5f52b9942b5"]},{"id":"ITEM-4","itemData":{"DOI":"10.1016/j.jmb.2018.05.030","ISSN":"10898638","PMID":"29800567","abstract":"Immune checkpoints are a diverse set of inhibitory signals to the immune system that play a functional role in adaptive immune response and self-tolerance. Dysregulation of these pathways is a vital mechanism in the avoidance of immune destruction by tumor cells. Immune checkpoint blockade (ICB) refers to targeted strategies to disrupt the tumor co-opted immune suppression to enhance anti-tumor immunity. Cytotoxic T-lymphocyte-associated protein 4 (CTLA-4) and programmed cell death 1 (PD-1) are two immune checkpoints that have the widest range of antibody-based therapies. These therapies have gone from promising approaches to Food and Drug Administration-approved first- and second-line agents for a number of immunogenic cancers. The burgeoning investigations of ICB efficacy in blood and solid cancers have underscored the importance of identifying the predictors of response and resistance to ICB. Identification of response correlates is made complicated by the observations of mixed reactions, or different responses in multiple lesions from the same patient, and delayed responses that can occur over a year after the induction therapy. Factors that can influence response and resistance in ICB can illuminate underlying molecular mechanisms of immune activation and suppression. These same response predictors can guide the identification of patients who would benefit from ICB, reduce off-target immune-relate adverse events, and facilitate the use of combinatorial therapies to increase efficacy. Here we review the underlying principles of immune checkpoint therapy and results of single-agent ICB clinical trials, and summarize the predictors of response and resistance.","author":[{"dropping-particle":"","family":"Borcherding","given":"Nicholas","non-dropping-particle":"","parse-names":false,"suffix":""},{"dropping-particle":"","family":"Kolb","given":"Ryan","non-dropping-particle":"","parse-names":false,"suffix":""},{"dropping-particle":"","family":"Gullicksrud","given":"Jodi","non-dropping-particle":"","parse-names":false,"suffix":""},{"dropping-particle":"","family":"Vikas","given":"Praveen","non-dropping-particle":"","parse-names":false,"suffix":""},{"dropping-particle":"","family":"Zhu","given":"Yuwen","non-dropping-particle":"","parse-names":false,"suffix":""},{"dropping-particle":"","family":"Zhang","given":"Weizhou","non-dropping-particle":"","parse-names":false,"suffix":""}],"container-title":"Journal of Molecular Biology","id":"ITEM-4","issue":"14","issued":{"date-parts":[["2018"]]},"page":"2014-2029","title":"Keeping Tumors in Check: A Mechanistic Review of Clinical Response and Resistance to Immune Checkpoint Blockade in Cancer","type":"article-journal","volume":"430"},"uris":["http://www.mendeley.com/documents/?uuid=7b6eca1a-a639-41a0-9083-e940634f0114"]}],"mendeley":{"formattedCitation":"&lt;sup&gt;8–11&lt;/sup&gt;","plainTextFormattedCitation":"8–11","previouslyFormattedCitation":"&lt;sup&gt;8–11&lt;/sup&gt;"},"properties":{"noteIndex":0},"schema":"https://github.com/citation-style-language/schema/raw/master/csl-citation.json"}</w:instrText>
      </w:r>
      <w:r w:rsidR="00A95847"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8–11</w:t>
      </w:r>
      <w:r w:rsidR="00A95847" w:rsidRPr="0002326A">
        <w:rPr>
          <w:rFonts w:ascii="Arial" w:hAnsi="Arial" w:cs="Arial"/>
          <w:color w:val="000000"/>
          <w:sz w:val="22"/>
          <w:szCs w:val="22"/>
        </w:rPr>
        <w:fldChar w:fldCharType="end"/>
      </w:r>
      <w:del w:id="15" w:author="Borcherding, Nicholas (CCOM Student)" w:date="2020-11-02T13:19:00Z">
        <w:r w:rsidRPr="0002326A" w:rsidDel="003E01D3">
          <w:rPr>
            <w:rFonts w:ascii="Arial" w:hAnsi="Arial" w:cs="Arial"/>
            <w:color w:val="000000"/>
            <w:sz w:val="22"/>
            <w:szCs w:val="22"/>
          </w:rPr>
          <w:delText>.</w:delText>
        </w:r>
      </w:del>
      <w:r w:rsidRPr="0002326A">
        <w:rPr>
          <w:rFonts w:ascii="Arial" w:hAnsi="Arial" w:cs="Arial"/>
          <w:color w:val="000000"/>
          <w:sz w:val="22"/>
          <w:szCs w:val="22"/>
        </w:rPr>
        <w:t xml:space="preserve"> However, in </w:t>
      </w:r>
      <w:r w:rsidR="00576538">
        <w:rPr>
          <w:rFonts w:ascii="Arial" w:hAnsi="Arial" w:cs="Arial"/>
          <w:color w:val="000000"/>
          <w:sz w:val="22"/>
          <w:szCs w:val="22"/>
        </w:rPr>
        <w:t>cc</w:t>
      </w:r>
      <w:r w:rsidRPr="0002326A">
        <w:rPr>
          <w:rFonts w:ascii="Arial" w:hAnsi="Arial" w:cs="Arial"/>
          <w:color w:val="000000"/>
          <w:sz w:val="22"/>
          <w:szCs w:val="22"/>
        </w:rPr>
        <w:t>RCC, immune cell abundance is inversely correlated with survival, specifically TILs</w:t>
      </w:r>
      <w:r w:rsidR="006123B1">
        <w:rPr>
          <w:rFonts w:ascii="Arial" w:hAnsi="Arial" w:cs="Arial"/>
          <w:color w:val="000000"/>
          <w:sz w:val="22"/>
          <w:szCs w:val="22"/>
        </w:rPr>
        <w:t xml:space="preserve"> including CD8</w:t>
      </w:r>
      <w:r w:rsidR="006123B1" w:rsidRPr="009D2EB4">
        <w:rPr>
          <w:rFonts w:ascii="Arial" w:hAnsi="Arial" w:cs="Arial"/>
          <w:color w:val="000000"/>
          <w:sz w:val="22"/>
          <w:szCs w:val="22"/>
          <w:vertAlign w:val="superscript"/>
        </w:rPr>
        <w:t>+</w:t>
      </w:r>
      <w:r w:rsidR="006123B1">
        <w:rPr>
          <w:rFonts w:ascii="Arial" w:hAnsi="Arial" w:cs="Arial"/>
          <w:color w:val="000000"/>
          <w:sz w:val="22"/>
          <w:szCs w:val="22"/>
        </w:rPr>
        <w:t xml:space="preserve"> T cells</w:t>
      </w:r>
      <w:ins w:id="16" w:author="Borcherding, Nicholas (CCOM Student)" w:date="2020-11-02T13:19:00Z">
        <w:r w:rsidR="003E01D3">
          <w:rPr>
            <w:rFonts w:ascii="Arial" w:hAnsi="Arial" w:cs="Arial"/>
            <w:color w:val="000000"/>
            <w:sz w:val="22"/>
            <w:szCs w:val="22"/>
          </w:rPr>
          <w:t>.</w:t>
        </w:r>
      </w:ins>
      <w:del w:id="17" w:author="Borcherding, Nicholas (CCOM Student)" w:date="2020-11-02T13:19:00Z">
        <w:r w:rsidR="007C0FFB" w:rsidRPr="0002326A" w:rsidDel="003E01D3">
          <w:rPr>
            <w:rFonts w:ascii="Arial" w:hAnsi="Arial" w:cs="Arial"/>
            <w:color w:val="000000"/>
            <w:sz w:val="22"/>
            <w:szCs w:val="22"/>
          </w:rPr>
          <w:delText xml:space="preserve"> </w:delText>
        </w:r>
      </w:del>
      <w:r w:rsidR="007C0FFB"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{"citationItems":[{"id":"ITEM-1","itemData":{"DOI":"10.2217/fon-2018-0951","ISSN":"17448301","PMID":"30968729","abstract":"While many patients with early stage kidney cancer can be cured by removal of the tumor and kidney ('nephrectomy'), upward of 40% of patients can recur due to microscopic spread of the cancer prior to surgery. Adding anticancer drugs that are effective in the metastatic setting to surgery has potential to eliminate the microscopic disease and increase cure rates. The PROSPER renal cell carcinoma study is testing whether adding nivolumab, a drug that engages the immune system to better recognize, fight and eliminate the cancer, will improve disease control over surgery alone. Nivolumab will be given before and after surgery to see if it reduces the chance of the disease returning and decreases death from kidney cancer compared with patients receiving surgery only.","author":[{"dropping-particle":"","family":"Patel","given":"Hiten D.","non-dropping-particle":"","parse-names":false,"suffix":""},{"dropping-particle":"","family":"Puligandla","given":"Maneka","non-dropping-particle":"","parse-names":false,"suffix":""},{"dropping-particle":"","family":"Shuch","given":"Brian M.","non-dropping-particle":"","parse-names":false,"suffix":""},{"dropping-particle":"","family":"Leibovich","given":"Bradley C.","non-dropping-particle":"","parse-names":false,"suffix":""},{"dropping-particle":"","family":"Kapoor","given":"Anil","non-dropping-particle":"","parse-names":false,"suffix":""},{"dropping-particle":"","family":"Master","given":"Viraj A.","non-dropping-particle":"","parse-names":false,"suffix":""},{"dropping-particle":"","family":"Drake","given":"Charles G.","non-dropping-particle":"","parse-names":false,"suffix":""},{"dropping-particle":"","family":"Heng","given":"Daniel Y.C.","non-dropping-particle":"","parse-names":false,"suffix":""},{"dropping-particle":"","family":"Lara","given":"Primo N.","non-dropping-particle":"","parse-names":false,"suffix":""},{"dropping-particle":"","family":"Choueiri","given":"Toni K.","non-dropping-particle":"","parse-names":false,"suffix":""},{"dropping-particle":"","family":"Maskens","given":"Deborah","non-dropping-particle":"","parse-names":false,"suffix":""},{"dropping-particle":"","family":"Singer","given":"Eric A.","non-dropping-particle":"","parse-names":false,"suffix":""},{"dropping-particle":"","family":"Eggener","given":"Scott E.","non-dropping-particle":"","parse-names":false,"suffix":""},{"dropping-particle":"","family":"Svatek","given":"Robert S.","non-dropping-particle":"","parse-names":false,"suffix":""},{"dropping-particle":"","family":"Stadler","given":"Walter M.","non-dropping-particle":"","parse-names":false,"suffix":""},{"dropping-particle":"","family":"Cole","given":"Suzanne","non-dropping-particle":"","parse-names":false,"suffix":""},{"dropping-particle":"","family":"Signoretti","given":"Sabina","non-dropping-particle":"","parse-names":false,"suffix":""},{"dropping-particle":"","family":"Gupta","given":"Rajan T.","non-dropping-particle":"","parse-names":false,"suffix":""},{"dropping-particle":"","family":"Michaelson","given":"Marc Dror","non-dropping-particle":"","parse-names":false,"suffix":""},{"dropping-particle":"","family":"McDermott","given":"David F.","non-dropping-particle":"","parse-names":false,"suffix":""},{"dropping-particle":"","family":"Cella","given":"David","non-dropping-particle":"","parse-names":false,"suffix":""},{"dropping-particle":"","family":"Wagner","given":"Lynne I.","non-dropping-particle":"","parse-names":false,"suffix":""},{"dropping-particle":"","family":"Haas","given":"Naomi B.","non-dropping-particle":"","parse-names":false,"suffix":""},{"dropping-particle":"","family":"Carducci","given":"Michael A.","non-dropping-particle":"","parse-names":false,"suffix":""},{"dropping-particle":"","family":"Harshman","given":"Lauren C.","non-dropping-particle":"","parse-names":false,"suffix":""},{"dropping-particle":"","family":"Allaf","given":"Mohamad E.","non-dropping-particle":"","parse-names":false,"suffix":""}],"container-title":"Future Oncology","id":"ITEM-1","issue":"15","issued":{"date-parts":[["2019"]]},"page":"1683-1695","title":"The future of perioperative therapy in advanced renal cell carcinoma: How can we PROSPER?","type":"article-journal","volume":"15"},"uris":["http://www.mendeley.com/documents/?uuid=b5666e1f-6377-4972-abc5-5a90640ecc04"]},{"id":"ITEM-2","itemData":{"ISSN":"00085472","abstract":"Tumor-infiltrating lymphocytes, particularly CD8+ T cells, could be a manifestation of antitumor immunity. We clinicopathologically analyzed the biological significance of tumor-infiltrating lymphocytes in 221 patients with renal cell carcinoma without preoperative treatments. More abundant infiltration of tumor tissue not only by CD8+ but also CD4+ T cells was associated with shorter survival of the patients, because of the positive correlation between the number of lymphocytes and representative tumor grade factors. This suggests that immune cell reactions are more pronounced as the tumor grade/biological malignancy progresses, probably because of increased antigenicity of tumor cells. We next analyzed the proliferative activity of CD8+ T cells that infiltrated in tumor cell nests, which could also reflect antitumor immunity. Higher labeling index of Ki-67, a proliferation-associated antigen, among CD8+ T cells in contact to tumor cells was associated with a longer survival by both uni and multivariate analyses. Our data in human renal cell carcinoma suggest that infiltration of tumor tissue by T cells itself does not denote the efficacy of antitumor immunity because of its dependence on the biological malignancy of tumor cells, but infiltration of tumor tissue by CD8+ T cells bearing more pronounced proliferative activity could reflect effective antitumor immunity. This concept would be important for future immunotherapy of human cancer.","author":[{"dropping-particle":"","family":"Nakano","given":"Osamu","non-dropping-particle":"","parse-names":false,"suffix":""},{"dropping-particle":"","family":"Naito","given":"Yoshitaka","non-dropping-particle":"","parse-names":false,"suffix":""},{"dropping-particle":"","family":"Nagura","given":"Hiroshi","non-dropping-particle":"","parse-names":false,"suffix":""},{"dropping-particle":"","family":"Ohtani","given":"Haruo","non-dropping-particle":"","parse-names":false,"suffix":""},{"dropping-particle":"","family":"Nakano","given":"Osamu","non-dropping-particle":"","parse-names":false,"suffix":""},{"dropping-particle":"","family":"Sato","given":"Makoto","non-dropping-particle":"","parse-names":false,"suffix":""},{"dropping-particle":"","family":"Suzuki","given":"Kenichi","non-dropping-particle":"","parse-names":false,"suffix":""},{"dropping-particle":"","family":"Orikasa","given":"Seiichi","non-dropping-particle":"","parse-names":false,"suffix":""},{"dropping-particle":"","family":"Aizawa","given":"Masataka","non-dropping-particle":"","parse-names":false,"suffix":""},{"dropping-particle":"","family":"Suzuki","given":"Yasuyoshi","non-dropping-particle":"","parse-names":false,"suffix":""},{"dropping-particle":"","family":"Shintaku","given":"Ichirou","non-dropping-particle":"","parse-names":false,"suffix":""}],"container-title":"Cancer Research","id":"ITEM-2","issue":"13","issued":{"date-parts":[["2001"]]},"page":"5132-5136","title":"Proliferative activity of intratumoral CD8+ T-lymphocytes as a prognostic factor in human renal cell carcinoma: Clinicopathologic demonstration of antitumor immunity","type":"article-journal","volume":"61"},"uris":["http://www.mendeley.com/documents/?uuid=bfd43a63-9c57-4731-8476-c9271b9b9144"]},{"id":"ITEM-3","itemData":{"DOI":"10.18632/oncotarget.4572","ISSN":"19492553","PMID":"26317902","abstract":"Renal cell carcinoma (RCC) is one of the most chemo- and radio-resistant malignancies, with poor associated patient survival if the disease metastasizes. With recent advances in immunotherapy, particularly with PD-1/PD-L1 blockade, outcomes are improving, but a substantial subset of patients does not respond to the new agents. Identifying such patients and improving the therapeutic ratio has been a challenge, although much effort has been made to study PD-1/PD-L1 status in pre-treatment tumor. However, tumor infiltrating lymphocyte (TIL) content might also be predictive of response, and our goal was to characterize TIL content and PD-L1 expression in RCC tumors from various anatomic sites. Utilizing a quantitative immunofluorescence technique, TIL subsets were examined in matched primary and metastatic specimens. In metastatic specimens, we found an association between low CD8+ to Foxp3+ T-cell ratios and high levels of PD-L1. High PD-L1-expressing metastases were also found to be associated with tumors that were high in both CD4+ and Foxp3+ T-cell content. Taken together these results provide the basis for combining agents that target the PD-1/PD-L1 pathway with agonist of immune activation, particularly in treating RCC metastases with unfavorable tumor characteristics and microenvironment. In addition, CD8+ TIL density and CD8:Foxp3 T-cell ratio were higher in primary than metastatic specimens, supporting the need to assess distant sites for predictive biomarkers when treating disseminated disease.","author":[{"dropping-particle":"","family":"Baine","given":"Marina K.","non-dropping-particle":"","parse-names":false,"suffix":""},{"dropping-particle":"","family":"Turcu","given":"Gabriela","non-dropping-particle":"","parse-names":false,"suffix":""},{"dropping-particle":"","family":"Zito","given":"Christopher R.","non-dropping-particle":"","parse-names":false,"suffix":""},{"dropping-particle":"","family":"Adeniran","given":"Adebowale J.","non-dropping-particle":"","parse-names":false,"suffix":""},{"dropping-particle":"","family":"Camp","given":"Robert L.","non-dropping-particle":"","parse-names":false,"suffix":""},{"dropping-particle":"","family":"Chen","given":"Lieping","non-dropping-particle":"","parse-names":false,"suffix":""},{"dropping-particle":"","family":"Kluger","given":"Harriet M.","non-dropping-particle":"","parse-names":false,"suffix":""},{"dropping-particle":"","family":"Jilaveanu","given":"Lucia B.","non-dropping-particle":"","parse-names":false,"suffix":""}],"container-title":"Oncotarget","id":"ITEM-3","issue":"28","issued":{"date-parts":[["2015"]]},"page":"24990","title":"Characterization of tumor infiltrating lymphocytes in paired primary and metastatic renal cell carcinoma specimens","type":"article-journal","volume":"6"},"uris":["http://www.mendeley.com/documents/?uuid=09185eb4-de1a-40f8-bf7f-e73ceb6b174f"]},{"id":"ITEM-4","itemData":{"DOI":"10.1038/s41591-020-0839-y","ISSN":"1546170X","PMID":"32472114","abstract":"PD-1 blockade has transformed the management of advanced clear cell renal cell carcinoma (ccRCC), but the drivers and resistors of the PD-1 response remain incompletely elucidated. Here, we analyzed 592 tumors from patients with advanced ccRCC enrolled in prospective clinical trials of treatment with PD-1 blockade by whole-exome and RNA sequencing, integrated with immunofluorescence analysis, to uncover the immunogenomic determinants of the therapeutic response. Although conventional genomic markers (such as tumor mutation burden and neoantigen load) and the degree of CD8+ T cell infiltration were not associated with clinical response, we discovered numerous chromosomal alterations associated with response or resistance to PD-1 blockade. These advanced ccRCC tumors were highly CD8+ T cell infiltrated, with only 27% having a non-infiltrated phenotype. Our analysis revealed that infiltrated tumors are depleted of favorable PBRM1 mutations and enriched for unfavorable chromosomal losses of 9p21.3, as compared with non-infiltrated tumors, demonstrating how the potential interplay of immunophenotypes with somatic alterations impacts therapeutic efficacy.","author":[{"dropping-particle":"","family":"Braun","given":"David A.","non-dropping-particle":"","parse-names":false,"suffix":""},{"dropping-particle":"","family":"Hou","given":"Yue","non-dropping-particle":"","parse-names":false,"suffix":""},{"dropping-particle":"","family":"Bakouny","given":"Ziad","non-dropping-particle":"","parse-names":false,"suffix":""},{"dropping-particle":"","family":"Ficial","given":"Miriam","non-dropping-particle":"","parse-names":false,"suffix":""},{"dropping-particle":"","family":"Sant’ Angelo","given":"Miriam","non-dropping-particle":"","parse-names":false,"suffix":""},{"dropping-particle":"","family":"Forman","given":"Juliet","non-dropping-particle":"","parse-names":false,"suffix":""},{"dropping-particle":"","family":"Ross-Macdonald","given":"Petra","non-dropping-particle":"","parse-names":false,"suffix":""},{"dropping-particle":"","family":"Berger","given":"Ashton C.","non-dropping-particle":"","parse-names":false,"suffix":""},{"dropping-particle":"","family":"Jegede","given":"Opeyemi A.","non-dropping-particle":"","parse-names":false,"suffix":""},{"dropping-particle":"","family":"Elagina","given":"Liudmilla","non-dropping-particle":"","parse-names":false,"suffix":""},{"dropping-particle":"","family":"Steinharter","given":"John","non-dropping-particle":"","parse-names":false,"suffix":""},{"dropping-particle":"","family":"Sun","given":"Maxine","non-dropping-particle":"","parse-names":false,"suffix":""},{"dropping-particle":"","family":"Wind-Rotolo","given":"Megan","non-dropping-particle":"","parse-names":false,"suffix":""},{"dropping-particle":"","family":"Pignon","given":"Jean Christophe","non-dropping-particle":"","parse-names":false,"suffix":""},{"dropping-particle":"","family":"Cherniack","given":"Andrew D.","non-dropping-particle":"","parse-names":false,"suffix":""},{"dropping-particle":"","family":"Lichtenstein","given":"Lee","non-dropping-particle":"","parse-names":false,"suffix":""},{"dropping-particle":"","family":"Neuberg","given":"Donna","non-dropping-particle":"","parse-names":false,"suffix":""},{"dropping-particle":"","family":"Catalano","given":"Paul","non-dropping-particle":"","parse-names":false,"suffix":""},{"dropping-particle":"","family":"Freeman","given":"Gordon J.","non-dropping-particle":"","parse-names":false,"suffix":""},{"dropping-particle":"","family":"Sharpe","given":"Arlene H.","non-dropping-particle":"","parse-names":false,"suffix":""},{"dropping-particle":"","family":"McDermott","given":"David F.","non-dropping-particle":"","parse-names":false,"suffix":""},{"dropping-particle":"","family":"Allen","given":"Eliezer M.","non-dropping-particle":"Van","parse-names":false,"suffix":""},{"dropping-particle":"","family":"Signoretti","given":"Sabina","non-dropping-particle":"","parse-names":false,"suffix":""},{"dropping-particle":"","family":"Wu","given":"Catherine J.","non-dropping-particle":"","parse-names":false,"suffix":""},{"dropping-particle":"","family":"Shukla","given":"Sachet A.","non-dropping-particle":"","parse-names":false,"suffix":""},{"dropping-particle":"","family":"Choueiri","given":"Toni K.","non-dropping-particle":"","parse-names":false,"suffix":""}],"container-title":"Nature Medicine","id":"ITEM-4","issued":{"date-parts":[["2020"]]},"page":"909-918","title":"Interplay of somatic alterations and immune infiltration modulates response to PD-1 blockade in advanced clear cell renal cell carcinoma","type":"article-journal","volume":"26"},"uris":["http://www.mendeley.com/documents/?uuid=54b204e6-ffc5-4c35-a4ba-366baecb1428"]}],"mendeley":{"formattedCitation":"&lt;sup&gt;12–15&lt;/sup&gt;","plainTextFormattedCitation":"12–15","previouslyFormattedCitation":"&lt;sup&gt;12–15&lt;/sup&gt;"},"properties":{"noteIndex":0},"schema":"https://github.com/citation-style-language/schema/raw/master/csl-citation.json"}</w:instrText>
      </w:r>
      <w:r w:rsidR="007C0FF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12–15</w:t>
      </w:r>
      <w:r w:rsidR="007C0FFB" w:rsidRPr="0002326A">
        <w:rPr>
          <w:rFonts w:ascii="Arial" w:hAnsi="Arial" w:cs="Arial"/>
          <w:color w:val="000000"/>
          <w:sz w:val="22"/>
          <w:szCs w:val="22"/>
        </w:rPr>
        <w:fldChar w:fldCharType="end"/>
      </w:r>
      <w:del w:id="18" w:author="Borcherding, Nicholas (CCOM Student)" w:date="2020-11-02T13:19:00Z">
        <w:r w:rsidRPr="0002326A" w:rsidDel="003E01D3">
          <w:rPr>
            <w:rFonts w:ascii="Arial" w:hAnsi="Arial" w:cs="Arial"/>
            <w:color w:val="000000"/>
            <w:sz w:val="22"/>
            <w:szCs w:val="22"/>
          </w:rPr>
          <w:delText>.</w:delText>
        </w:r>
      </w:del>
      <w:r w:rsidRPr="0002326A">
        <w:rPr>
          <w:rFonts w:ascii="Arial" w:hAnsi="Arial" w:cs="Arial"/>
          <w:color w:val="000000"/>
          <w:sz w:val="22"/>
          <w:szCs w:val="22"/>
        </w:rPr>
        <w:t xml:space="preserve"> Biomarker analysis results from recent clinical trials also supported the negative prognostic significance of T cell infiltrate</w:t>
      </w:r>
      <w:r w:rsidR="006123B1">
        <w:rPr>
          <w:rFonts w:ascii="Arial" w:hAnsi="Arial" w:cs="Arial"/>
          <w:color w:val="000000"/>
          <w:sz w:val="22"/>
          <w:szCs w:val="22"/>
        </w:rPr>
        <w:t>s</w:t>
      </w:r>
      <w:r w:rsidRPr="0002326A">
        <w:rPr>
          <w:rFonts w:ascii="Arial" w:hAnsi="Arial" w:cs="Arial"/>
          <w:color w:val="000000"/>
          <w:sz w:val="22"/>
          <w:szCs w:val="22"/>
        </w:rPr>
        <w:t xml:space="preserve"> in the absence of immunotherapy</w:t>
      </w:r>
      <w:r w:rsidR="007C0FFB" w:rsidRPr="0002326A">
        <w:rPr>
          <w:rFonts w:ascii="Arial" w:hAnsi="Arial" w:cs="Arial"/>
          <w:color w:val="000000"/>
          <w:sz w:val="22"/>
          <w:szCs w:val="22"/>
        </w:rPr>
        <w:t xml:space="preserve"> </w:t>
      </w:r>
      <w:r w:rsidR="006123B1">
        <w:rPr>
          <w:rFonts w:ascii="Arial" w:hAnsi="Arial" w:cs="Arial"/>
          <w:color w:val="000000"/>
          <w:sz w:val="22"/>
          <w:szCs w:val="22"/>
        </w:rPr>
        <w:t>with</w:t>
      </w:r>
      <w:r w:rsidR="006123B1" w:rsidRPr="0002326A">
        <w:rPr>
          <w:rFonts w:ascii="Arial" w:hAnsi="Arial" w:cs="Arial"/>
          <w:color w:val="000000"/>
          <w:sz w:val="22"/>
          <w:szCs w:val="22"/>
        </w:rPr>
        <w:t>in treatment-naïve ccRCC patients</w:t>
      </w:r>
      <w:ins w:id="19" w:author="Borcherding, Nicholas (CCOM Student)" w:date="2020-11-02T13:19:00Z">
        <w:r w:rsidR="003E01D3">
          <w:rPr>
            <w:rFonts w:ascii="Arial" w:hAnsi="Arial" w:cs="Arial"/>
            <w:color w:val="000000"/>
            <w:sz w:val="22"/>
            <w:szCs w:val="22"/>
          </w:rPr>
          <w:t>.</w:t>
        </w:r>
      </w:ins>
      <w:del w:id="20" w:author="Borcherding, Nicholas (CCOM Student)" w:date="2020-11-02T13:19:00Z">
        <w:r w:rsidR="006123B1" w:rsidRPr="0002326A" w:rsidDel="003E01D3">
          <w:rPr>
            <w:rFonts w:ascii="Arial" w:hAnsi="Arial" w:cs="Arial"/>
            <w:color w:val="000000"/>
            <w:sz w:val="22"/>
            <w:szCs w:val="22"/>
          </w:rPr>
          <w:delText xml:space="preserve"> </w:delText>
        </w:r>
      </w:del>
      <w:r w:rsidR="007C0FFB"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{"citationItems":[{"id":"ITEM-1","itemData":{"DOI":"10.1200/jco.2019.37.15_suppl.101","ISSN":"0732-183X","abstract":"101 Background: The phase 3 JAVELIN Renal 101 trial in previously untreated patients (pts) with aRCC demonstrated a progression-free survival (PFS) benefit and higher objective response rate with A+Ax vs S (Motzer, ESMO 2018; LBA6_PR). Here, we report outcomes from biomarker analyses of baseline tumor samples. Methods: We correlated efficacy with the results of molecular analyses of tissue samples from all 886 pts enrolled in JAVELIN Renal 101. Nephrectomy or tumor samples were characterized by immunohistochemistry (CD8 and PD-L1), whole-exome sequencing (WES), and RNAseq. WES and RNAseq were used to examine somatic mutations and analyze relevant gene expression signatures (GES) in relation to clinical outcomes. GES analyses included published and de novo signatures: effector T cell (T eff ), angiogenesis (angio),T cell-inflamed (T inf ), and a novel immune-related signature incorporating pathway indicators for T- and NK-cell activation and IFNγ signaling, among others. Results: PD-L1 expression (≥1% immune cells) was associated with the longest PFS in the A+Ax arm and the shortest in the S arm (HR, 0.63; 95% CI, 0.49, 0.81). Significant treatment arm–specific differences in PFS were observed relative to wildtype when mutations in genes such as CD1631L, PTEN, or DNMT1 were present. Tumor mutational burden did not distinguish pts with respect to PFS. High-angio GES was associated with significantly improved PFS in the S arm but did not differentiate PFS in the A+Ax arm. In the low-angio subset, A+Ax improved PFS vs S. Pts with high T eff and T inf in the A+Ax arm had longer PFS vs the S arm. In the A+Ax arm, PFS was enhanced in patients with immune GES–positive tumors vs those in the negative group (HR, 0.63; 95% CI, 0.46, 0.86; 2-sided p = 0.004), as well as in an independent dataset (JAVELIN Renal 100; Choueiri, Lancet Oncol, 2018) (HR, 0.46; 95% CI, 0.20, 1.05; 2-sided p = 0.064). Updated efficacy, including overall survival, will be presented. Conclusions: These findings define molecular features that differentiate therapy-specific outcomes in first-line aRCC and may inform personalized therapy strategies for pts with aRCC. Funding: Pfizer and Merck KGaA. Clinical trial information: NCT02684006.","author":[{"dropping-particle":"","family":"Choueiri","given":"Toni K.","non-dropping-particle":"","parse-names":false,"suffix":""},{"dropping-particle":"","family":"Albiges","given":"Laurence","non-dropping-particle":"","parse-names":false,"suffix":""},{"dropping-particle":"","family":"Haanen","given":"John B. A. G.","non-dropping-particle":"","parse-names":false,"suffix":""},{"dropping-particle":"","family":"Larkin","given":"James M.G.","non-dropping-particle":"","parse-names":false,"suffix":""},{"dropping-particle":"","family":"Uemura","given":"Motohide","non-dropping-particle":"","parse-names":false,"suffix":""},{"dropping-particle":"","family":"Pal","given":"Sumanta K.","non-dropping-particle":"","parse-names":false,"suffix":""},{"dropping-particle":"","family":"Gravis","given":"Gwenaelle","non-dropping-particle":"","parse-names":false,"suffix":""},{"dropping-particle":"","family":"Campbell","given":"Matthew T","non-dropping-particle":"","parse-names":false,"suffix":""},{"dropping-particle":"","family":"Penkov","given":"Konstantin","non-dropping-particle":"","parse-names":false,"suffix":""},{"dropping-particle":"","family":"Lee","given":"Jae-Lyun","non-dropping-particle":"","parse-names":false,"suffix":""},{"dropping-particle":"","family":"Ching","given":"Keith A.","non-dropping-particle":"","parse-names":false,"suffix":""},{"dropping-particle":"","family":"Mu","given":"Xinmeng Jasmine","non-dropping-particle":"","parse-names":false,"suffix":""},{"dropping-particle":"","family":"Wang","given":"Xiao","non-dropping-particle":"","parse-names":false,"suffix":""},{"dropping-particle":"","family":"Zhang","given":"Weidong","non-dropping-particle":"","parse-names":false,"suffix":""},{"dropping-particle":"","family":"Wang","given":"Jing","non-dropping-particle":"","parse-names":false,"suffix":""},{"dropping-particle":"","family":"Chudnovsky","given":"Aleksander","non-dropping-particle":"","parse-names":false,"suffix":""},{"dropping-particle":"","family":"Pietro","given":"Alessandra","non-dropping-particle":"di","parse-names":false,"suffix":""},{"dropping-particle":"","family":"Robbins","given":"Paul B.","non-dropping-particle":"","parse-names":false,"suffix":""},{"dropping-particle":"","family":"Motzer","given":"Robert J.","non-dropping-particle":"","parse-names":false,"suffix":""}],"container-title":"Journal of Clinical Oncology","id":"ITEM-1","issue":"15_suppl","issued":{"date-parts":[["2019"]]},"page":"101","title":"Biomarker analyses from JAVELIN Renal 101: Avelumab + axitinib (A+Ax) versus sunitinib (S) in advanced renal cell carcinoma (aRCC).","type":"article-journal","volume":"37"},"uris":["http://www.mendeley.com/documents/?uuid=7fe8f273-6edf-4319-a0fa-64681fe8396f"]},{"id":"ITEM-2","itemData":{"DOI":"10.1016/S1470-2045(18)30107-4","ISSN":"14745488","PMID":"29530667","abstract":"Background: The combination of an immune checkpoint inhibitor and a VEGF pathway inhibitor to treat patients with advanced renal-cell carcinoma might increase the clinical benefit of these drugs compared with their use alone. Here, we report preliminary results for the combination of avelumab, an IgG1 monoclonal antibody against the programmed cell death protein ligand PD-L1, and axitinib, a VEGF receptor inhibitor approved for second-line treatment of advanced renal-cell carcinoma, in treatment-naive patients with advanced renal-cell carcinoma. Methods: The JAVELIN Renal 100 study is an ongoing open-label, multicentre, dose-finding, and dose-expansion, phase 1b study, done in 14 centres in the USA, UK, and Japan. Eligible patients were aged 18 years or older (≥20 years in Japan) and had histologically or cytologically confirmed advanced renal-cell carcinoma with clear-cell component, life expectancy of at least 3 months, an Eastern Cooperative Oncology Group performance status of 1 or less, received no previous systemic treatment for advanced renal cell carcinoma, and had a resected primary tumour. Patients enrolled into the dose-finding phase received 5 mg axitinib orally twice daily for 7 days, followed by combination therapy with 10 mg/kg avelumab intravenously every 2 weeks and 5 mg axitinib orally twice daily. Based on the pharmacokinetic data from the dose-finding phase, ten additional patients were enrolled into the dose-expansion phase and assigned to this regimen. The other patients in the dose-expansion phase started taking combination therapy directly. The primary endpoint was dose-limiting toxicities in the first 4 weeks (two cycles) of treatment with avelumab plus axitinib. Safety and antitumour activity analyses were done in all patients who received at least one dose of avelumab or axitinib. This trial is registered with ClinicalTrials.gov, number NCT02493751. Findings: Between Oct 30, 2015, and Sept 30, 2016, we enrolled six patients into the dose-finding phase and 49 into the dose-expansion phase of the study. One dose-limiting toxicity of grade 3 proteinuria due to axitinib was reported among the six patients treated during the dose-finding phase. At the cutoff date (April 13, 2017), six (100%, 95% CI 54–100) of six patients in the dose-finding phase and 26 (53%, 38–68) of 49 patients in the dose-expansion phase had confirmed objective responses (32 [58%, 44–71] of all 55 patients). 32 (58%) of 55 patients had grade 3 or worse treatme…","author":[{"dropping-particle":"","family":"Choueiri","given":"Toni K.","non-dropping-particle":"","parse-names":false,"suffix":""},{"dropping-particle":"","family":"Larkin","given":"James","non-dropping-particle":"","parse-names":false,"suffix":""},{"dropping-particle":"","family":"Oya","given":"Mototsugu","non-dropping-particle":"","parse-names":false,"suffix":""},{"dropping-particle":"","family":"Thistlethwaite","given":"Fiona","non-dropping-particle":"","parse-names":false,"suffix":""},{"dropping-particle":"","family":"Martignoni","given":"Marcella","non-dropping-particle":"","parse-names":false,"suffix":""},{"dropping-particle":"","family":"Nathan","given":"Paul","non-dropping-particle":"","parse-names":false,"suffix":""},{"dropping-particle":"","family":"Powles","given":"Thomas","non-dropping-particle":"","parse-names":false,"suffix":""},{"dropping-particle":"","family":"McDermott","given":"David","non-dropping-particle":"","parse-names":false,"suffix":""},{"dropping-particle":"","family":"Robbins","given":"Paul B.","non-dropping-particle":"","parse-names":false,"suffix":""},{"dropping-particle":"","family":"Chism","given":"David D.","non-dropping-particle":"","parse-names":false,"suffix":""},{"dropping-particle":"","family":"Cho","given":"Daniel","non-dropping-particle":"","parse-names":false,"suffix":""},{"dropping-particle":"","family":"Atkins","given":"Michael B.","non-dropping-particle":"","parse-names":false,"suffix":""},{"dropping-particle":"","family":"Gordon","given":"Michael S.","non-dropping-particle":"","parse-names":false,"suffix":""},{"dropping-particle":"","family":"Gupta","given":"Sumati","non-dropping-particle":"","parse-names":false,"suffix":""},{"dropping-particle":"","family":"Uemura","given":"Hirotsugu","non-dropping-particle":"","parse-names":false,"suffix":""},{"dropping-particle":"","family":"Tomita","given":"Yoshihiko","non-dropping-particle":"","parse-names":false,"suffix":""},{"dropping-particle":"","family":"Compagnoni","given":"Anna","non-dropping-particle":"","parse-names":false,"suffix":""},{"dropping-particle":"","family":"Fowst","given":"Camilla","non-dropping-particle":"","parse-names":false,"suffix":""},{"dropping-particle":"","family":"Pietro","given":"Alessandra","non-dropping-particle":"di","parse-names":false,"suffix":""},{"dropping-particle":"","family":"Rini","given":"Brian I.","non-dropping-particle":"","parse-names":false,"suffix":""}],"container-title":"The Lancet Oncology","id":"ITEM-2","issue":"4","issued":{"date-parts":[["2018"]]},"page":"451-460","title":"Preliminary results for avelumab plus axitinib as first-line therapy in patients with advanced clear-cell renal-cell carcinoma (JAVELIN Renal 100): an open-label, dose-finding and dose-expansion, phase 1b trial","type":"article-journal","volume":"19"},"uris":["http://www.mendeley.com/documents/?uuid=74fd5f47-4484-464d-98bc-8304f4d4ab5d"]}],"mendeley":{"formattedCitation":"&lt;sup&gt;16,17&lt;/sup&gt;","plainTextFormattedCitation":"16,17","previouslyFormattedCitation":"&lt;sup&gt;16,17&lt;/sup&gt;"},"properties":{"noteIndex":0},"schema":"https://github.com/citation-style-language/schema/raw/master/csl-citation.json"}</w:instrText>
      </w:r>
      <w:r w:rsidR="007C0FF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16,17</w:t>
      </w:r>
      <w:r w:rsidR="007C0FFB" w:rsidRPr="0002326A">
        <w:rPr>
          <w:rFonts w:ascii="Arial" w:hAnsi="Arial" w:cs="Arial"/>
          <w:color w:val="000000"/>
          <w:sz w:val="22"/>
          <w:szCs w:val="22"/>
        </w:rPr>
        <w:fldChar w:fldCharType="end"/>
      </w:r>
      <w:del w:id="21" w:author="Borcherding, Nicholas (CCOM Student)" w:date="2020-11-02T13:19:00Z">
        <w:r w:rsidRPr="0002326A" w:rsidDel="003E01D3">
          <w:rPr>
            <w:rFonts w:ascii="Arial" w:hAnsi="Arial" w:cs="Arial"/>
            <w:color w:val="000000"/>
            <w:sz w:val="22"/>
            <w:szCs w:val="22"/>
          </w:rPr>
          <w:delText>.</w:delText>
        </w:r>
      </w:del>
      <w:r w:rsidRPr="0002326A">
        <w:rPr>
          <w:rFonts w:ascii="Arial" w:hAnsi="Arial" w:cs="Arial"/>
          <w:color w:val="000000"/>
          <w:sz w:val="22"/>
          <w:szCs w:val="22"/>
        </w:rPr>
        <w:t xml:space="preserve"> Other abundant immune players in the ccRCC tumor microenvironment include monocytes, dendritic cells</w:t>
      </w:r>
      <w:r w:rsidR="00E87B44">
        <w:rPr>
          <w:rFonts w:ascii="Arial" w:hAnsi="Arial" w:cs="Arial"/>
          <w:color w:val="000000"/>
          <w:sz w:val="22"/>
          <w:szCs w:val="22"/>
        </w:rPr>
        <w:t>,</w:t>
      </w:r>
      <w:r w:rsidRPr="0002326A">
        <w:rPr>
          <w:rFonts w:ascii="Arial" w:hAnsi="Arial" w:cs="Arial"/>
          <w:color w:val="000000"/>
          <w:sz w:val="22"/>
          <w:szCs w:val="22"/>
        </w:rPr>
        <w:t xml:space="preserve"> and </w:t>
      </w:r>
      <w:r w:rsidR="007C0FFB" w:rsidRPr="0002326A">
        <w:rPr>
          <w:rFonts w:ascii="Arial" w:hAnsi="Arial" w:cs="Arial"/>
          <w:color w:val="000000"/>
          <w:sz w:val="22"/>
          <w:szCs w:val="22"/>
        </w:rPr>
        <w:t>TAMs</w:t>
      </w:r>
      <w:del w:id="22" w:author="Borcherding, Nicholas (CCOM Student)" w:date="2020-11-02T13:19:00Z">
        <w:r w:rsidR="007C0FFB" w:rsidRPr="0002326A" w:rsidDel="003E01D3">
          <w:rPr>
            <w:rFonts w:ascii="Arial" w:hAnsi="Arial" w:cs="Arial"/>
            <w:color w:val="000000"/>
            <w:sz w:val="22"/>
            <w:szCs w:val="22"/>
          </w:rPr>
          <w:delText xml:space="preserve"> </w:delText>
        </w:r>
      </w:del>
      <w:r w:rsidR="007C0FFB"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lt;sup&gt;18&lt;/sup&gt;","plainTextFormattedCitation":"18","previouslyFormattedCitation":"&lt;sup&gt;18&lt;/sup&gt;"},"properties":{"noteIndex":0},"schema":"https://github.com/citation-style-language/schema/raw/master/csl-citation.json"}</w:instrText>
      </w:r>
      <w:r w:rsidR="007C0FF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18</w:t>
      </w:r>
      <w:r w:rsidR="007C0FFB" w:rsidRPr="0002326A">
        <w:rPr>
          <w:rFonts w:ascii="Arial" w:hAnsi="Arial" w:cs="Arial"/>
          <w:color w:val="000000"/>
          <w:sz w:val="22"/>
          <w:szCs w:val="22"/>
        </w:rPr>
        <w:fldChar w:fldCharType="end"/>
      </w:r>
      <w:r w:rsidRPr="0002326A">
        <w:rPr>
          <w:rFonts w:ascii="Arial" w:hAnsi="Arial" w:cs="Arial"/>
          <w:color w:val="000000"/>
          <w:sz w:val="22"/>
          <w:szCs w:val="22"/>
        </w:rPr>
        <w:t xml:space="preserve"> </w:t>
      </w:r>
      <w:r w:rsidR="006123B1">
        <w:rPr>
          <w:rFonts w:ascii="Arial" w:hAnsi="Arial" w:cs="Arial"/>
          <w:color w:val="000000"/>
          <w:sz w:val="22"/>
          <w:szCs w:val="22"/>
        </w:rPr>
        <w:t>that</w:t>
      </w:r>
      <w:r w:rsidR="006123B1" w:rsidRPr="0002326A">
        <w:rPr>
          <w:rFonts w:ascii="Arial" w:hAnsi="Arial" w:cs="Arial"/>
          <w:color w:val="000000"/>
          <w:sz w:val="22"/>
          <w:szCs w:val="22"/>
        </w:rPr>
        <w:t xml:space="preserve"> </w:t>
      </w:r>
      <w:r w:rsidRPr="0002326A">
        <w:rPr>
          <w:rFonts w:ascii="Arial" w:hAnsi="Arial" w:cs="Arial"/>
          <w:color w:val="000000"/>
          <w:sz w:val="22"/>
          <w:szCs w:val="22"/>
        </w:rPr>
        <w:t xml:space="preserve">are now </w:t>
      </w:r>
      <w:r w:rsidR="009D2EB4">
        <w:rPr>
          <w:rFonts w:ascii="Arial" w:hAnsi="Arial" w:cs="Arial"/>
          <w:color w:val="000000"/>
          <w:sz w:val="22"/>
          <w:szCs w:val="22"/>
        </w:rPr>
        <w:t>just starting to be studied.</w:t>
      </w:r>
    </w:p>
    <w:p w14:paraId="3B7E02CB" w14:textId="77777777" w:rsidR="006A1B3C" w:rsidRPr="0002326A" w:rsidRDefault="006A1B3C" w:rsidP="006A1B3C">
      <w:pPr>
        <w:spacing w:line="480" w:lineRule="auto"/>
        <w:jc w:val="both"/>
        <w:rPr>
          <w:rFonts w:ascii="Arial" w:hAnsi="Arial" w:cs="Arial"/>
          <w:color w:val="000000"/>
          <w:sz w:val="22"/>
          <w:szCs w:val="22"/>
        </w:rPr>
      </w:pPr>
    </w:p>
    <w:p w14:paraId="6C3E0055" w14:textId="45CF677C" w:rsidR="006A1B3C" w:rsidRPr="0002326A" w:rsidRDefault="006A1B3C" w:rsidP="006A1B3C">
      <w:pPr>
        <w:spacing w:line="480" w:lineRule="auto"/>
        <w:jc w:val="both"/>
        <w:rPr>
          <w:rFonts w:ascii="Arial" w:hAnsi="Arial" w:cs="Arial"/>
          <w:color w:val="000000"/>
          <w:sz w:val="22"/>
          <w:szCs w:val="22"/>
        </w:rPr>
      </w:pPr>
      <w:r w:rsidRPr="0002326A">
        <w:rPr>
          <w:rFonts w:ascii="Arial" w:hAnsi="Arial" w:cs="Arial"/>
          <w:color w:val="000000"/>
          <w:sz w:val="22"/>
          <w:szCs w:val="22"/>
        </w:rPr>
        <w:t>Quantifying and inferring immune cell abundance from transcriptional analysis of bulk tumor samples is inadequate to provide a clear picture of the immune cell types</w:t>
      </w:r>
      <w:ins w:id="23" w:author="Borcherding, Nicholas (CCOM Student)" w:date="2020-11-02T13:19:00Z">
        <w:r w:rsidR="003E01D3">
          <w:rPr>
            <w:rFonts w:ascii="Arial" w:hAnsi="Arial" w:cs="Arial"/>
            <w:color w:val="000000"/>
            <w:sz w:val="22"/>
            <w:szCs w:val="22"/>
          </w:rPr>
          <w:t>.</w:t>
        </w:r>
      </w:ins>
      <w:del w:id="24" w:author="Borcherding, Nicholas (CCOM Student)" w:date="2020-11-02T13:19:00Z">
        <w:r w:rsidR="007C0FFB" w:rsidRPr="0002326A" w:rsidDel="003E01D3">
          <w:rPr>
            <w:rFonts w:ascii="Arial" w:hAnsi="Arial" w:cs="Arial"/>
            <w:color w:val="000000"/>
            <w:sz w:val="22"/>
            <w:szCs w:val="22"/>
          </w:rPr>
          <w:delText xml:space="preserve"> </w:delText>
        </w:r>
      </w:del>
      <w:r w:rsidR="007C0FFB"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{"citationItems":[{"id":"ITEM-1","itemData":{"DOI":"10.1038/nature12222","ISSN":"00280836","PMID":"23792563","abstract":"Genetic changes underlying clear cell renal cell carcinoma(ccRCC) include alterations in genes controlling cellularoxygen sensing (for example, VHL) and the maintenance of chromatin states (for example, PBRM1). We surveyed more than 400 tumours using different genomic platforms and identified 19 significantly mutated genes. The PI(3)K/AKT pathway was recurrently mutated, suggesting this pathway as a potential therapeutic target. Widespread DNA hypomethylation was associated with mutation of the H3K36 methyltransferase SETD2, and integrative analysis suggested that mutations involving the SWI/SNF chromatin remodelling complex (PBRM1, ARID1A, SMARCA4) could have far-reaching effects on other pathways. Aggressive cancers demonstrated evidence of a metabolic shift, involving downregulation of genes involved in the TCA cycle, decreasedAMPK and PTEN protein levels, upregulation of the pentose phosphate pathway and the glutamine transporter genes, increased acetyl-CoA carboxylase protein, and altered promoter methylation of miR-21 (also known as MIR21) and GRB10. Remodelling cellular metabolism thus constitutes a recurrent pattern in ccRCC that correlates with tumour stage and severity and offers new views on the opportunities for disease treatment. © 2013 Macmillan Publishers Limited. All rights reserved.","author":[{"dropping-particle":"","family":"Creighton","given":"Chad J.","non-dropping-particle":"","parse-names":false,"suffix":""},{"dropping-particle":"","family":"Morgan","given":"Margaret","non-dropping-particle":"","parse-names":false,"suffix":""},{"dropping-particle":"","family":"Gunaratne","given":"Preethi H.","non-dropping-particle":"","parse-names":false,"suffix":""},{"dropping-particle":"","family":"Wheeler","given":"David A.","non-dropping-particle":"","parse-names":false,"suffix":""},{"dropping-particle":"","family":"Gibbs","given":"Richard A.","non-dropping-particle":"","parse-names":false,"suffix":""},{"dropping-particle":"","family":"Robertson","given":"Gordon","non-dropping-particle":"","parse-names":false,"suffix":""},{"dropping-particle":"","family":"Chu","given":"Andy","non-dropping-particle":"","parse-names":false,"suffix":""},{"dropping-particle":"","family":"Beroukhim","given":"Rameen","non-dropping-particle":"","parse-names":false,"suffix":""},{"dropping-particle":"","family":"Cibulskis","given":"Kristian","non-dropping-particle":"","parse-names":false,"suffix":""},{"dropping-particle":"","family":"Signoretti","given":"Sabina","non-dropping-particle":"","parse-names":false,"suffix":""},{"dropping-particle":"","family":"Vandin","given":"Fabio","non-dropping-particle":"","parse-names":false,"suffix":""},{"dropping-particle":"","family":"Wu","given":"Hsin Ta","non-dropping-particle":"","parse-names":false,"suffix":""},{"dropping-particle":"","family":"Raphael","given":"Benjamin J.","non-dropping-particle":"","parse-names":false,"suffix":""},{"dropping-particle":"","family":"Verhaak","given":"Roel G.W.","non-dropping-particle":"","parse-names":false,"suffix":""},{"dropping-particle":"","family":"Tamboli","given":"Pheroze","non-dropping-particle":"","parse-names":false,"suffix":""},{"dropping-particle":"","family":"Torres-Garcia","given":"Wandaliz","non-dropping-particle":"","parse-names":false,"suffix":""},{"dropping-particle":"","family":"Akbani","given":"Rehan","non-dropping-particle":"","parse-names":false,"suffix":""},{"dropping-particle":"","family":"Weinstein","given":"John N.","non-dropping-particle":"","parse-names":false,"suffix":""},{"dropping-particle":"","family":"Reuter","given":"Victor","non-dropping-particle":"","parse-names":false,"suffix":""},{"dropping-particle":"","family":"Hsieh","given":"James J.","non-dropping-particle":"","parse-names":false,"suffix":""},{"dropping-particle":"","family":"Brannon","given":"A. Rose","non-dropping-particle":"","parse-names":false,"suffix":""},{"dropping-particle":"","family":"Hakimi","given":"A. Ari","non-dropping-particle":"","parse-names":false,"suffix":""},{"dropping-particle":"","family":"Jacobsen","given":"Anders","non-dropping-particle":"","parse-names":false,"suffix":""},{"dropping-particle":"","family":"Ciriello","given":"Giovanni","non-dropping-particle":"","parse-names":false,"suffix":""},{"dropping-particle":"","family":"Reva","given":"Boris","non-dropping-particle":"","parse-names":false,"suffix":""},{"dropping-particle":"","family":"Ricketts","given":"Christopher J.","non-dropping-particle":"","parse-names":false,"suffix":""},{"dropping-particle":"","family":"Linehan","given":"W. Marston","non-dropping-particle":"","parse-names":false,"suffix":""},{"dropping-particle":"","family":"Stuart","given":"Joshua M.","non-dropping-particle":"","parse-names":false,"suffix":""},{"dropping-particle":"","family":"Rathmell","given":"W. Kimryn","non-dropping-particle":"","parse-names":false,"suffix":""},{"dropping-particle":"","family":"Hui","given":"Shen","non-dropping-particle":"","parse-names":false,"suffix":""},{"dropping-particle":"","family":"Laird","given":"Peter W.","non-dropping-particle":"","parse-names":false,"suffix":""},{"dropping-particle":"","family":"Muzny","given":"Donna","non-dropping-particle":"","parse-names":false,"suffix":""},{"dropping-particle":"","family":"Davis","given":"Caleb","non-dropping-particle":"","parse-names":false,"suffix":""},{"dropping-particle":"","family":"Liu","given":"Xi","non-dropping-particle":"","parse-names":false,"suffix":""},{"dropping-particle":"","family":"Chang","given":"Kyle","non-dropping-particle":"","parse-names":false,"suffix":""},{"dropping-particle":"","family":"Kakkar","given":"Nipun","non-dropping-particle":"","parse-names":false,"suffix":""},{"dropping-particle":"","family":"Treviño","given":"Lisa R.","non-dropping-particle":"","parse-names":false,"suffix":""},{"dropping-particle":"","family":"Benton","given":"Susan","non-dropping-particle":"","parse-names":false,"suffix":""},{"dropping-particle":"","family":"Reid","given":"Jeffrey G.","non-dropping-particle":"","parse-names":false,"suffix":""},{"dropping-particle":"","family":"Morton","given":"Donna","non-dropping-particle":"","parse-names":false,"suffix":""},{"dropping-particle":"","family":"Doddapaneni","given":"Harsha","non-dropping-particle":"","parse-names":false,"suffix":""},{"dropping-particle":"","family":"Yi","given":"Han","non-dropping-particle":"","parse-names":false,"suffix":""},{"dropping-particle":"","family":"Lewis","given":"Lora","non-dropping-particle":"","parse-names":false,"suffix":""},{"dropping-particle":"","family":"Huyen","given":"Dinh","non-dropping-particle":"","parse-names":false,"suffix":""},{"dropping-particle":"","family":"Kovar","given":"Christie","non-dropping-particle":"","parse-names":false,"suffix":""},{"dropping-particle":"","family":"Zhu","given":"Yiming","non-dropping-particle":"","parse-names":false,"suffix":""},{"dropping-particle":"","family":"Santibanez","given":"Jireh","non-dropping-particle":"","parse-names":false,"suffix":""},{"dropping-particle":"","family":"Min","given":"Wang","non-dropping-particle":"","parse-names":false,"suffix":""},{"dropping-particle":"","family":"Hale","given":"Walker","non-dropping-particle":"","parse-names":false,"suffix":""},{"dropping-particle":"","family":"Kalra","given":"Divya","non-dropping-particle":"","parse-names":false,"suffix":""},{"dropping-particle":"","family":"Getz","given":"Gad","non-dropping-particle":"","parse-names":false,"suffix":""},{"dropping-particle":"","family":"Lawrence","given":"Michael S.","non-dropping-particle":"","parse-names":false,"suffix":""},{"dropping-particle":"","family":"Sougnez","given":"Carrie","non-dropping-particle":"","parse-names":false,"suffix":""},{"dropping-particle":"","family":"Carter","given":"Scott L.","non-dropping-particle":"","parse-names":false,"suffix":""},{"dropping-particle":"","family":"Sivachenko","given":"Andrey","non-dropping-particle":"","parse-names":false,"suffix":""},{"dropping-particle":"","family":"Lee","given":"Lichtenstein","non-dropping-particle":"","parse-names":false,"suffix":""},{"dropping-particle":"","family":"Stewart","given":"Chip","non-dropping-particle":"","parse-names":false,"suffix":""},{"dropping-particle":"","family":"Voet","given":"Doug","non-dropping-particle":"","parse-names":false,"suffix":""},{"dropping-particle":"","family":"Fisher","given":"Sheila","non-dropping-particle":"","parse-names":false,"suffix":""},{"dropping-particle":"","family":"Gabriel","given":"Stacey B.","non-dropping-particle":"","parse-names":false,"suffix":""},{"dropping-particle":"","family":"Lander","given":"Eric","non-dropping-particle":"","parse-names":false,"suffix":""},{"dropping-particle":"","family":"Schumacher","given":"Steve E.","non-dropping-particle":"","parse-names":false,"suffix":""},{"dropping-particle":"","family":"Tabak","given":"Barbara","non-dropping-particle":"","parse-names":false,"suffix":""},{"dropping-particle":"","family":"Saksena","given":"Gordon","non-dropping-particle":"","parse-names":false,"suffix":""},{"dropping-particle":"","family":"Onofrio","given":"Robert C.","non-dropping-particle":"","parse-names":false,"suffix":""},{"dropping-particle":"","family":"Cherniack","given":"Andrew D.","non-dropping-particle":"","parse-names":false,"suffix":""},{"dropping-particle":"","family":"Gentry","given":"Jeff","non-dropping-particle":"","parse-names":false,"suffix":""},{"dropping-particle":"","family":"Ardlie","given":"Kristin","non-dropping-particle":"","parse-names":false,"suffix":""},{"dropping-particle":"","family":"Meyerson","given":"Matthew","non-dropping-particle":"","parse-names":false,"suffix":""},{"dropping-particle":"","family":"Chun","given":"Hye Jung E.","non-dropping-particle":"","parse-names":false,"suffix":""},{"dropping-particle":"","family":"Mungall","given":"Andrew J.","non-dropping-particle":"","parse-names":false,"suffix":""},{"dropping-particle":"","family":"Sipahimalani","given":"Payal","non-dropping-particle":"","parse-names":false,"suffix":""},{"dropping-particle":"","family":"Stoll","given":"Dominik","non-dropping-particle":"","parse-names":false,"suffix":""},{"dropping-particle":"","family":"Ally","given":"Adrian","non-dropping-particle":"","parse-names":false,"suffix":""},{"dropping-particle":"","family":"Balasundaram","given":"Miruna","non-dropping-particle":"","parse-names":false,"suffix":""},{"dropping-particle":"","family":"Butterfield","given":"Yaron S.N.","non-dropping-particle":"","parse-names":false,"suffix":""},{"dropping-particle":"","family":"Carlsen","given":"Rebecca","non-dropping-particle":"","parse-names":false,"suffix":""},{"dropping-particle":"","family":"Carter","given":"Candace","non-dropping-particle":"","parse-names":false,"suffix":""},{"dropping-particle":"","family":"Chuah","given":"Eric","non-dropping-particle":"","parse-names":false,"suffix":""},{"dropping-particle":"","family":"Coope","given":"Robin J.N.","non-dropping-particle":"","parse-names":false,"suffix":""},{"dropping-particle":"","family":"Dhalla","given":"Noreen","non-dropping-particle":"","parse-names":false,"suffix":""},{"dropping-particle":"","family":"Gorski","given":"Sharon","non-dropping-particle":"","parse-names":false,"suffix":""},{"dropping-particle":"","family":"Guin","given":"Ranabir","non-dropping-particle":"","parse-names":false,"suffix":""},{"dropping-particle":"","family":"Hirst","given":"Carrie","non-dropping-particle":"","parse-names":false,"suffix":""},{"dropping-particle":"","family":"Hirst","given":"Martin","non-dropping-particle":"","parse-names":false,"suffix":""},{"dropping-particle":"","family":"Holt","given":"Robert A.","non-dropping-particle":"","parse-names":false,"suffix":""},{"dropping-particle":"","family":"Lebovitz","given":"Chandra","non-dropping-particle":"","parse-names":false,"suffix":""},{"dropping-particle":"","family":"Lee","given":"Darlene","non-dropping-particle":"","parse-names":false,"suffix":""},{"dropping-particle":"","family":"Li","given":"Haiyan I.","non-dropping-particle":"","parse-names":false,"suffix":""},{"dropping-particle":"","family":"Mayo","given":"Michael","non-dropping-particle":"","parse-names":false,"suffix":""},{"dropping-particle":"","family":"Moore","given":"Richard A.","non-dropping-particle":"","parse-names":false,"suffix":""},{"dropping-particle":"","family":"Pleasance","given":"Erin","non-dropping-particle":"","parse-names":false,"suffix":""},{"dropping-particle":"","family":"Plettner","given":"Patrick","non-dropping-particle":"","parse-names":false,"suffix":""},{"dropping-particle":"","family":"Schein","given":"Jacqueline E.","non-dropping-particle":"","parse-names":false,"suffix":""},{"dropping-particle":"","family":"Shafiei","given":"Arash","non-dropping-particle":"","parse-names":false,"suffix":""},{"dropping-particle":"","family":"Slobodan","given":"Jared R.","non-dropping-particle":"","parse-names":false,"suffix":""},{"dropping-particle":"","family":"Tam","given":"Angela","non-dropping-particle":"","parse-names":false,"suffix":""},{"dropping-particle":"","family":"Thiessen","given":"Nina","non-dropping-particle":"","parse-names":false,"suffix":""},{"dropping-particle":"","family":"Varhol","given":"Richard J.","non-dropping-particle":"","parse-names":false,"suffix":""},{"dropping-particle":"","family":"Wye","given":"Natasja","non-dropping-particle":"","parse-names":false,"suffix":""},{"dropping-particle":"","family":"Zhao","given":"Yongjun","non-dropping-particle":"","parse-names":false,"suffix":""},{"dropping-particle":"","family":"Birol","given":"Inanc","non-dropping-particle":"","parse-names":false,"suffix":""},{"dropping-particle":"","family":"Jones","given":"Steven J.M.","non-dropping-particle":"","parse-names":false,"suffix":""},{"dropping-particle":"","family":"Marra","given":"Marco A.","non-dropping-particle":"","parse-names":false,"suffix":""},{"dropping-particle":"","family":"Auman","given":"J. Todd","non-dropping-particle":"","parse-names":false,"suffix":""},{"dropping-particle":"","family":"Tan","given":"Donghui","non-dropping-particle":"","parse-names":false,"suffix":""},{"dropping-particle":"","family":"Jones","given":"Corbin D.","non-dropping-particle":"","parse-names":false,"suffix":""},{"dropping-particle":"","family":"Hoadley","given":"Katherine A.","non-dropping-particle":"","parse-names":false,"suffix":""},{"dropping-particle":"","family":"Mieczkowski","given":"Piotr A.","non-dropping-particle":"","parse-names":false,"suffix":""},{"dropping-particle":"","family":"Mose","given":"Lisle E.","non-dropping-particle":"","parse-names":false,"suffix":""},{"dropping-particle":"","family":"Jefferys","given":"Stuart R.","non-dropping-particle":"","parse-names":false,"suffix":""},{"dropping-particle":"","family":"Topal","given":"Michael D.","non-dropping-particle":"","parse-names":false,"suffix":""},{"dropping-particle":"","family":"Liquori","given":"Christina","non-dropping-particle":"","parse-names":false,"suffix":""},{"dropping-particle":"","family":"Turman","given":"Yidi J.","non-dropping-particle":"","parse-names":false,"suffix":""},{"dropping-particle":"","family":"Yan","given":"Shi","non-dropping-particle":"","parse-names":false,"suffix":""},{"dropping-particle":"","family":"Waring","given":"Scot","non-dropping-particle":"","parse-names":false,"suffix":""},{"dropping-particle":"","family":"Buda","given":"Elizabeth","non-dropping-particle":"","parse-names":false,"suffix":""},{"dropping-particle":"","family":"Walsh","given":"Jesse","non-dropping-particle":"","parse-names":false,"suffix":""},{"dropping-particle":"","family":"Wu","given":"Junyuan","non-dropping-particle":"","parse-names":false,"suffix":""},{"dropping-particle":"","family":"Bodenheimer","given":"Tom","non-dropping-particle":"","parse-names":false,"suffix":""},{"dropping-particle":"","family":"Hoyle","given":"Alan P.","non-dropping-particle":"","parse-names":false,"suffix":""},{"dropping-particle":"V.","family":"Simons","given":"Janae","non-dropping-particle":"","parse-names":false,"suffix":""},{"dropping-particle":"","family":"Soloway","given":"Mathew G.","non-dropping-particle":"","parse-names":false,"suffix":""},{"dropping-particle":"","family":"Balu","given":"Saianand","non-dropping-particle":"","parse-names":false,"suffix":""},{"dropping-particle":"","family":"Parker","given":"Joel S.","non-dropping-particle":"","parse-names":false,"suffix":""},{"dropping-particle":"","family":"Hayes","given":"D. Neil","non-dropping-particle":"","parse-names":false,"suffix":""},{"dropping-particle":"","family":"Perou","given":"Charles M.","non-dropping-particle":"","parse-names":false,"suffix":""},{"dropping-particle":"","family":"Kucherlapati","given":"Raju","non-dropping-particle":"","parse-names":false,"suffix":""},{"dropping-particle":"","family":"Park","given":"Peter","non-dropping-particle":"","parse-names":false,"suffix":""},{"dropping-particle":"","family":"Triche","given":"Timothy","non-dropping-particle":"","parse-names":false,"suffix":""},{"dropping-particle":"","family":"Weisenberger","given":"Daniel J.","non-dropping-particle":"","parse-names":false,"suffix":""},{"dropping-particle":"","family":"Lai","given":"Phillip H.","non-dropping-particle":"","parse-names":false,"suffix":""},{"dropping-particle":"","family":"Bootwalla","given":"Moiz S.","non-dropping-particle":"","parse-names":false,"suffix":""},{"dropping-particle":"","family":"Maglinte","given":"Dennis T.","non-dropping-particle":"","parse-names":false,"suffix":""},{"dropping-particle":"","family":"Mahurkar","given":"Swapna","non-dropping-particle":"","parse-names":false,"suffix":""},{"dropping-particle":"","family":"Berman","given":"Benjamin P.","non-dropping-particle":"","parse-names":false,"suffix":""},{"dropping-particle":"","family":"Berg","given":"David J.","non-dropping-particle":"Van Den","parse-names":false,"suffix":""},{"dropping-particle":"","family":"Cope","given":"Leslie","non-dropping-particle":"","parse-names":false,"suffix":""},{"dropping-particle":"","family":"Baylin","given":"Stephen B.","non-dropping-particle":"","parse-names":false,"suffix":""},{"dropping-particle":"","family":"Noble","given":"Michael S.","non-dropping-particle":"","parse-names":false,"suffix":""},{"dropping-particle":"","family":"DiCara","given":"Daniel","non-dropping-particle":"","parse-names":false,"suffix":""},{"dropping-particle":"","family":"Zhang","given":"Hailei","non-dropping-particle":"","parse-names":false,"suffix":""},{"dropping-particle":"","family":"Cho","given":"Juok","non-dropping-particle":"","parse-names":false,"suffix":""},{"dropping-particle":"","family":"Heiman","given":"David I.","non-dropping-particle":"","parse-names":false,"suffix":""},{"dropping-particle":"","family":"Gehlenborg","given":"Nils","non-dropping-particle":"","parse-names":false,"suffix":""},{"dropping-particle":"","family":"Mallard","given":"William","non-dropping-particle":"","parse-names":false,"suffix":""},{"dropping-particle":"","family":"Pei","given":"Lin","non-dropping-particle":"","parse-names":false,"suffix":""},{"dropping-particle":"","family":"Frazer","given":"Scott","non-dropping-particle":"","parse-names":false,"suffix":""},{"dropping-particle":"","family":"Stojanov","given":"Petar","non-dropping-particle":"","parse-names":false,"suffix":""},{"dropping-particle":"","family":"Liu","given":"Yingchun","non-dropping-particle":"","parse-names":false,"suffix":""},{"dropping-particle":"","family":"Zhou","given":"Lihua","non-dropping-particle":"","parse-names":false,"suffix":""},{"dropping-particle":"","family":"Kim","given":"Jaegil","non-dropping-particle":"","parse-names":false,"suffix":""},{"dropping-particle":"","family":"Chin","given":"Lynda","non-dropping-particle":"","parse-names":false,"suffix":""},{"dropping-particle":"","family":"Benz","given":"Christopher","non-dropping-particle":"","parse-names":false,"suffix":""},{"dropping-particle":"","family":"Yau","given":"Christina","non-dropping-particle":"","parse-names":false,"suffix":""},{"dropping-particle":"","family":"Reynolds","given":"Sheila M.","non-dropping-particle":"","parse-names":false,"suffix":""},{"dropping-particle":"","family":"Shmulevich","given":"Ilya","non-dropping-particle":"","parse-names":false,"suffix":""},{"dropping-particle":"","family":"Vegesna","given":"Rahul","non-dropping-particle":"","parse-names":false,"suffix":""},{"dropping-particle":"","family":"Kim","given":"Hoon","non-dropping-particle":"","parse-names":false,"suffix":""},{"dropping-particle":"","family":"Wei","given":"Zhang","non-dropping-particle":"","parse-names":false,"suffix":""},{"dropping-particle":"","family":"Cogdell","given":"David","non-dropping-particle":"","parse-names":false,"suffix":""},{"dropping-particle":"","family":"Jonasch","given":"Eric","non-dropping-particle":"","parse-names":false,"suffix":""},{"dropping-particle":"","family":"Ding","given":"Zhiyong","non-dropping-particle":"","parse-names":false,"suffix":""},{"dropping-particle":"","family":"Lu","given":"Yiling","non-dropping-particle":"","parse-names":false,"suffix":""},{"dropping-particle":"","family":"Zhang","given":"Nianxiang","non-dropping-particle":"","parse-names":false,"suffix":""},{"dropping-particle":"","family":"Unruh","given":"Anna K.","non-dropping-particle":"","parse-names":false,"suffix":""},{"dropping-particle":"","family":"Casasent","given":"Tod D.","non-dropping-particle":"","parse-names":false,"suffix":""},{"dropping-particle":"","family":"Wakefield","given":"Chris","non-dropping-particle":"","parse-names":false,"suffix":""},{"dropping-particle":"","family":"Tsavachidou","given":"Dimitra","non-dropping-particle":"","parse-names":false,"suffix":""},{"dropping-particle":"","family":"Mills","given":"Gordon B.","non-dropping-particle":"","parse-names":false,"suffix":""},{"dropping-particle":"","family":"Gao","given":"Jianjiong","non-dropping-particle":"","parse-names":false,"suffix":""},{"dropping-particle":"","family":"Cerami","given":"Ethan","non-dropping-particle":"","parse-names":false,"suffix":""},{"dropping-particle":"","family":"Gross","given":"Benjamin","non-dropping-particle":"","parse-names":false,"suffix":""},{"dropping-particle":"","family":"Aksoy","given":"B. Arman","non-dropping-particle":"","parse-names":false,"suffix":""},{"dropping-particle":"","family":"Sinha","given":"Rileen","non-dropping-particle":"","parse-names":false,"suffix":""},{"dropping-particle":"","family":"Weinhold","given":"Nils","non-dropping-particle":"","parse-names":false,"suffix":""},{"dropping-particle":"","family":"Sumer","given":"S. Onur","non-dropping-particle":"","parse-names":false,"suffix":""},{"dropping-particle":"","family":"Taylor","given":"Barry S.","non-dropping-particle":"","parse-names":false,"suffix":""},{"dropping-particle":"","family":"Shen","given":"Ronglai","non-dropping-particle":"","parse-names":false,"suffix":""},{"dropping-particle":"","family":"Ostrovnaya","given":"Irina","non-dropping-particle":"","parse-names":false,"suffix":""},{"dropping-particle":"","family":"Berger","given":"Michael F.","non-dropping-particle":"","parse-names":false,"suffix":""},{"dropping-particle":"","family":"Ladanyi","given":"Marc","non-dropping-particle":"","parse-names":false,"suffix":""},{"dropping-particle":"","family":"Sander","given":"Chris","non-dropping-particle":"","parse-names":false,"suffix":""},{"dropping-particle":"","family":"Fei","given":"Suzanne S.","non-dropping-particle":"","parse-names":false,"suffix":""},{"dropping-particle":"","family":"Stout","given":"Andrew","non-dropping-particle":"","parse-names":false,"suffix":""},{"dropping-particle":"","family":"Spellman","given":"Paul T.","non-dropping-particle":"","parse-names":false,"suffix":""},{"dropping-particle":"","family":"Rubin","given":"Daniel L.","non-dropping-particle":"","parse-names":false,"suffix":""},{"dropping-particle":"","family":"Liu","given":"Tiffany T.","non-dropping-particle":"","parse-names":false,"suffix":""},{"dropping-particle":"","family":"Sam","given":"Ng","non-dropping-particle":"","parse-names":false,"suffix":""},{"dropping-particle":"","family":"Paull","given":"Evan O.","non-dropping-particle":"","parse-names":false,"suffix":""},{"dropping-particle":"","family":"Carlin","given":"Daniel","non-dropping-particle":"","parse-names":false,"suffix":""},{"dropping-particle":"","family":"Goldstein","given":"Theodore","non-dropping-particle":"","parse-names":false,"suffix":""},{"dropping-particle":"","family":"Waltman","given":"Peter","non-dropping-particle":"","parse-names":false,"suffix":""},{"dropping-particle":"","family":"Ellrott","given":"Kyle","non-dropping-particle":"","parse-names":false,"suffix":""},{"dropping-particle":"","family":"Jing","given":"Zhu","non-dropping-particle":"","parse-names":false,"suffix":""},{"dropping-particle":"","family":"Haussler","given":"David","non-dropping-particle":"","parse-names":false,"suffix":""},{"dropping-particle":"","family":"Xiao","given":"Weimin","non-dropping-particle":"","parse-names":false,"suffix":""},{"dropping-particle":"","family":"Shelton","given":"Candace","non-dropping-particle":"","parse-names":false,"suffix":""},{"dropping-particle":"","family":"Gardner","given":"Johanna","non-dropping-particle":"","parse-names":false,"suffix":""},{"dropping-particle":"","family":"Penny","given":"Robert","non-dropping-particle":"","parse-names":false,"suffix":""},{"dropping-particle":"","family":"Sherman","given":"Mark","non-dropping-particle":"","parse-names":false,"suffix":""},{"dropping-particle":"","family":"Mallery","given":"David","non-dropping-particle":"","parse-names":false,"suffix":""},{"dropping-particle":"","family":"Morris","given":"Scott","non-dropping-particle":"","parse-names":false,"suffix":""},{"dropping-particle":"","family":"Paulauskis","given":"Joseph","non-dropping-particle":"","parse-names":false,"suffix":""},{"dropping-particle":"","family":"Burnett","given":"Ken","non-dropping-particle":"","parse-names":false,"suffix":""},{"dropping-particle":"","family":"Shelton","given":"Troy","non-dropping-particle":"","parse-names":false,"suffix":""},{"dropping-particle":"","family":"Kaelin","given":"William G.","non-dropping-particle":"","parse-names":false,"suffix":""},{"dropping-particle":"","family":"Choueiri","given":"Toni","non-dropping-particle":"","parse-names":false,"suffix":""},{"dropping-particle":"","family":"Atkins","given":"Michael B.","non-dropping-particle":"","parse-names":false,"suffix":""},{"dropping-particle":"","family":"Curley","given":"Erin","non-dropping-particle":"","parse-names":false,"suffix":""},{"dropping-particle":"","family":"Tickoo","given":"Satish","non-dropping-particle":"","parse-names":false,"suffix":""},{"dropping-particle":"","family":"Thorne","given":"Leigh","non-dropping-particle":"","parse-names":false,"suffix":""},{"dropping-particle":"","family":"Boice","given":"Lori","non-dropping-particle":"","parse-names":false,"suffix":""},{"dropping-particle":"","family":"Mei","given":"Huang","non-dropping-particle":"","parse-names":false,"suffix":""},{"dropping-particle":"","family":"Fisher","given":"Jennifer C.","non-dropping-particle":"","parse-names":false,"suffix":""},{"dropping-particle":"","family":"Vocke","given":"Cathy D.","non-dropping-particle":"","parse-names":false,"suffix":""},{"dropping-particle":"","family":"Peterson","given":"James","non-dropping-particle":"","parse-names":false,"suffix":""},{"dropping-particle":"","family":"Worrell","given":"Robert","non-dropping-particle":"","parse-names":false,"suffix":""},{"dropping-particle":"","family":"Merino","given":"Maria J.","non-dropping-particle":"","parse-names":false,"suffix":""},{"dropping-particle":"","family":"Schmidt","given":"Laura S.","non-dropping-particle":"","parse-names":false,"suffix":""},{"dropping-particle":"","family":"Czerniak","given":"Bogdan A.","non-dropping-particle":"","parse-names":false,"suffix":""},{"dropping-particle":"","family":"Aldape","given":"Kenneth D.","non-dropping-particle":"","parse-names":false,"suffix":""},{"dropping-particle":"","family":"Wood","given":"Christopher G.","non-dropping-particle":"","parse-names":false,"suffix":""},{"dropping-particle":"","family":"Boyd","given":"Jeff","non-dropping-particle":"","parse-names":false,"suffix":""},{"dropping-particle":"","family":"Weaver","given":"Jo Ellen","non-dropping-particle":"","parse-names":false,"suffix":""},{"dropping-particle":"V.","family":"Iacocca","given":"Mary","non-dropping-particle":"","parse-names":false,"suffix":""},{"dropping-particle":"","family":"Petrelli","given":"Nicholas","non-dropping-particle":"","parse-names":false,"suffix":""},{"dropping-particle":"","family":"Witkin","given":"Gary","non-dropping-particle":"","parse-names":false,"suffix":""},{"dropping-particle":"","family":"Brown","given":"Jennifer","non-dropping-particle":"","parse-names":false,"suffix":""},{"dropping-particle":"","family":"Czerwinski","given":"Christine","non-dropping-particle":"","parse-names":false,"suffix":""},{"dropping-particle":"","family":"Huelsenbeck-Dill","given":"Lori","non-dropping-particle":"","parse-names":false,"suffix":""},{"dropping-particle":"","family":"Rabeno","given":"Brenda","non-dropping-particle":"","parse-names":false,"suffix":""},{"dropping-particle":"","family":"Myers","given":"Jerome","non-dropping-particle":"","parse-names":false,"suffix":""},{"dropping-particle":"","family":"Morrison","given":"Carl","non-dropping-particle":"","parse-names":false,"suffix":""},{"dropping-particle":"","family":"Bergsten","given":"Julie","non-dropping-particle":"","parse-names":false,"suffix":""},{"dropping-particle":"","family":"Eckman","given":"John","non-dropping-particle":"","parse-names":false,"suffix":""},{"dropping-particle":"","family":"Harr","given":"Jodi","non-dropping-particle":"","parse-names":false,"suffix":""},{"dropping-particle":"","family":"Smith","given":"Christine","non-dropping-particle":"","parse-names":false,"suffix":""},{"dropping-particle":"","family":"Tucker","given":"Kelinda","non-dropping-particle":"","parse-names":false,"suffix":""},{"dropping-particle":"","family":"Zach","given":"Leigh Anne","non-dropping-particle":"","parse-names":false,"suffix":""},{"dropping-particle":"","family":"Bshara","given":"Wiam","non-dropping-particle":"","parse-names":false,"suffix":""},{"dropping-particle":"","family":"Gaudioso","given":"Carmelo","non-dropping-particle":"","parse-names":false,"suffix":""},{"dropping-particle":"","family":"Dhir","given":"Rajiv","non-dropping-particle":"","parse-names":false,"suffix":""},{"dropping-particle":"","family":"Maranchie","given":"Jodi","non-dropping-particle":"","parse-names":false,"suffix":""},{"dropping-particle":"","family":"Nelson","given":"Joel","non-dropping-particle":"","parse-names":false,"suffix":""},{"dropping-particle":"","family":"Parwani","given":"Anil","non-dropping-particle":"","parse-names":false,"suffix":""},{"dropping-particle":"","family":"Potapova","given":"Cureline Olga","non-dropping-particle":"","parse-names":false,"suffix":""},{"dropping-particle":"","family":"Fedosenko","given":"Konstantin","non-dropping-particle":"","parse-names":false,"suffix":""},{"dropping-particle":"","family":"Cheville","given":"John C.","non-dropping-particle":"","parse-names":false,"suffix":""},{"dropping-particle":"","family":"Thompson","given":"R. Houston","non-dropping-particle":"","parse-names":false,"suffix":""},{"dropping-particle":"","family":"Mosquera","given":"Juan M.","non-dropping-particle":"","parse-names":false,"suffix":""},{"dropping-particle":"","family":"Rubin","given":"Mark A.","non-dropping-particle":"","parse-names":false,"suffix":""},{"dropping-particle":"","family":"Blute","given":"Michael L.","non-dropping-particle":"","parse-names":false,"suffix":""},{"dropping-particle":"","family":"Pihl","given":"Todd","non-dropping-particle":"","parse-names":false,"suffix":""},{"dropping-particle":"","family":"Jensen","given":"Mark","non-dropping-particle":"","parse-names":false,"suffix":""},{"dropping-particle":"","family":"Sfeir","given":"Robert","non-dropping-particle":"","parse-names":false,"suffix":""},{"dropping-particle":"","family":"Kahn","given":"Ari","non-dropping-particle":"","parse-names":false,"suffix":""},{"dropping-particle":"","family":"Chu","given":"Anna","non-dropping-particle":"","parse-names":false,"suffix":""},{"dropping-particle":"","family":"Kothiyal","given":"Prachi","non-dropping-particle":"","parse-names":false,"suffix":""},{"dropping-particle":"","family":"Snyder","given":"Eric","non-dropping-particle":"","parse-names":false,"suffix":""},{"dropping-particle":"","family":"Pontius","given":"Joan","non-dropping-particle":"","parse-names":false,"suffix":""},{"dropping-particle":"","family":"Ayala","given":"Brenda","non-dropping-particle":"","parse-names":false,"suffix":""},{"dropping-particle":"","family":"Backus","given":"Mark","non-dropping-particle":"","parse-names":false,"suffix":""},{"dropping-particle":"","family":"Walton","given":"Jessica","non-dropping-particle":"","parse-names":false,"suffix":""},{"dropping-particle":"","family":"Baboud","given":"Julien","non-dropping-particle":"","parse-names":false,"suffix":""},{"dropping-particle":"","family":"Berton","given":"Dominique","non-dropping-particle":"","parse-names":false,"suffix":""},{"dropping-particle":"","family":"Nicholls","given":"Matthew","non-dropping-particle":"","parse-names":false,"suffix":""},{"dropping-particle":"","family":"Srinivasan","given":"Deepak","non-dropping-particle":"","parse-names":false,"suffix":""},{"dropping-particle":"","family":"Raman","given":"Rohini","non-dropping-particle":"","parse-names":false,"suffix":""},{"dropping-particle":"","family":"Girshik","given":"Stanley","non-dropping-particle":"","parse-names":false,"suffix":""},{"dropping-particle":"","family":"Kigonya","given":"Peter","non-dropping-particle":"","parse-names":false,"suffix":""},{"dropping-particle":"","family":"Alonso","given":"Shelley","non-dropping-particle":"","parse-names":false,"suffix":""},{"dropping-particle":"","family":"Sanbhadti","given":"Rashmi","non-dropping-particle":"","parse-names":false,"suffix":""},{"dropping-particle":"","family":"Barletta","given":"Sean","non-dropping-particle":"","parse-names":false,"suffix":""},{"dropping-particle":"","family":"Pot","given":"David","non-dropping-particle":"","parse-names":false,"suffix":""},{"dropping-particle":"","family":"Sheth","given":"Margi","non-dropping-particle":"","parse-names":false,"suffix":""},{"dropping-particle":"","family":"Demchok","given":"John A.","non-dropping-particle":"","parse-names":false,"suffix":""},{"dropping-particle":"","family":"Davidsen","given":"Tanja","non-dropping-particle":"","parse-names":false,"suffix":""},{"dropping-particle":"","family":"Wang","given":"Zhining","non-dropping-particle":"","parse-names":false,"suffix":""},{"dropping-particle":"","family":"Yang","given":"Liming","non-dropping-particle":"","parse-names":false,"suffix":""},{"dropping-particle":"","family":"Tarnuzzer","given":"Roy W.","non-dropping-particle":"","parse-names":false,"suffix":""},{"dropping-particle":"","family":"Zhang","given":"Jiashan","non-dropping-particle":"","parse-names":false,"suffix":""},{"dropping-particle":"","family":"Eley","given":"Greg","non-dropping-particle":"","parse-names":false,"suffix":""},{"dropping-particle":"","family":"Ferguson","given":"Martin L.","non-dropping-particle":"","parse-names":false,"suffix":""},{"dropping-particle":"","family":"Mills Shaw","given":"Kenna R.","non-dropping-particle":"","parse-names":false,"suffix":""},{"dropping-particle":"","family":"Guyer","given":"Mark S.","non-dropping-particle":"","parse-names":false,"suffix":""},{"dropping-particle":"","family":"Ozenberger","given":"Bradley A.","non-dropping-particle":"","parse-names":false,"suffix":""},{"dropping-particle":"","family":"Sofia","given":"Heidi J.","non-dropping-particle":"","parse-names":false,"suffix":""}],"container-title":"Nature","id":"ITEM-1","issue":"7456","issued":{"date-parts":[["2013"]]},"page":"43-49","title":"Comprehensivemolecular characterization of clear cell renal cell carcinoma","type":"article-journal","volume":"499"},"uris":["http://www.mendeley.com/documents/?uuid=d6020cd7-f897-4ff4-b600-c843bbbf7719"]},{"id":"ITEM-2","itemData":{"DOI":"10.3389/fonc.2019.00117","ISSN":"2234943X","abstract":"Clear cell renal cell carcinoma (ccRCC) comprises more than 80% of all renal cancers and when metastasized leads to a 5-year survival rate of only 10%. The high rate of therapy failure and resistance development calls for reliable methods that provide information on the actionable biological pathways and predict optimal treatment protocols for individual patients. We here applied targeted RNA sequencing (t/RNANGS) using single molecule Molecular Inversion Probes on tumor nephrectomy samples of five ccRCC patients, comparing tumor with healthy kidney tissues. Transcriptome profiling focused on expression of genes with involvement in ccRCC biology that can be targeted with clinically available drugs. Results confirm high expression of vascular endothelial growth factor-A (VEGF-A) in tumor tissue relative to healthy-appearing kidney, in line with the angiogenic nature of ccRCC. PDGFRα and KIT, targets of the multi-kinase inhibitor sunitinib which is one of the current choices of first-line drug in metastasized ccRCC patients, were expressed at relatively low levels in tumor tissues, whereas significantly increased in normal kidney. Of all measured druggable tyrosine kinases, MET, AXL, or EGFR were expressed at higher levels in tumors than in normal kidney tissues, although intertumor differences were observed. Using cancer cell lines we show that t/RNA-NGS gene expression profiles can be used to predict in vitro sensitivity to targeted drugs. In conclusion, t/RNA-NGS analysis may provide insights into the (druggable) molecular make-up of individual renal cancers, and may guide personalized therapy of renal cell cancers.","author":[{"dropping-particle":"","family":"Heuvel","given":"Corina N.A.M.","non-dropping-particle":"Van Den","parse-names":false,"suffix":""},{"dropping-particle":"","family":"Ewijk","given":"Anne","non-dropping-particle":"Van","parse-names":false,"suffix":""},{"dropping-particle":"","family":"Zeelen","given":"Carolien","non-dropping-particle":"","parse-names":false,"suffix":""},{"dropping-particle":"","family":"Bitter","given":"Tessa","non-dropping-particle":"De","parse-names":false,"suffix":""},{"dropping-particle":"","family":"Huynen","given":"Martijn","non-dropping-particle":"","parse-names":false,"suffix":""},{"dropping-particle":"","family":"Mulders","given":"Peter","non-dropping-particle":"","parse-names":false,"suffix":""},{"dropping-particle":"","family":"Oosterwijk","given":"Egbert","non-dropping-particle":"","parse-names":false,"suffix":""},{"dropping-particle":"","family":"Leenders","given":"William P.J.","non-dropping-particle":"","parse-names":false,"suffix":""}],"container-title":"Frontiers in Oncology","id":"ITEM-2","issued":{"date-parts":[["2019"]]},"page":"117","title":"Molecular profiling of druggable targets in clear cell renal cell carcinoma through targeted RNA sequencing","type":"article-journal","volume":"9"},"uris":["http://www.mendeley.com/documents/?uuid=6a9a4bcc-def1-4b7f-852d-74daccaa3c64"]}],"mendeley":{"formattedCitation":"&lt;sup&gt;19,20&lt;/sup&gt;","plainTextFormattedCitation":"19,20","previouslyFormattedCitation":"&lt;sup&gt;19,20&lt;/sup&gt;"},"properties":{"noteIndex":0},"schema":"https://github.com/citation-style-language/schema/raw/master/csl-citation.json"}</w:instrText>
      </w:r>
      <w:r w:rsidR="007C0FF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19,20</w:t>
      </w:r>
      <w:r w:rsidR="007C0FFB" w:rsidRPr="0002326A">
        <w:rPr>
          <w:rFonts w:ascii="Arial" w:hAnsi="Arial" w:cs="Arial"/>
          <w:color w:val="000000"/>
          <w:sz w:val="22"/>
          <w:szCs w:val="22"/>
        </w:rPr>
        <w:fldChar w:fldCharType="end"/>
      </w:r>
      <w:del w:id="25" w:author="Borcherding, Nicholas (CCOM Student)" w:date="2020-11-02T13:19:00Z">
        <w:r w:rsidRPr="0002326A" w:rsidDel="003E01D3">
          <w:rPr>
            <w:rFonts w:ascii="Arial" w:hAnsi="Arial" w:cs="Arial"/>
            <w:color w:val="000000"/>
            <w:sz w:val="22"/>
            <w:szCs w:val="22"/>
          </w:rPr>
          <w:delText>.</w:delText>
        </w:r>
      </w:del>
      <w:r w:rsidRPr="0002326A">
        <w:rPr>
          <w:rFonts w:ascii="Arial" w:hAnsi="Arial" w:cs="Arial"/>
          <w:color w:val="000000"/>
          <w:sz w:val="22"/>
          <w:szCs w:val="22"/>
        </w:rPr>
        <w:t xml:space="preserve"> While these studies are suggestive, they lack single cell resolution for characterizing heterogeneous cell subpopulations that ultimately shape anti-tumor response, as has been demonstrated in breast cancer and melanoma</w:t>
      </w:r>
      <w:ins w:id="26" w:author="Borcherding, Nicholas (CCOM Student)" w:date="2020-11-02T13:20:00Z">
        <w:r w:rsidR="003E01D3">
          <w:rPr>
            <w:rFonts w:ascii="Arial" w:hAnsi="Arial" w:cs="Arial"/>
            <w:color w:val="000000"/>
            <w:sz w:val="22"/>
            <w:szCs w:val="22"/>
          </w:rPr>
          <w:t>.</w:t>
        </w:r>
      </w:ins>
      <w:del w:id="27" w:author="Borcherding, Nicholas (CCOM Student)" w:date="2020-11-02T13:19:00Z">
        <w:r w:rsidR="007C0FFB" w:rsidRPr="0002326A" w:rsidDel="003E01D3">
          <w:rPr>
            <w:rFonts w:ascii="Arial" w:hAnsi="Arial" w:cs="Arial"/>
            <w:color w:val="000000"/>
            <w:sz w:val="22"/>
            <w:szCs w:val="22"/>
          </w:rPr>
          <w:delText xml:space="preserve"> </w:delText>
        </w:r>
      </w:del>
      <w:r w:rsidR="007C0FFB"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{"citationItems":[{"id":"ITEM-1","itemData":{"DOI":"10.1038/s41591-018-0078-7","ISSN":"1546170X","PMID":"29942092","abstract":"The quantity of tumor-infiltrating lymphocytes (TILs) in breast cancer (BC) is a robust prognostic factor for improved patient survival, particularly in triple-negative and HER2-overexpressing BC subtypes 1 . Although T cells are the predominant TIL population 2 , the relationship between quantitative and qualitative differences in T cell subpopulations and patient prognosis remains unknown. We performed single-cell RNA sequencing (scRNA-seq) of 6,311 T cells isolated from human BCs and show that significant heterogeneity exists in the infiltrating T cell population. We demonstrate that BCs with a high number of TILs contained CD8 + T cells with features of tissue-resident memory T (T RM ) cell differentiation and that these CD8 + T RM cells expressed high levels of immune checkpoint molecules and effector proteins. A CD8 + T RM gene signature developed from the scRNA-seq data was significantly associated with improved patient survival in early-stage triple-negative breast cancer (TNBC) and provided better prognostication than CD8 expression alone. Our data suggest that CD8 + T RM cells contribute to BC immunosurveillance and are the key targets of modulation by immune checkpoint inhibition. Further understanding of the development, maintenance and regulation of T RM cells will be crucial for successful immunotherapeutic development in BC.","author":[{"dropping-particle":"","family":"Savas","given":"Peter","non-dropping-particle":"","parse-names":false,"suffix":""},{"dropping-particle":"","family":"Virassamy","given":"Balaji","non-dropping-particle":"","parse-names":false,"suffix":""},{"dropping-particle":"","family":"Ye","given":"Chengzhong","non-dropping-particle":"","parse-names":false,"suffix":""},{"dropping-particle":"","family":"Salim","given":"Agus","non-dropping-particle":"","parse-names":false,"suffix":""},{"dropping-particle":"","family":"Mintoff","given":"Christopher P.","non-dropping-particle":"","parse-names":false,"suffix":""},{"dropping-particle":"","family":"Caramia","given":"Franco","non-dropping-particle":"","parse-names":false,"suffix":""},{"dropping-particle":"","family":"Salgado","given":"Roberto","non-dropping-particle":"","parse-names":false,"suffix":""},{"dropping-particle":"","family":"Byrne","given":"David J.","non-dropping-particle":"","parse-names":false,"suffix":""},{"dropping-particle":"","family":"Teo","given":"Zhi L.","non-dropping-particle":"","parse-names":false,"suffix":""},{"dropping-particle":"","family":"Dushyanthen","given":"Sathana","non-dropping-particle":"","parse-names":false,"suffix":""},{"dropping-particle":"","family":"Byrne","given":"Ann","non-dropping-particle":"","parse-names":false,"suffix":""},{"dropping-particle":"","family":"Wein","given":"Lironne","non-dropping-particle":"","parse-names":false,"suffix":""},{"dropping-particle":"","family":"Luen","given":"Stephen J.","non-dropping-particle":"","parse-names":false,"suffix":""},{"dropping-particle":"","family":"Poliness","given":"Catherine","non-dropping-particle":"","parse-names":false,"suffix":""},{"dropping-particle":"","family":"Nightingale","given":"Sophie S.","non-dropping-particle":"","parse-names":false,"suffix":""},{"dropping-particle":"","family":"Skandarajah","given":"Anita S.","non-dropping-particle":"","parse-names":false,"suffix":""},{"dropping-particle":"","family":"Gyorki","given":"David E.","non-dropping-particle":"","parse-names":false,"suffix":""},{"dropping-particle":"","family":"Thornton","given":"Chantel M.","non-dropping-particle":"","parse-names":false,"suffix":""},{"dropping-particle":"","family":"Beavis","given":"Paul A.","non-dropping-particle":"","parse-names":false,"suffix":""},{"dropping-particle":"","family":"Fox","given":"Stephen B.","non-dropping-particle":"","parse-names":false,"suffix":""},{"dropping-particle":"","family":"Darcy","given":"Phillip K.","non-dropping-particle":"","parse-names":false,"suffix":""},{"dropping-particle":"","family":"Speed","given":"Terence P.","non-dropping-particle":"","parse-names":false,"suffix":""},{"dropping-particle":"","family":"MacKay","given":"Laura K.","non-dropping-particle":"","parse-names":false,"suffix":""},{"dropping-particle":"","family":"Neeson","given":"Paul J.","non-dropping-particle":"","parse-names":false,"suffix":""},{"dropping-particle":"","family":"Loi","given":"Sherene","non-dropping-particle":"","parse-names":false,"suffix":""}],"container-title":"Nature Medicine","id":"ITEM-1","issue":"7","issued":{"date-parts":[["2018"]]},"page":"986-993","title":"Single-cell profiling of breast cancer T cells reveals a tissue-resident memory subset associated with improved prognosis","type":"article-journal","volume":"24"},"uris":["http://www.mendeley.com/documents/?uuid=8df2d8cd-b4f5-4319-a682-34c4ed943e6e"]},{"id":"ITEM-2","itemData":{"DOI":"10.1016/j.cell.2018.10.038","ISSN":"10974172","PMID":"30388456","abstract":"Treatment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-2","issue":"4","issued":{"date-parts":[["2018"]]},"page":"998-1013","title":"Defining T Cell States Associated with Response to Checkpoint Immunotherapy in Melanoma","type":"article-journal","volume":"175"},"uris":["http://www.mendeley.com/documents/?uuid=a97c59a3-ef47-4172-bbdb-962df07fd5f0"]}],"mendeley":{"formattedCitation":"&lt;sup&gt;21,22&lt;/sup&gt;","plainTextFormattedCitation":"21,22","previouslyFormattedCitation":"&lt;sup&gt;21,22&lt;/sup&gt;"},"properties":{"noteIndex":0},"schema":"https://github.com/citation-style-language/schema/raw/master/csl-citation.json"}</w:instrText>
      </w:r>
      <w:r w:rsidR="007C0FF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21,22</w:t>
      </w:r>
      <w:r w:rsidR="007C0FFB" w:rsidRPr="0002326A">
        <w:rPr>
          <w:rFonts w:ascii="Arial" w:hAnsi="Arial" w:cs="Arial"/>
          <w:color w:val="000000"/>
          <w:sz w:val="22"/>
          <w:szCs w:val="22"/>
        </w:rPr>
        <w:fldChar w:fldCharType="end"/>
      </w:r>
      <w:del w:id="28" w:author="Borcherding, Nicholas (CCOM Student)" w:date="2020-11-02T13:19:00Z">
        <w:r w:rsidRPr="0002326A" w:rsidDel="003E01D3">
          <w:rPr>
            <w:rFonts w:ascii="Arial" w:hAnsi="Arial" w:cs="Arial"/>
            <w:color w:val="000000"/>
            <w:sz w:val="22"/>
            <w:szCs w:val="22"/>
          </w:rPr>
          <w:delText>.</w:delText>
        </w:r>
      </w:del>
      <w:r w:rsidRPr="0002326A">
        <w:rPr>
          <w:rFonts w:ascii="Arial" w:hAnsi="Arial" w:cs="Arial"/>
          <w:color w:val="000000"/>
          <w:sz w:val="22"/>
          <w:szCs w:val="22"/>
        </w:rPr>
        <w:t xml:space="preserve"> Single</w:t>
      </w:r>
      <w:r w:rsidR="007C0FFB" w:rsidRPr="0002326A">
        <w:rPr>
          <w:rFonts w:ascii="Arial" w:hAnsi="Arial" w:cs="Arial"/>
          <w:color w:val="000000"/>
          <w:sz w:val="22"/>
          <w:szCs w:val="22"/>
        </w:rPr>
        <w:t>-</w:t>
      </w:r>
      <w:r w:rsidRPr="0002326A">
        <w:rPr>
          <w:rFonts w:ascii="Arial" w:hAnsi="Arial" w:cs="Arial"/>
          <w:color w:val="000000"/>
          <w:sz w:val="22"/>
          <w:szCs w:val="22"/>
        </w:rPr>
        <w:t>cell methodologies including flow cytometry, immunohistochemistry</w:t>
      </w:r>
      <w:r w:rsidR="007C0FFB" w:rsidRPr="0002326A">
        <w:rPr>
          <w:rFonts w:ascii="Arial" w:hAnsi="Arial" w:cs="Arial"/>
          <w:color w:val="000000"/>
          <w:sz w:val="22"/>
          <w:szCs w:val="22"/>
        </w:rPr>
        <w:t>,</w:t>
      </w:r>
      <w:r w:rsidRPr="0002326A">
        <w:rPr>
          <w:rFonts w:ascii="Arial" w:hAnsi="Arial" w:cs="Arial"/>
          <w:color w:val="000000"/>
          <w:sz w:val="22"/>
          <w:szCs w:val="22"/>
        </w:rPr>
        <w:t xml:space="preserve"> and mass cytometry</w:t>
      </w:r>
      <w:del w:id="29" w:author="Borcherding, Nicholas (CCOM Student)" w:date="2020-11-02T13:20:00Z">
        <w:r w:rsidR="007C0FFB" w:rsidRPr="0002326A" w:rsidDel="003E01D3">
          <w:rPr>
            <w:rFonts w:ascii="Arial" w:hAnsi="Arial" w:cs="Arial"/>
            <w:color w:val="000000"/>
            <w:sz w:val="22"/>
            <w:szCs w:val="22"/>
          </w:rPr>
          <w:delText xml:space="preserve"> </w:delText>
        </w:r>
      </w:del>
      <w:r w:rsidR="007C0FFB"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{"citationItems":[{"id":"ITEM-1","itemData":{"DOI":"10.18632/oncotarget.4572","ISSN":"19492553","PMID":"26317902","abstract":"Renal cell carcinoma (RCC) is one of the most chemo- and radio-resistant malignancies, with poor associated patient survival if the disease metastasizes. With recent advances in immunotherapy, particularly with PD-1/PD-L1 blockade, outcomes are improving, but a substantial subset of patients does not respond to the new agents. Identifying such patients and improving the therapeutic ratio has been a challenge, although much effort has been made to study PD-1/PD-L1 status in pre-treatment tumor. However, tumor infiltrating lymphocyte (TIL) content might also be predictive of response, and our goal was to characterize TIL content and PD-L1 expression in RCC tumors from various anatomic sites. Utilizing a quantitative immunofluorescence technique, TIL subsets were examined in matched primary and metastatic specimens. In metastatic specimens, we found an association between low CD8+ to Foxp3+ T-cell ratios and high levels of PD-L1. High PD-L1-expressing metastases were also found to be associated with tumors that were high in both CD4+ and Foxp3+ T-cell content. Taken together these results provide the basis for combining agents that target the PD-1/PD-L1 pathway with agonist of immune activation, particularly in treating RCC metastases with unfavorable tumor characteristics and microenvironment. In addition, CD8+ TIL density and CD8:Foxp3 T-cell ratio were higher in primary than metastatic specimens, supporting the need to assess distant sites for predictive biomarkers when treating disseminated disease.","author":[{"dropping-particle":"","family":"Baine","given":"Marina K.","non-dropping-particle":"","parse-names":false,"suffix":""},{"dropping-particle":"","family":"Turcu","given":"Gabriela","non-dropping-particle":"","parse-names":false,"suffix":""},{"dropping-particle":"","family":"Zito","given":"Christopher R.","non-dropping-particle":"","parse-names":false,"suffix":""},{"dropping-particle":"","family":"Adeniran","given":"Adebowale J.","non-dropping-particle":"","parse-names":false,"suffix":""},{"dropping-particle":"","family":"Camp","given":"Robert L.","non-dropping-particle":"","parse-names":false,"suffix":""},{"dropping-particle":"","family":"Chen","given":"Lieping","non-dropping-particle":"","parse-names":false,"suffix":""},{"dropping-particle":"","family":"Kluger","given":"Harriet M.","non-dropping-particle":"","parse-names":false,"suffix":""},{"dropping-particle":"","family":"Jilaveanu","given":"Lucia B.","non-dropping-particle":"","parse-names":false,"suffix":""}],"container-title":"Oncotarget","id":"ITEM-1","issue":"28","issued":{"date-parts":[["2015"]]},"page":"24990","title":"Characterization of tumor infiltrating lymphocytes in paired primary and metastatic renal cell carcinoma specimens","type":"article-journal","volume":"6"},"uris":["http://www.mendeley.com/documents/?uuid=09185eb4-de1a-40f8-bf7f-e73ceb6b174f"]},{"id":"ITEM-2","itemData":{"DOI":"10.1016/j.cell.2017.04.016","ISSN":"10974172","abstract":"Immune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-2","issue":"4","issued":{"date-parts":[["2017"]]},"page":"736-749","title":"An Immune Atlas of Clear Cell Renal Cell Carcinoma","type":"article-journal","volume":"169"},"uris":["http://www.mendeley.com/documents/?uuid=5d516839-531f-4c22-a230-5e3bf717eb9f"]},{"id":"ITEM-3","itemData":{"DOI":"10.4161/2162402X.2014.985082","ISSN":"2162402X","abstract":"Tumor-associated immune cells have been discussed as an essential factor for the prediction of the outcome of tumor patients. Lymphocyte-specific genes are associated with a favorable prognosis in colorectal cancer but with poor survival in renal cell carcinoma (RCC). Flow cytometric analyses combined with immunohistochemistry were performed to study the phenotypic profiles of tumor infiltrating lymphocytes (TIL) and the frequency of T cells and macrophages in RCC lesions. Data were correlated with clinicopathological parameters and survival of patients. Comparing oncocytoma and clear cell (cc)RCC, T cell numbers as well as activation-associated T cell markers were higher in ccRCC, whereas the frequency of NK cells was higher in oncocytoma. An intratumoral increase of T cell numbers was found with higher tumor grades (G1:G2:G3/4 = 1:3:4). Tumor-associated macrophages slightly increased with dedifferentiation, although the macrophage-to-T cell ratio was highest in G1 tumor lesions. A high expression of CD57 was found in T cells of early tumor grades, whereas T cells in dedifferentiated RCC lesions expressed higher levels of CD69 and CTLA4. TIL composition did not differ between older (&gt;70 y) and younger (&lt;58 y) patients. Enhanced patients’ survival was associated with a higher percentage of tumor infiltrating NK cells and Th1 markers, e.g. HLA-DR+ and CXCR3+ T cells, whereas a high number of T cells, especially with high CD69 expression correlated with a worse prognosis of patients. Our results suggest that immunomonitoring of RCC patients might represent a useful tool for the prediction of the outcome of RCC patients.","author":[{"dropping-particle":"","family":"Geissler","given":"Katharina","non-dropping-particle":"","parse-names":false,"suffix":""},{"dropping-particle":"","family":"Fornara","given":"Paolo","non-dropping-particle":"","parse-names":false,"suffix":""},{"dropping-particle":"","family":"Lautenschläger","given":"Christine","non-dropping-particle":"","parse-names":false,"suffix":""},{"dropping-particle":"","family":"Holzhausen","given":"Hans Jürgen","non-dropping-particle":"","parse-names":false,"suffix":""},{"dropping-particle":"","family":"Seliger","given":"Barbara","non-dropping-particle":"","parse-names":false,"suffix":""},{"dropping-particle":"","family":"Riemann","given":"Dagmar","non-dropping-particle":"","parse-names":false,"suffix":""}],"container-title":"OncoImmunology","id":"ITEM-3","issue":"1","issued":{"date-parts":[["2015"]]},"page":"e985082","title":"Immune signature of tumor infiltrating immune cells in renal cancer","type":"article-journal","volume":"4"},"uris":["http://www.mendeley.com/documents/?uuid=78ab30de-3499-4c01-85e8-d0cc478a4777"]}],"mendeley":{"formattedCitation":"&lt;sup&gt;14,18,23&lt;/sup&gt;","plainTextFormattedCitation":"14,18,23","previouslyFormattedCitation":"&lt;sup&gt;14,18,23&lt;/sup&gt;"},"properties":{"noteIndex":0},"schema":"https://github.com/citation-style-language/schema/raw/master/csl-citation.json"}</w:instrText>
      </w:r>
      <w:r w:rsidR="007C0FF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14,18,23</w:t>
      </w:r>
      <w:r w:rsidR="007C0FFB" w:rsidRPr="0002326A">
        <w:rPr>
          <w:rFonts w:ascii="Arial" w:hAnsi="Arial" w:cs="Arial"/>
          <w:color w:val="000000"/>
          <w:sz w:val="22"/>
          <w:szCs w:val="22"/>
        </w:rPr>
        <w:fldChar w:fldCharType="end"/>
      </w:r>
      <w:r w:rsidRPr="0002326A">
        <w:rPr>
          <w:rFonts w:ascii="Arial" w:hAnsi="Arial" w:cs="Arial"/>
          <w:color w:val="000000"/>
          <w:sz w:val="22"/>
          <w:szCs w:val="22"/>
        </w:rPr>
        <w:t xml:space="preserve"> have revealed immune cell states in ccRCC as discrete phenotypes when in vivo they typically display diverse spectrum of differentiation or activation states. Also, these methods require use of antibody panels targeting known immune cell components, and by design are not capable of identifying novel sub-populations of cells. </w:t>
      </w:r>
      <w:r w:rsidR="007C0FFB" w:rsidRPr="0002326A">
        <w:rPr>
          <w:rFonts w:ascii="Arial" w:hAnsi="Arial" w:cs="Arial"/>
          <w:color w:val="000000"/>
          <w:sz w:val="22"/>
          <w:szCs w:val="22"/>
        </w:rPr>
        <w:t>SCRS</w:t>
      </w:r>
      <w:r w:rsidRPr="0002326A">
        <w:rPr>
          <w:rFonts w:ascii="Arial" w:hAnsi="Arial" w:cs="Arial"/>
          <w:color w:val="000000"/>
          <w:sz w:val="22"/>
          <w:szCs w:val="22"/>
        </w:rPr>
        <w:t xml:space="preserve"> has enabled comprehensive characterization of heterogeneous lymphoid and myeloid </w:t>
      </w:r>
      <w:r w:rsidRPr="0002326A">
        <w:rPr>
          <w:rFonts w:ascii="Arial" w:hAnsi="Arial" w:cs="Arial"/>
          <w:color w:val="000000"/>
          <w:sz w:val="22"/>
          <w:szCs w:val="22"/>
        </w:rPr>
        <w:lastRenderedPageBreak/>
        <w:t>immune cells in several cancers</w:t>
      </w:r>
      <w:ins w:id="30" w:author="Borcherding, Nicholas (CCOM Student)" w:date="2020-11-02T13:20:00Z">
        <w:r w:rsidR="003E01D3">
          <w:rPr>
            <w:rFonts w:ascii="Arial" w:hAnsi="Arial" w:cs="Arial"/>
            <w:color w:val="000000"/>
            <w:sz w:val="22"/>
            <w:szCs w:val="22"/>
          </w:rPr>
          <w:t>,</w:t>
        </w:r>
      </w:ins>
      <w:del w:id="31" w:author="Borcherding, Nicholas (CCOM Student)" w:date="2020-11-02T13:20:00Z">
        <w:r w:rsidR="007C0FFB" w:rsidRPr="0002326A" w:rsidDel="003E01D3">
          <w:rPr>
            <w:rFonts w:ascii="Arial" w:hAnsi="Arial" w:cs="Arial"/>
            <w:color w:val="000000"/>
            <w:sz w:val="22"/>
            <w:szCs w:val="22"/>
          </w:rPr>
          <w:delText xml:space="preserve"> </w:delText>
        </w:r>
      </w:del>
      <w:r w:rsidR="007C0FFB"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{"citationItems":[{"id":"ITEM-1","itemData":{"DOI":"10.1038/ncomms15081","ISSN":"20411723","PMID":"28474673","abstract":"Single-cell transcriptome profiling of tumour tissue isolates allows the characterization of heterogeneous tumour cells along with neighbouring stromal and immune cells. Here we adopt this powerful approach to breast cancer and analyse 515 cells from 11 patients. Inferred copy number variations from the single-cell RNA-seq data separate carcinoma cells from non-cancer cells. At a single-cell resolution, carcinoma cells display common signatures within the tumour as well as intratumoral heterogeneity regarding breast cancer subtype and crucial cancer-related pathways. Most of the non-cancer cells are immune cells, with three distinct clusters of T lymphocytes, B lymphocytes and macrophages. T lymphocytes and macrophages both display immunosuppressive characteristics: T cells with a regulatory or an exhausted phenotype and macrophages with an M2 phenotype. These results illustrate that the breast cancer transcriptome has a wide range of intratumoral heterogeneity, which is shaped by the tumour cells and immune cells in the surrounding microenvironment.","author":[{"dropping-particle":"","family":"Chung","given":"Woosung","non-dropping-particle":"","parse-names":false,"suffix":""},{"dropping-particle":"","family":"Eum","given":"Hye Hyeon","non-dropping-particle":"","parse-names":false,"suffix":""},{"dropping-particle":"","family":"Lee","given":"Hae Ock","non-dropping-particle":"","parse-names":false,"suffix":""},{"dropping-particle":"","family":"Lee","given":"Kyung Min","non-dropping-particle":"","parse-names":false,"suffix":""},{"dropping-particle":"","family":"Lee","given":"Han Byoel","non-dropping-particle":"","parse-names":false,"suffix":""},{"dropping-particle":"","family":"Kim","given":"Kyu Tae","non-dropping-particle":"","parse-names":false,"suffix":""},{"dropping-particle":"","family":"Ryu","given":"Han Suk","non-dropping-particle":"","parse-names":false,"suffix":""},{"dropping-particle":"","family":"Kim","given":"Sangmin","non-dropping-particle":"","parse-names":false,"suffix":""},{"dropping-particle":"","family":"Lee","given":"Jeong Eon","non-dropping-particle":"","parse-names":false,"suffix":""},{"dropping-particle":"","family":"Park","given":"Yeon Hee","non-dropping-particle":"","parse-names":false,"suffix":""},{"dropping-particle":"","family":"Kan","given":"Zhengyan","non-dropping-particle":"","parse-names":false,"suffix":""},{"dropping-particle":"","family":"Han","given":"Wonshik","non-dropping-particle":"","parse-names":false,"suffix":""},{"dropping-particle":"","family":"Park","given":"Woong Yang","non-dropping-particle":"","parse-names":false,"suffix":""}],"container-title":"Nature Communications","id":"ITEM-1","issue":"1","issued":{"date-parts":[["2017"]]},"page":"1-12","title":"Single-cell RNA-seq enables comprehensive tumour and immune cell profiling in primary breast cancer","type":"article-journal","volume":"8"},"uris":["http://www.mendeley.com/documents/?uuid=37ce52bc-7991-4671-bd21-566484752aa1"]},{"id":"ITEM-2","itemData":{"DOI":"10.1016/j.cell.2018.05.060","ISSN":"10974172","PMID":"29961579","abstract":"Knowledge of immune cell phenotypes in the tumor microenvironment is essential for understanding mechanisms of cancer progression and immunotherapy response. We profiled 45,000 immune cells from eight breast carcinomas, as well as matched normal breast tissue, blood, and lymph nodes, using single-cell RNA-seq. We developed a preprocessing pipeline, SEQC, and a Bayesian clustering and normalization method, Biscuit, to address computational challenges inherent to single-cell data. Despite significant similarity between normal and tumor tissue-resident immune cells, we observed continuous phenotypic expansions specific to the tumor microenvironment. Analysis of paired single-cell RNA and T cell receptor (TCR) sequencing data from 27,000 additional T cells revealed the combinatorial impact of TCR utilization on phenotypic diversity. Our results support a model of continuous activation in T cells and do not comport with the macrophage polarization model in cancer. Our results have important implications for characterizing tumor-infiltrating immune cells. Single-cell analysis of the breast tumor immune microenvironment, coupled with computational analysis, yields an immune map of breast cancer that points to continuous T cell activation and differentiation states.","author":[{"dropping-particle":"","family":"Azizi","given":"Elham","non-dropping-particle":"","parse-names":false,"suffix":""},{"dropping-particle":"","family":"Carr","given":"Ambrose J.","non-dropping-particle":"","parse-names":false,"suffix":""},{"dropping-particle":"","family":"Plitas","given":"George","non-dropping-particle":"","parse-names":false,"suffix":""},{"dropping-particle":"","family":"Cornish","given":"Andrew E.","non-dropping-particle":"","parse-names":false,"suffix":""},{"dropping-particle":"","family":"Konopacki","given":"Catherine","non-dropping-particle":"","parse-names":false,"suffix":""},{"dropping-particle":"","family":"Prabhakaran","given":"Sandhya","non-dropping-particle":"","parse-names":false,"suffix":""},{"dropping-particle":"","family":"Nainys","given":"Juozas","non-dropping-particle":"","parse-names":false,"suffix":""},{"dropping-particle":"","family":"Wu","given":"Kenmin","non-dropping-particle":"","parse-names":false,"suffix":""},{"dropping-particle":"","family":"Kiseliovas","given":"Vaidotas","non-dropping-particle":"","parse-names":false,"suffix":""},{"dropping-particle":"","family":"Setty","given":"Manu","non-dropping-particle":"","parse-names":false,"suffix":""},{"dropping-particle":"","family":"Choi","given":"Kristy","non-dropping-particle":"","parse-names":false,"suffix":""},{"dropping-particle":"","family":"Fromme","given":"Rachel M.","non-dropping-particle":"","parse-names":false,"suffix":""},{"dropping-particle":"","family":"Dao","given":"Phuong","non-dropping-particle":"","parse-names":false,"suffix":""},{"dropping-particle":"","family":"McKenney","given":"Peter T.","non-dropping-particle":"","parse-names":false,"suffix":""},{"dropping-particle":"","family":"Wasti","given":"Ruby C.","non-dropping-particle":"","parse-names":false,"suffix":""},{"dropping-particle":"","family":"Kadaveru","given":"Krishna","non-dropping-particle":"","parse-names":false,"suffix":""},{"dropping-particle":"","family":"Mazutis","given":"Linas","non-dropping-particle":"","parse-names":false,"suffix":""},{"dropping-particle":"","family":"Rudensky","given":"Alexander Y.","non-dropping-particle":"","parse-names":false,"suffix":""},{"dropping-particle":"","family":"Pe'er","given":"Dana","non-dropping-particle":"","parse-names":false,"suffix":""}],"container-title":"Cell","id":"ITEM-2","issue":"5","issued":{"date-parts":[["2018"]]},"page":"1293-1308","title":"Single-Cell Map of Diverse Immune Phenotypes in the Breast Tumor Microenvironment","type":"article-journal","volume":"174"},"uris":["http://www.mendeley.com/documents/?uuid=9392f45e-1788-4153-aa66-25f0c497cbd2"]},{"id":"ITEM-3","itemData":{"DOI":"10.1038/s41591-018-0045-3","ISSN":"1546170X","PMID":"29942094","abstract":"Cancer immunotherapies have shown sustained clinical responses in treating non-small-cell lung cancer 1-3 , but efficacy varies and depends in part on the amount and properties of tumor infiltrating lymphocytes 4-6 . To depict the baseline landscape of the composition, lineage and functional states of tumor infiltrating lymphocytes, here we performed deep single-cell RNA sequencing for 12,346 T cells from 14 treatment-naïve non-small-cell lung cancer patients. Combined expression and T cell antigen receptor based lineage tracking revealed a significant proportion of inter-tissue effector T cells with a highly migratory nature. As well as tumor-infiltrating CD8 + T cells undergoing exhaustion, we observed two clusters of cells exhibiting states preceding exhaustion, and a high ratio of \"pre-exhausted\" to exhausted T cells was associated with better prognosis of lung adenocarcinoma. Additionally, we observed further heterogeneity within the tumor regulatory T cells (Tregs), characterized by the bimodal distribution of TNFRSF9, an activation marker for antigen-specific Tregs. The gene signature of those activated tumor Tregs, which included IL1R2, correlated with poor prognosis in lung adenocarcinoma. Our study provides a new approach for patient stratification and will help further understand the functional states and dynamics of T cells in lung cancer.","author":[{"dropping-particle":"","family":"Guo","given":"Xinyi","non-dropping-particle":"","parse-names":false,"suffix":""},{"dropping-particle":"","family":"Zhang","given":"Yuanyuan","non-dropping-particle":"","parse-names":false,"suffix":""},{"dropping-particle":"","family":"Zheng","given":"Liangtao","non-dropping-particle":"","parse-names":false,"suffix":""},{"dropping-particle":"","family":"Zheng","given":"Chunhong","non-dropping-particle":"","parse-names":false,"suffix":""},{"dropping-particle":"","family":"Song","given":"Jintao","non-dropping-particle":"","parse-names":false,"suffix":""},{"dropping-particle":"","family":"Zhang","given":"Qiming","non-dropping-particle":"","parse-names":false,"suffix":""},{"dropping-particle":"","family":"Kang","given":"Boxi","non-dropping-particle":"","parse-names":false,"suffix":""},{"dropping-particle":"","family":"Liu","given":"Zhouzerui","non-dropping-particle":"","parse-names":false,"suffix":""},{"dropping-particle":"","family":"Jin","given":"Liang","non-dropping-particle":"","parse-names":false,"suffix":""},{"dropping-particle":"","family":"Xing","given":"Rui","non-dropping-particle":"","parse-names":false,"suffix":""},{"dropping-particle":"","family":"Gao","given":"Ranran","non-dropping-particle":"","parse-names":false,"suffix":""},{"dropping-particle":"","family":"Zhang","given":"Lei","non-dropping-particle":"","parse-names":false,"suffix":""},{"dropping-particle":"","family":"Dong","given":"Minghui","non-dropping-particle":"","parse-names":false,"suffix":""},{"dropping-particle":"","family":"Hu","given":"Xueda","non-dropping-particle":"","parse-names":false,"suffix":""},{"dropping-particle":"","family":"Ren","given":"Xianwen","non-dropping-particle":"","parse-names":false,"suffix":""},{"dropping-particle":"","family":"Kirchhoff","given":"Dennis","non-dropping-particle":"","parse-names":false,"suffix":""},{"dropping-particle":"","family":"Roider","given":"Helge Gottfried","non-dropping-particle":"","parse-names":false,"suffix":""},{"dropping-particle":"","family":"Yan","given":"Tiansheng","non-dropping-particle":"","parse-names":false,"suffix":""},{"dropping-particle":"","family":"Zhang","given":"Zemin","non-dropping-particle":"","parse-names":false,"suffix":""}],"container-title":"Nature Medicine","id":"ITEM-3","issue":"7","issued":{"date-parts":[["2018"]]},"page":"978-985","title":"Global characterization of T cells in non-small-cell lung cancer by single-cell sequencing","type":"article-journal","volume":"24"},"uris":["http://www.mendeley.com/documents/?uuid=4be4ae05-7b15-4203-9672-5fed036399f9"]},{"id":"ITEM-4","itemData":{"DOI":"10.1126/science.aad0501","ISSN":"10959203","PMID":"27124452","abstract":"To explore the distinct genotypic and phenotypic states of melanoma tumors, we applied single-cell RNA sequencing (RNA-seq) to 4645 single cells isolated from 19 patients, profiling malignant, immune, stromal, and endothelial cells. Malignant cells within the same tumor displayed transcriptional heterogeneity associated with the cell cycle, spatial context, and a drug-resistance program. In particular, all tumors harbored malignant cells from two distinct transcriptional cell states, such that tumors characterized by high levels of the MITF transcription factor also contained cells with low MITF and elevated levels of the AXL kinase. Single-cell analyses suggested distinct tumor microenvironmental patterns, including cell-to-cell interactions. Analysis of tumor-infiltrating T cells revealed exhaustion programs, their connection to Tcell activation and clonal expansion, and their variability across patients. Overall, we begin to unravel the cellular ecosystem of tumors and how single-cell genomics offers insights with implications for both targeted and immune therapies.","author":[{"dropping-particle":"","family":"Tirosh","given":"Itay","non-dropping-particle":"","parse-names":false,"suffix":""},{"dropping-particle":"","family":"Izar","given":"Benjamin","non-dropping-particle":"","parse-names":false,"suffix":""},{"dropping-particle":"","family":"Prakadan","given":"Sanjay M.","non-dropping-particle":"","parse-names":false,"suffix":""},{"dropping-particle":"","family":"Wadsworth","given":"Marc H.","non-dropping-particle":"","parse-names":false,"suffix":""},{"dropping-particle":"","family":"Treacy","given":"Daniel","non-dropping-particle":"","parse-names":false,"suffix":""},{"dropping-particle":"","family":"Trombetta","given":"John J.","non-dropping-particle":"","parse-names":false,"suffix":""},{"dropping-particle":"","family":"Rotem","given":"Asaf","non-dropping-particle":"","parse-names":false,"suffix":""},{"dropping-particle":"","family":"Rodman","given":"Christopher","non-dropping-particle":"","parse-names":false,"suffix":""},{"dropping-particle":"","family":"Lian","given":"Christine","non-dropping-particle":"","parse-names":false,"suffix":""},{"dropping-particle":"","family":"Murphy","given":"George","non-dropping-particle":"","parse-names":false,"suffix":""},{"dropping-particle":"","family":"Fallahi-Sichani","given":"Mohammad","non-dropping-particle":"","parse-names":false,"suffix":""},{"dropping-particle":"","family":"Dutton-Regester","given":"Ken","non-dropping-particle":"","parse-names":false,"suffix":""},{"dropping-particle":"","family":"Lin","given":"Jia Ren","non-dropping-particle":"","parse-names":false,"suffix":""},{"dropping-particle":"","family":"Cohen","given":"Ofir","non-dropping-particle":"","parse-names":false,"suffix":""},{"dropping-particle":"","family":"Shah","given":"Parin","non-dropping-particle":"","parse-names":false,"suffix":""},{"dropping-particle":"","family":"Lu","given":"Diana","non-dropping-particle":"","parse-names":false,"suffix":""},{"dropping-particle":"","family":"Genshaft","given":"Alex S.","non-dropping-particle":"","parse-names":false,"suffix":""},{"dropping-particle":"","family":"Hughes","given":"Travis K.","non-dropping-particle":"","parse-names":false,"suffix":""},{"dropping-particle":"","family":"Ziegler","given":"Carly G.K.","non-dropping-particle":"","parse-names":false,"suffix":""},{"dropping-particle":"","family":"Kazer","given":"Samuel W.","non-dropping-particle":"","parse-names":false,"suffix":""},{"dropping-particle":"","family":"Gaillard","given":"Aleth","non-dropping-particle":"","parse-names":false,"suffix":""},{"dropping-particle":"","family":"Kolb","given":"Kellie E.","non-dropping-particle":"","parse-names":false,"suffix":""},{"dropping-particle":"","family":"Villani","given":"Alexandra Chloé","non-dropping-particle":"","parse-names":false,"suffix":""},{"dropping-particle":"","family":"Johannessen","given":"Cory M.","non-dropping-particle":"","parse-names":false,"suffix":""},{"dropping-particle":"","family":"Andreev","given":"Aleksandr Y.","non-dropping-particle":"","parse-names":false,"suffix":""},{"dropping-particle":"","family":"Allen","given":"Eliezer M.","non-dropping-particle":"Van","parse-names":false,"suffix":""},{"dropping-particle":"","family":"Bertagnolli","given":"Monica","non-dropping-particle":"","parse-names":false,"suffix":""},{"dropping-particle":"","family":"Sorger","given":"Peter K.","non-dropping-particle":"","parse-names":false,"suffix":""},{"dropping-particle":"","family":"Sullivan","given":"Ryan J.","non-dropping-particle":"","parse-names":false,"suffix":""},{"dropping-particle":"","family":"Flaherty","given":"Keith T.","non-dropping-particle":"","parse-names":false,"suffix":""},{"dropping-particle":"","family":"Frederick","given":"Dennie T.","non-dropping-particle":"","parse-names":false,"suffix":""},{"dropping-particle":"","family":"Jané-Valbuena","given":"Judit","non-dropping-particle":"","parse-names":false,"suffix":""},{"dropping-particle":"","family":"Yoon","given":"Charles H.","non-dropping-particle":"","parse-names":false,"suffix":""},{"dropping-particle":"","family":"Rozenblatt-Rosen","given":"Orit","non-dropping-particle":"","parse-names":false,"suffix":""},{"dropping-particle":"","family":"Shalek","given":"Alex K.","non-dropping-particle":"","parse-names":false,"suffix":""},{"dropping-particle":"","family":"Regev","given":"Aviv","non-dropping-particle":"","parse-names":false,"suffix":""},{"dropping-particle":"","family":"Garraway","given":"Levi A.","non-dropping-particle":"","parse-names":false,"suffix":""}],"container-title":"Science","id":"ITEM-4","issue":"6282","issued":{"date-parts":[["2016"]]},"page":"189-196","title":"Dissecting the multicellular ecosystem of metastatic melanoma by single-cell RNA-seq","type":"article-journal","volume":"352"},"uris":["http://www.mendeley.com/documents/?uuid=07a289ee-7cdc-4920-b02c-b6ab52d936ef"]}],"mendeley":{"formattedCitation":"&lt;sup&gt;24–27&lt;/sup&gt;","plainTextFormattedCitation":"24–27","previouslyFormattedCitation":"&lt;sup&gt;24–27&lt;/sup&gt;"},"properties":{"noteIndex":0},"schema":"https://github.com/citation-style-language/schema/raw/master/csl-citation.json"}</w:instrText>
      </w:r>
      <w:r w:rsidR="007C0FF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24–27</w:t>
      </w:r>
      <w:r w:rsidR="007C0FFB" w:rsidRPr="0002326A">
        <w:rPr>
          <w:rFonts w:ascii="Arial" w:hAnsi="Arial" w:cs="Arial"/>
          <w:color w:val="000000"/>
          <w:sz w:val="22"/>
          <w:szCs w:val="22"/>
        </w:rPr>
        <w:fldChar w:fldCharType="end"/>
      </w:r>
      <w:del w:id="32" w:author="Borcherding, Nicholas (CCOM Student)" w:date="2020-11-02T13:20:00Z">
        <w:r w:rsidRPr="0002326A" w:rsidDel="003E01D3">
          <w:rPr>
            <w:rFonts w:ascii="Arial" w:hAnsi="Arial" w:cs="Arial"/>
            <w:color w:val="000000"/>
            <w:sz w:val="22"/>
            <w:szCs w:val="22"/>
          </w:rPr>
          <w:delText>,</w:delText>
        </w:r>
      </w:del>
      <w:r w:rsidRPr="0002326A">
        <w:rPr>
          <w:rFonts w:ascii="Arial" w:hAnsi="Arial" w:cs="Arial"/>
          <w:color w:val="000000"/>
          <w:sz w:val="22"/>
          <w:szCs w:val="22"/>
        </w:rPr>
        <w:t xml:space="preserve"> providing an unbiased approach to profiling cells and enabling molecular classification of different subpopulations and identification of novel gene programs. Transcriptom</w:t>
      </w:r>
      <w:r w:rsidR="0029059B">
        <w:rPr>
          <w:rFonts w:ascii="Arial" w:hAnsi="Arial" w:cs="Arial"/>
          <w:color w:val="000000"/>
          <w:sz w:val="22"/>
          <w:szCs w:val="22"/>
        </w:rPr>
        <w:t>ic</w:t>
      </w:r>
      <w:r w:rsidRPr="0002326A">
        <w:rPr>
          <w:rFonts w:ascii="Arial" w:hAnsi="Arial" w:cs="Arial"/>
          <w:color w:val="000000"/>
          <w:sz w:val="22"/>
          <w:szCs w:val="22"/>
        </w:rPr>
        <w:t xml:space="preserve"> mapping of T lymphocytes coupled with TCR sequencing allows additional measurement of clonal T cell response to cancer at an unprecedented depth</w:t>
      </w:r>
      <w:ins w:id="33" w:author="Borcherding, Nicholas (CCOM Student)" w:date="2020-11-02T13:20:00Z">
        <w:r w:rsidR="003E01D3">
          <w:rPr>
            <w:rFonts w:ascii="Arial" w:hAnsi="Arial" w:cs="Arial"/>
            <w:color w:val="000000"/>
            <w:sz w:val="22"/>
            <w:szCs w:val="22"/>
          </w:rPr>
          <w:t>.</w:t>
        </w:r>
      </w:ins>
      <w:del w:id="34" w:author="Borcherding, Nicholas (CCOM Student)" w:date="2020-11-02T13:20:00Z">
        <w:r w:rsidR="007C0FFB" w:rsidRPr="0002326A" w:rsidDel="003E01D3">
          <w:rPr>
            <w:rFonts w:ascii="Arial" w:hAnsi="Arial" w:cs="Arial"/>
            <w:color w:val="000000"/>
            <w:sz w:val="22"/>
            <w:szCs w:val="22"/>
          </w:rPr>
          <w:delText xml:space="preserve"> </w:delText>
        </w:r>
      </w:del>
      <w:r w:rsidR="007C0FFB" w:rsidRPr="0002326A">
        <w:rPr>
          <w:rFonts w:ascii="Arial" w:hAnsi="Arial" w:cs="Arial"/>
          <w:color w:val="000000"/>
          <w:sz w:val="22"/>
          <w:szCs w:val="22"/>
        </w:rPr>
        <w:fldChar w:fldCharType="begin" w:fldLock="1"/>
      </w:r>
      <w:r w:rsidR="003E01D3">
        <w:rPr>
          <w:rFonts w:ascii="Arial" w:hAnsi="Arial" w:cs="Arial"/>
          <w:color w:val="000000"/>
          <w:sz w:val="22"/>
          <w:szCs w:val="22"/>
        </w:rPr>
        <w:instrText xml:space="preserve">ADDIN CSL_CITATION {"citationItems":[{"id":"ITEM-1","itemData":{"DOI":"10.1073/pnas.1713863114","ISSN":"10916490","PMID":"29138313","abstract":"Tumor-infiltrating T cells play an important role in many cancers and can improve prognosis and yield therapeutic targets. W characterized T cells infiltrating both breast cancer tumors and th surrounding normal breast tissue to identify T cells specific to each as well as their abundance in peripheral blood. Using immun profiling of the T cell beta-chain repertoire in 16 patients with early-stage breast cancer, we show that the clonal structure of th tumor is significantly different from adjacent breast tissue, with th tumor containing </w:instrText>
      </w:r>
      <w:r w:rsidR="003E01D3">
        <w:rPr>
          <w:rFonts w:ascii="Cambria Math" w:hAnsi="Cambria Math" w:cs="Cambria Math"/>
          <w:color w:val="000000"/>
          <w:sz w:val="22"/>
          <w:szCs w:val="22"/>
        </w:rPr>
        <w:instrText>∼</w:instrText>
      </w:r>
      <w:r w:rsidR="003E01D3">
        <w:rPr>
          <w:rFonts w:ascii="Arial" w:hAnsi="Arial" w:cs="Arial"/>
          <w:color w:val="000000"/>
          <w:sz w:val="22"/>
          <w:szCs w:val="22"/>
        </w:rPr>
        <w:instrText xml:space="preserve">2.5-fold greater density of T cells and highe clonality compared with normal breast. The clonal structure o T cells in blood and normal breast is more similar than between blood and tumor, and could be used to distinguish tumor from nor mal breast tissue in 14 of 16 patients. Many T cell sequences overlap between tissue and blood from the same patient, including </w:instrText>
      </w:r>
      <w:r w:rsidR="003E01D3">
        <w:rPr>
          <w:rFonts w:ascii="Cambria Math" w:hAnsi="Cambria Math" w:cs="Cambria Math"/>
          <w:color w:val="000000"/>
          <w:sz w:val="22"/>
          <w:szCs w:val="22"/>
        </w:rPr>
        <w:instrText>∼</w:instrText>
      </w:r>
      <w:r w:rsidR="003E01D3">
        <w:rPr>
          <w:rFonts w:ascii="Arial" w:hAnsi="Arial" w:cs="Arial"/>
          <w:color w:val="000000"/>
          <w:sz w:val="22"/>
          <w:szCs w:val="22"/>
        </w:rPr>
        <w:instrText>50% o T cells between tumor and normal breast. Both tumor and norma breast contain high-abundance “enriched” sequences that are absen or of low abundance in the other tissue. Many of these T cells ar either not detected or detected with very low frequency in th blood, suggesting the existence of separate compartments o T cells in both tumor and normal breast. Enriched T cell sequence are typically unique to each patient, but a subset is shared between many different patients. We show that many of these are commonl generated sequences, and thus unlikely to play an important role in the tumor microenvironment.","author":[{"dropping-particle":"","family":"Beausang","given":"John F.","non-dropping-particle":"","parse-names":false,"suffix":""},{"dropping-particle":"","family":"Wheeler","given":"Amanda J.","non-dropping-particle":"","parse-names":false,"suffix":""},{"dropping-particle":"","family":"Chan","given":"Natalie H.","non-dropping-particle":"","parse-names":false,"suffix":""},{"dropping-particle":"","family":"Hanft","given":"Violet R.","non-dropping-particle":"","parse-names":false,"suffix":""},{"dropping-particle":"","family":"Dirbas","given":"Frederick M.","non-dropping-particle":"","parse-names":false,"suffix":""},{"dropping-particle":"","family":"Jeffrey","given":"Stefanie S.","non-dropping-particle":"","parse-names":false,"suffix":""},{"dropping-particle":"","family":"Quake","given":"Stephen R.","non-dropping-particle":"","parse-names":false,"suffix":""}],"container-title":"Proceedings of the National Academy of Sciences of the United States of America","id":"ITEM-1","issue":"48","issued":{"date-parts":[["2017"]]},"page":"e10409-10417","title":"T cell receptor sequencing of early-stage breast cancer tumors identifies altered clonal structure of the T cell repertoire","type":"article-journal","volume":"114"},"uris":["http://www.mendeley.com/documents/?uuid=2d2e426f-1ca5-4802-871e-45209d7ca3e8"]},{"id":"ITEM-2","itemData":{"DOI":"10.1016/j.cell.2017.05.035","ISSN":"10974172","abstract":"Systematic interrogation of tumor-infiltrating lymphocytes is key to the development of immunotherapies and the prediction of their clinical responses in cancers. Here, we perform deep single-cell RNA sequencing on 5,063 single T cells isolated from peripheral blood, tumor, and adjacent normal tissues from six hepatocellular carcinoma patients. The transcriptional profiles of these individual cells, coupled with assembled T cell receptor (TCR) sequences, enable us to identify 11 T cell subsets based on their molecular and functional properties and delineate their developmental trajectory. Specific subsets such as exhausted CD8+ T cells and Tregs are preferentially enriched and potentially clonally expanded in hepatocellular carcinoma (HCC), and we identified signature genes for each subset. One of the genes, layilin, is upregulated on activated CD8+ T cells and Tregs and represses the CD8+ T cell functions in vitro. This compendium of transcriptome data provides valuable insights and a rich resource for understanding the immune landscape in cancers.","author":[{"dropping-particle":"","family":"Zheng","given":"Chunhong","non-dropping-particle":"","parse-names":false,"suffix":""},{"dropping-particle":"","family":"Zheng","given":"Liangtao","non-dropping-particle":"","parse-names":false,"suffix":""},{"dropping-particle":"","family":"Yoo","given":"Jae Kwang","non-dropping-particle":"","parse-names":false,"suffix":""},{"dropping-particle":"","family":"Guo","given":"Huahu","non-dropping-particle":"","parse-names":false,"suffix":""},{"dropping-particle":"","family":"Zhang","given":"Yuanyuan","non-dropping-particle":"","parse-names":false,"suffix":""},{"dropping-particle":"","family":"Guo","given":"Xinyi","non-dropping-particle":"","parse-names":false,"suffix":""},{"dropping-particle":"","family":"Kang","given":"Boxi","non-dropping-particle":"","parse-names":false,"suffix":""},{"dropping-particle":"","family":"Hu","given":"Ruozhen","non-dropping-particle":"","parse-names":false,"suffix":""},{"dropping-particle":"","family":"Huang","given":"Julie Y.","non-dropping-particle":"","parse-names":false,"suffix":""},{"dropping-particle":"","family":"Zhang","given":"Qiming","non-dropping-particle":"","parse-names":false,"suffix":""},{"dropping-particle":"","family":"Liu","given":"Zhouzerui","non-dropping-particle":"","parse-names":false,"suffix":""},{"dropping-particle":"","family":"Dong","given":"Minghui","non-dropping-particle":"","parse-names":false,"suffix":""},{"dropping-particle":"","family":"Hu","given":"Xueda","non-dropping-particle":"","parse-names":false,"suffix":""},{"dropping-particle":"","family":"Ouyang","given":"Wenjun","non-dropping-particle":"","parse-names":false,"suffix":""},{"dropping-particle":"","family":"Peng","given":"Jirun","non-dropping-particle":"","parse-names":false,"suffix":""},{"dropping-particle":"","family":"Zhang","given":"Zemin","non-dropping-particle":"","parse-names":false,"suffix":""}],"container-title":"Cell","id":"ITEM-2","issue":"7","issued":{"date-parts":[["2017"]]},"page":"1342-1356","title":"Landscape of Infiltrating T Cells in Liver Cancer Revealed by Single-Cell Sequencing","type":"article-journal","volume":"169"},"uris":["http://www.mendeley.com/documents/?uuid=bd17989c-b856-41c3-9d48-3ffe1322be06"]}],"mendeley":{"formattedCitation":"&lt;sup&gt;28,29&lt;/sup&gt;","plainTextFormattedCitation":"28,29","previouslyFormattedCitation":"&lt;sup&gt;28,29&lt;/sup&gt;"},"properties":{"noteIndex":0},"schema":"https://github.com/citation-style-language/schema/raw/master/csl-citation.json"}</w:instrText>
      </w:r>
      <w:r w:rsidR="007C0FF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28,29</w:t>
      </w:r>
      <w:r w:rsidR="007C0FFB" w:rsidRPr="0002326A">
        <w:rPr>
          <w:rFonts w:ascii="Arial" w:hAnsi="Arial" w:cs="Arial"/>
          <w:color w:val="000000"/>
          <w:sz w:val="22"/>
          <w:szCs w:val="22"/>
        </w:rPr>
        <w:fldChar w:fldCharType="end"/>
      </w:r>
      <w:del w:id="35" w:author="Borcherding, Nicholas (CCOM Student)" w:date="2020-11-02T13:20:00Z">
        <w:r w:rsidRPr="0002326A" w:rsidDel="003E01D3">
          <w:rPr>
            <w:rFonts w:ascii="Arial" w:hAnsi="Arial" w:cs="Arial"/>
            <w:color w:val="000000"/>
            <w:sz w:val="22"/>
            <w:szCs w:val="22"/>
          </w:rPr>
          <w:delText>.</w:delText>
        </w:r>
      </w:del>
      <w:r w:rsidRPr="0002326A">
        <w:rPr>
          <w:rFonts w:ascii="Arial" w:hAnsi="Arial" w:cs="Arial"/>
          <w:color w:val="000000"/>
          <w:sz w:val="22"/>
          <w:szCs w:val="22"/>
        </w:rPr>
        <w:t xml:space="preserve"> </w:t>
      </w:r>
    </w:p>
    <w:p w14:paraId="219FADDF" w14:textId="77777777" w:rsidR="006A1B3C" w:rsidRPr="0002326A" w:rsidRDefault="006A1B3C" w:rsidP="006A1B3C">
      <w:pPr>
        <w:spacing w:line="480" w:lineRule="auto"/>
        <w:jc w:val="both"/>
        <w:rPr>
          <w:rFonts w:ascii="Arial" w:hAnsi="Arial" w:cs="Arial"/>
          <w:color w:val="000000"/>
          <w:sz w:val="22"/>
          <w:szCs w:val="22"/>
        </w:rPr>
      </w:pPr>
    </w:p>
    <w:p w14:paraId="05DE1A8F" w14:textId="258ABC2A" w:rsidR="006A1B3C" w:rsidRPr="00496A84" w:rsidRDefault="006A1B3C" w:rsidP="006A1B3C">
      <w:pPr>
        <w:tabs>
          <w:tab w:val="left" w:pos="720"/>
        </w:tabs>
        <w:spacing w:line="480" w:lineRule="auto"/>
        <w:jc w:val="both"/>
        <w:rPr>
          <w:rFonts w:ascii="Arial" w:hAnsi="Arial" w:cs="Arial"/>
          <w:color w:val="000000"/>
          <w:sz w:val="22"/>
          <w:szCs w:val="22"/>
        </w:rPr>
      </w:pPr>
      <w:r w:rsidRPr="0002326A">
        <w:rPr>
          <w:rFonts w:ascii="Arial" w:hAnsi="Arial" w:cs="Arial"/>
          <w:color w:val="000000"/>
          <w:sz w:val="22"/>
          <w:szCs w:val="22"/>
        </w:rPr>
        <w:t>Here, we report the single</w:t>
      </w:r>
      <w:r w:rsidR="0002326A">
        <w:rPr>
          <w:rFonts w:ascii="Arial" w:hAnsi="Arial" w:cs="Arial"/>
          <w:color w:val="000000"/>
          <w:sz w:val="22"/>
          <w:szCs w:val="22"/>
        </w:rPr>
        <w:t>-</w:t>
      </w:r>
      <w:r w:rsidRPr="0002326A">
        <w:rPr>
          <w:rFonts w:ascii="Arial" w:hAnsi="Arial" w:cs="Arial"/>
          <w:color w:val="000000"/>
          <w:sz w:val="22"/>
          <w:szCs w:val="22"/>
        </w:rPr>
        <w:t>cell profiling of the immune landscape in ccRCC mappin</w:t>
      </w:r>
      <w:r w:rsidR="0002326A">
        <w:rPr>
          <w:rFonts w:ascii="Arial" w:hAnsi="Arial" w:cs="Arial"/>
          <w:color w:val="000000"/>
          <w:sz w:val="22"/>
          <w:szCs w:val="22"/>
        </w:rPr>
        <w:t xml:space="preserve">g </w:t>
      </w:r>
      <w:r w:rsidRPr="0002326A">
        <w:rPr>
          <w:rFonts w:ascii="Arial" w:hAnsi="Arial" w:cs="Arial"/>
          <w:color w:val="000000"/>
          <w:sz w:val="22"/>
          <w:szCs w:val="22"/>
        </w:rPr>
        <w:t>25,688 of immune single cells</w:t>
      </w:r>
      <w:r w:rsidR="0002326A">
        <w:rPr>
          <w:rFonts w:ascii="Arial" w:hAnsi="Arial" w:cs="Arial"/>
          <w:color w:val="000000"/>
          <w:sz w:val="22"/>
          <w:szCs w:val="22"/>
        </w:rPr>
        <w:t xml:space="preserve"> </w:t>
      </w:r>
      <w:r w:rsidR="0002326A" w:rsidRPr="0002326A">
        <w:rPr>
          <w:rFonts w:ascii="Arial" w:hAnsi="Arial" w:cs="Arial"/>
          <w:color w:val="000000"/>
          <w:sz w:val="22"/>
          <w:szCs w:val="22"/>
        </w:rPr>
        <w:t>(5’</w:t>
      </w:r>
      <w:r w:rsidR="0029059B">
        <w:rPr>
          <w:rFonts w:ascii="Arial" w:hAnsi="Arial" w:cs="Arial"/>
          <w:color w:val="000000"/>
          <w:sz w:val="22"/>
          <w:szCs w:val="22"/>
        </w:rPr>
        <w:t>-sequencing</w:t>
      </w:r>
      <w:r w:rsidR="0002326A" w:rsidRPr="0002326A">
        <w:rPr>
          <w:rFonts w:ascii="Arial" w:hAnsi="Arial" w:cs="Arial"/>
          <w:color w:val="000000"/>
          <w:sz w:val="22"/>
          <w:szCs w:val="22"/>
        </w:rPr>
        <w:t xml:space="preserve"> and recombined V(D)J region of the T cell receptor) in matched </w:t>
      </w:r>
      <w:r w:rsidR="0029059B" w:rsidRPr="0002326A">
        <w:rPr>
          <w:rFonts w:ascii="Arial" w:hAnsi="Arial" w:cs="Arial"/>
          <w:color w:val="000000"/>
          <w:sz w:val="22"/>
          <w:szCs w:val="22"/>
        </w:rPr>
        <w:t xml:space="preserve">tumor </w:t>
      </w:r>
      <w:r w:rsidR="0002326A" w:rsidRPr="0002326A">
        <w:rPr>
          <w:rFonts w:ascii="Arial" w:hAnsi="Arial" w:cs="Arial"/>
          <w:color w:val="000000"/>
          <w:sz w:val="22"/>
          <w:szCs w:val="22"/>
        </w:rPr>
        <w:t>samples and peripheral blood</w:t>
      </w:r>
      <w:r w:rsidR="0029059B">
        <w:rPr>
          <w:rFonts w:ascii="Arial" w:hAnsi="Arial" w:cs="Arial"/>
          <w:color w:val="000000"/>
          <w:sz w:val="22"/>
          <w:szCs w:val="22"/>
        </w:rPr>
        <w:t>s</w:t>
      </w:r>
      <w:r w:rsidR="0002326A" w:rsidRPr="0002326A">
        <w:rPr>
          <w:rFonts w:ascii="Arial" w:hAnsi="Arial" w:cs="Arial"/>
          <w:color w:val="000000"/>
          <w:sz w:val="22"/>
          <w:szCs w:val="22"/>
        </w:rPr>
        <w:t xml:space="preserve"> from three treatment-naïve ccRCC patients. </w:t>
      </w:r>
      <w:r w:rsidR="0029059B">
        <w:rPr>
          <w:rFonts w:ascii="Arial" w:hAnsi="Arial" w:cs="Arial"/>
          <w:color w:val="000000"/>
          <w:sz w:val="22"/>
          <w:szCs w:val="22"/>
        </w:rPr>
        <w:t>W</w:t>
      </w:r>
      <w:r w:rsidR="0002326A">
        <w:rPr>
          <w:rFonts w:ascii="Arial" w:hAnsi="Arial" w:cs="Arial"/>
          <w:color w:val="000000"/>
          <w:sz w:val="22"/>
          <w:szCs w:val="22"/>
        </w:rPr>
        <w:t xml:space="preserve">e </w:t>
      </w:r>
      <w:r w:rsidR="0029059B">
        <w:rPr>
          <w:rFonts w:ascii="Arial" w:hAnsi="Arial" w:cs="Arial"/>
          <w:color w:val="000000"/>
          <w:sz w:val="22"/>
          <w:szCs w:val="22"/>
        </w:rPr>
        <w:t xml:space="preserve">further </w:t>
      </w:r>
      <w:r w:rsidR="0002326A">
        <w:rPr>
          <w:rFonts w:ascii="Arial" w:hAnsi="Arial" w:cs="Arial"/>
          <w:color w:val="000000"/>
          <w:sz w:val="22"/>
          <w:szCs w:val="22"/>
        </w:rPr>
        <w:t>integrated an additional, 11,367 immune cells isolated from peripheral blood and renal parenchyma</w:t>
      </w:r>
      <w:del w:id="36" w:author="Borcherding, Nicholas (CCOM Student)" w:date="2020-11-02T13:20:00Z">
        <w:r w:rsidR="00E87B44" w:rsidDel="003E01D3">
          <w:rPr>
            <w:rFonts w:ascii="Arial" w:hAnsi="Arial" w:cs="Arial"/>
            <w:color w:val="000000"/>
            <w:sz w:val="22"/>
            <w:szCs w:val="22"/>
          </w:rPr>
          <w:delText xml:space="preserve"> </w:delText>
        </w:r>
      </w:del>
      <w:r w:rsidR="00E87B44">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{"citationItems":[{"id":"ITEM-1","itemData":{"DOI":"10.1126/science.aat1699","ISSN":"10959203","PMID":"30093597","abstract":"Messenger RNA encodes cellular function and phenotype. In the context of human cancer, it defines the identities of malignant cells and the diversity of tumor tissue. We studied 72,501 single-cell transcriptomes of human renal tumors and normal tissue from fetal, pediatric, and adult kidneys.We matched childhood Wilms tumor with specific fetal cell types, thus providing evidence for the hypothesis that Wilms tumor cells are aberrant fetal cells. In adult renal cell carcinoma, we identified a canonical cancer transcriptome that matched a little-known subtype of proximal convoluted tubular cell. Analyses of the tumor composition defined cancer-associated normal cells and delineated a complex vascular endothelial growth factor (VEGF) signaling circuit. Our findings reveal the precise cellular identities and compositions of human kidney tumors.","author":[{"dropping-particle":"","family":"Young","given":"Matthew D.","non-dropping-particle":"","parse-names":false,"suffix":""},{"dropping-particle":"","family":"Mitchell","given":"Thomas J.","non-dropping-particle":"","parse-names":false,"suffix":""},{"dropping-particle":"","family":"Vieira Braga","given":"Felipe A.","non-dropping-particle":"","parse-names":false,"suffix":""},{"dropping-particle":"","family":"Tran","given":"Maxine G.B.","non-dropping-particle":"","parse-names":false,"suffix":""},{"dropping-particle":"","family":"Stewart","given":"Benjamin J.","non-dropping-particle":"","parse-names":false,"suffix":""},{"dropping-particle":"","family":"Ferdinand","given":"John R.","non-dropping-particle":"","parse-names":false,"suffix":""},{"dropping-particle":"","family":"Collord","given":"Grace","non-dropping-particle":"","parse-names":false,"suffix":""},{"dropping-particle":"","family":"Botting","given":"Rachel A.","non-dropping-particle":"","parse-names":false,"suffix":""},{"dropping-particle":"","family":"Popescu","given":"Dorin Mirel","non-dropping-particle":"","parse-names":false,"suffix":""},{"dropping-particle":"","family":"Loudon","given":"Kevin W.","non-dropping-particle":"","parse-names":false,"suffix":""},{"dropping-particle":"","family":"Vento-Tormo","given":"Roser","non-dropping-particle":"","parse-names":false,"suffix":""},{"dropping-particle":"","family":"Stephenson","given":"Emily","non-dropping-particle":"","parse-names":false,"suffix":""},{"dropping-particle":"","family":"Cagan","given":"Alex","non-dropping-particle":"","parse-names":false,"suffix":""},{"dropping-particle":"","family":"Farndon","given":"Sarah J.","non-dropping-particle":"","parse-names":false,"suffix":""},{"dropping-particle":"","family":"Velasco-Herrera","given":"Martin Del Castillo","non-dropping-particle":"","parse-names":false,"suffix":""},{"dropping-particle":"","family":"Guzzo","given":"Charlotte","non-dropping-particle":"","parse-names":false,"suffix":""},{"dropping-particle":"","family":"Richoz","given":"Nathan","non-dropping-particle":"","parse-names":false,"suffix":""},{"dropping-particle":"","family":"Mamanova","given":"Lira","non-dropping-particle":"","parse-names":false,"suffix":""},{"dropping-particle":"","family":"Aho","given":"Tevita","non-dropping-particle":"","parse-names":false,"suffix":""},{"dropping-particle":"","family":"Armitage","given":"James N.","non-dropping-particle":"","parse-names":false,"suffix":""},{"dropping-particle":"","family":"Riddick","given":"Antony C.P.","non-dropping-particle":"","parse-names":false,"suffix":""},{"dropping-particle":"","family":"Mushtaq","given":"Imran","non-dropping-particle":"","parse-names":false,"suffix":""},{"dropping-particle":"","family":"Farrell","given":"Stephen","non-dropping-particle":"","parse-names":false,"suffix":""},{"dropping-particle":"","family":"Rampling","given":"Dyanne","non-dropping-particle":"","parse-names":false,"suffix":""},{"dropping-particle":"","family":"Nicholson","given":"James","non-dropping-particle":"","parse-names":false,"suffix":""},{"dropping-particle":"","family":"Filby","given":"Andrew","non-dropping-particle":"","parse-names":false,"suffix":""},{"dropping-particle":"","family":"Burge","given":"Johanna","non-dropping-particle":"","parse-names":false,"suffix":""},{"dropping-particle":"","family":"Lisgo","given":"Steven","non-dropping-particle":"","parse-names":false,"suffix":""},{"dropping-particle":"","family":"Maxwell","given":"Patrick H.","non-dropping-particle":"","parse-names":false,"suffix":""},{"dropping-particle":"","family":"Lindsay","given":"Susan","non-dropping-particle":"","parse-names":false,"suffix":""},{"dropping-particle":"","family":"Warren","given":"Anne Y.","non-dropping-particle":"","parse-names":false,"suffix":""},{"dropping-particle":"","family":"Stewart","given":"Grant D.","non-dropping-particle":"","parse-names":false,"suffix":""},{"dropping-particle":"","family":"Sebire","given":"Neil","non-dropping-particle":"","parse-names":false,"suffix":""},{"dropping-particle":"","family":"Coleman","given":"Nicholas","non-dropping-particle":"","parse-names":false,"suffix":""},{"dropping-particle":"","family":"Haniffa","given":"Muzlifah","non-dropping-particle":"","parse-names":false,"suffix":""},{"dropping-particle":"","family":"Teichmann","given":"Sarah A.","non-dropping-particle":"","parse-names":false,"suffix":""},{"dropping-particle":"","family":"Clatworthy","given":"Menna","non-dropping-particle":"","parse-names":false,"suffix":""},{"dropping-particle":"","family":"Behjati","given":"Sam","non-dropping-particle":"","parse-names":false,"suffix":""}],"container-title":"Science","id":"ITEM-1","issue":"6402","issued":{"date-parts":[["2018"]]},"page":"594-599","title":"Single-cell transcriptomes from human kidneys reveal the cellular identity of renal tumors","type":"article-journal","volume":"361"},"uris":["http://www.mendeley.com/documents/?uuid=e3614b27-27e2-4126-ac60-e0d38fd07652"]}],"mendeley":{"formattedCitation":"&lt;sup&gt;30&lt;/sup&gt;","plainTextFormattedCitation":"30","previouslyFormattedCitation":"&lt;sup&gt;30&lt;/sup&gt;"},"properties":{"noteIndex":0},"schema":"https://github.com/citation-style-language/schema/raw/master/csl-citation.json"}</w:instrText>
      </w:r>
      <w:r w:rsidR="00E87B44">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30</w:t>
      </w:r>
      <w:r w:rsidR="00E87B44">
        <w:rPr>
          <w:rFonts w:ascii="Arial" w:hAnsi="Arial" w:cs="Arial"/>
          <w:color w:val="000000"/>
          <w:sz w:val="22"/>
          <w:szCs w:val="22"/>
        </w:rPr>
        <w:fldChar w:fldCharType="end"/>
      </w:r>
      <w:r w:rsidR="0029059B">
        <w:rPr>
          <w:rFonts w:ascii="Arial" w:hAnsi="Arial" w:cs="Arial"/>
          <w:color w:val="000000"/>
          <w:sz w:val="22"/>
          <w:szCs w:val="22"/>
        </w:rPr>
        <w:t xml:space="preserve"> </w:t>
      </w:r>
      <w:r w:rsidR="0002326A">
        <w:rPr>
          <w:rFonts w:ascii="Arial" w:hAnsi="Arial" w:cs="Arial"/>
          <w:color w:val="000000"/>
          <w:sz w:val="22"/>
          <w:szCs w:val="22"/>
        </w:rPr>
        <w:t>providing controls to evaluate tumor-specific transcriptional</w:t>
      </w:r>
      <w:r w:rsidR="00496A84">
        <w:rPr>
          <w:rFonts w:ascii="Arial" w:hAnsi="Arial" w:cs="Arial"/>
          <w:color w:val="000000"/>
          <w:sz w:val="22"/>
          <w:szCs w:val="22"/>
        </w:rPr>
        <w:t xml:space="preserve"> and clonal</w:t>
      </w:r>
      <w:r w:rsidR="0002326A">
        <w:rPr>
          <w:rFonts w:ascii="Arial" w:hAnsi="Arial" w:cs="Arial"/>
          <w:color w:val="000000"/>
          <w:sz w:val="22"/>
          <w:szCs w:val="22"/>
        </w:rPr>
        <w:t xml:space="preserve"> changes</w:t>
      </w:r>
      <w:r w:rsidR="00496A84">
        <w:rPr>
          <w:rFonts w:ascii="Arial" w:hAnsi="Arial" w:cs="Arial"/>
          <w:color w:val="000000"/>
          <w:sz w:val="22"/>
          <w:szCs w:val="22"/>
        </w:rPr>
        <w:t xml:space="preserve"> in immune populations</w:t>
      </w:r>
      <w:r w:rsidR="0002326A">
        <w:rPr>
          <w:rFonts w:ascii="Arial" w:hAnsi="Arial" w:cs="Arial"/>
          <w:color w:val="000000"/>
          <w:sz w:val="22"/>
          <w:szCs w:val="22"/>
        </w:rPr>
        <w:t xml:space="preserve"> at the single-cell level. </w:t>
      </w:r>
      <w:r w:rsidR="00496A84">
        <w:rPr>
          <w:rFonts w:ascii="Arial" w:hAnsi="Arial" w:cs="Arial"/>
          <w:color w:val="000000"/>
          <w:sz w:val="22"/>
          <w:szCs w:val="22"/>
        </w:rPr>
        <w:t>Analysis of tumor-infiltrating T cells demonstrated distinct expression changes compared to peripheral blood</w:t>
      </w:r>
      <w:r w:rsidR="00305FDD">
        <w:rPr>
          <w:rFonts w:ascii="Arial" w:hAnsi="Arial" w:cs="Arial"/>
          <w:color w:val="000000"/>
          <w:sz w:val="22"/>
          <w:szCs w:val="22"/>
        </w:rPr>
        <w:t xml:space="preserve"> and normal renal parenchyma</w:t>
      </w:r>
      <w:r w:rsidR="00496A84">
        <w:rPr>
          <w:rFonts w:ascii="Arial" w:hAnsi="Arial" w:cs="Arial"/>
          <w:color w:val="000000"/>
          <w:sz w:val="22"/>
          <w:szCs w:val="22"/>
        </w:rPr>
        <w:t>. Clonal structure of T cells differed</w:t>
      </w:r>
      <w:r w:rsidR="00305FDD">
        <w:rPr>
          <w:rFonts w:ascii="Arial" w:hAnsi="Arial" w:cs="Arial"/>
          <w:color w:val="000000"/>
          <w:sz w:val="22"/>
          <w:szCs w:val="22"/>
        </w:rPr>
        <w:t xml:space="preserve"> – with</w:t>
      </w:r>
      <w:r w:rsidR="00496A84">
        <w:rPr>
          <w:rFonts w:ascii="Arial" w:hAnsi="Arial" w:cs="Arial"/>
          <w:color w:val="000000"/>
          <w:sz w:val="22"/>
          <w:szCs w:val="22"/>
        </w:rPr>
        <w:t xml:space="preserve"> marked expansion seen in CD8</w:t>
      </w:r>
      <w:r w:rsidR="00496A84" w:rsidRPr="00496A84">
        <w:rPr>
          <w:rFonts w:ascii="Arial" w:hAnsi="Arial" w:cs="Arial"/>
          <w:color w:val="000000"/>
          <w:sz w:val="22"/>
          <w:szCs w:val="22"/>
          <w:vertAlign w:val="superscript"/>
        </w:rPr>
        <w:t>+</w:t>
      </w:r>
      <w:r w:rsidR="00496A84">
        <w:rPr>
          <w:rFonts w:ascii="Arial" w:hAnsi="Arial" w:cs="Arial"/>
          <w:color w:val="000000"/>
          <w:sz w:val="22"/>
          <w:szCs w:val="22"/>
        </w:rPr>
        <w:t xml:space="preserve"> T cells but not CD4</w:t>
      </w:r>
      <w:r w:rsidR="00496A84" w:rsidRPr="00496A84">
        <w:rPr>
          <w:rFonts w:ascii="Arial" w:hAnsi="Arial" w:cs="Arial"/>
          <w:color w:val="000000"/>
          <w:sz w:val="22"/>
          <w:szCs w:val="22"/>
          <w:vertAlign w:val="superscript"/>
        </w:rPr>
        <w:t>+</w:t>
      </w:r>
      <w:r w:rsidR="00496A84">
        <w:rPr>
          <w:rFonts w:ascii="Arial" w:hAnsi="Arial" w:cs="Arial"/>
          <w:color w:val="000000"/>
          <w:sz w:val="22"/>
          <w:szCs w:val="22"/>
        </w:rPr>
        <w:t xml:space="preserve"> T cells</w:t>
      </w:r>
      <w:r w:rsidR="00305FDD">
        <w:rPr>
          <w:rFonts w:ascii="Arial" w:hAnsi="Arial" w:cs="Arial"/>
          <w:color w:val="000000"/>
          <w:sz w:val="22"/>
          <w:szCs w:val="22"/>
        </w:rPr>
        <w:t xml:space="preserve"> –</w:t>
      </w:r>
      <w:r w:rsidR="00496A84">
        <w:rPr>
          <w:rFonts w:ascii="Arial" w:hAnsi="Arial" w:cs="Arial"/>
          <w:color w:val="000000"/>
          <w:sz w:val="22"/>
          <w:szCs w:val="22"/>
        </w:rPr>
        <w:t xml:space="preserve"> and was associated with transcriptional patterning revealed by cell trajectory analysis. In </w:t>
      </w:r>
      <w:r w:rsidR="00D710B8">
        <w:rPr>
          <w:rFonts w:ascii="Arial" w:hAnsi="Arial" w:cs="Arial"/>
          <w:color w:val="000000"/>
          <w:sz w:val="22"/>
          <w:szCs w:val="22"/>
        </w:rPr>
        <w:t>myeloid</w:t>
      </w:r>
      <w:r w:rsidR="00496A84">
        <w:rPr>
          <w:rFonts w:ascii="Arial" w:hAnsi="Arial" w:cs="Arial"/>
          <w:color w:val="000000"/>
          <w:sz w:val="22"/>
          <w:szCs w:val="22"/>
        </w:rPr>
        <w:t xml:space="preserve"> cells, we observed an overall increase in macrophage populations with mixed polarization across patients. </w:t>
      </w:r>
      <w:r w:rsidR="00561541">
        <w:rPr>
          <w:rFonts w:ascii="Arial" w:hAnsi="Arial" w:cs="Arial"/>
          <w:color w:val="000000"/>
          <w:sz w:val="22"/>
          <w:szCs w:val="22"/>
        </w:rPr>
        <w:t>Predictive models</w:t>
      </w:r>
      <w:r w:rsidR="00305FDD">
        <w:rPr>
          <w:rFonts w:ascii="Arial" w:hAnsi="Arial" w:cs="Arial"/>
          <w:color w:val="000000"/>
          <w:sz w:val="22"/>
          <w:szCs w:val="22"/>
        </w:rPr>
        <w:t xml:space="preserve"> </w:t>
      </w:r>
      <w:r w:rsidR="0089638A">
        <w:rPr>
          <w:rFonts w:ascii="Arial" w:hAnsi="Arial" w:cs="Arial"/>
          <w:color w:val="000000"/>
          <w:sz w:val="22"/>
          <w:szCs w:val="22"/>
        </w:rPr>
        <w:t>derived from the CD8</w:t>
      </w:r>
      <w:r w:rsidR="0089638A" w:rsidRPr="001B7B72">
        <w:rPr>
          <w:rFonts w:ascii="Arial" w:hAnsi="Arial" w:cs="Arial"/>
          <w:color w:val="000000"/>
          <w:sz w:val="22"/>
          <w:szCs w:val="22"/>
          <w:vertAlign w:val="superscript"/>
        </w:rPr>
        <w:t>+</w:t>
      </w:r>
      <w:r w:rsidR="0089638A">
        <w:rPr>
          <w:rFonts w:ascii="Arial" w:hAnsi="Arial" w:cs="Arial"/>
          <w:color w:val="000000"/>
          <w:sz w:val="22"/>
          <w:szCs w:val="22"/>
        </w:rPr>
        <w:t xml:space="preserve"> T cell</w:t>
      </w:r>
      <w:r w:rsidR="00305FDD">
        <w:rPr>
          <w:rFonts w:ascii="Arial" w:hAnsi="Arial" w:cs="Arial"/>
          <w:color w:val="000000"/>
          <w:sz w:val="22"/>
          <w:szCs w:val="22"/>
        </w:rPr>
        <w:t>s</w:t>
      </w:r>
      <w:r w:rsidR="0089638A">
        <w:rPr>
          <w:rFonts w:ascii="Arial" w:hAnsi="Arial" w:cs="Arial"/>
          <w:color w:val="000000"/>
          <w:sz w:val="22"/>
          <w:szCs w:val="22"/>
        </w:rPr>
        <w:t xml:space="preserve"> and TAMs identified </w:t>
      </w:r>
      <w:r w:rsidR="001B7B72">
        <w:rPr>
          <w:rFonts w:ascii="Arial" w:hAnsi="Arial" w:cs="Arial"/>
          <w:color w:val="000000"/>
          <w:sz w:val="22"/>
          <w:szCs w:val="22"/>
        </w:rPr>
        <w:t>worse overall survival associated with proliferative CD8</w:t>
      </w:r>
      <w:r w:rsidR="001B7B72" w:rsidRPr="001B7B72">
        <w:rPr>
          <w:rFonts w:ascii="Arial" w:hAnsi="Arial" w:cs="Arial"/>
          <w:color w:val="000000"/>
          <w:sz w:val="22"/>
          <w:szCs w:val="22"/>
          <w:vertAlign w:val="superscript"/>
        </w:rPr>
        <w:t>+</w:t>
      </w:r>
      <w:r w:rsidR="001B7B72">
        <w:rPr>
          <w:rFonts w:ascii="Arial" w:hAnsi="Arial" w:cs="Arial"/>
          <w:color w:val="000000"/>
          <w:sz w:val="22"/>
          <w:szCs w:val="22"/>
        </w:rPr>
        <w:t xml:space="preserve"> T cells and </w:t>
      </w:r>
      <w:r w:rsidR="001B7B72" w:rsidRPr="001B7B72">
        <w:rPr>
          <w:rFonts w:ascii="Arial" w:hAnsi="Arial" w:cs="Arial"/>
          <w:i/>
          <w:iCs/>
          <w:color w:val="000000"/>
          <w:sz w:val="22"/>
          <w:szCs w:val="22"/>
        </w:rPr>
        <w:t>CD207</w:t>
      </w:r>
      <w:r w:rsidR="001B7B72" w:rsidRPr="001B7B72">
        <w:rPr>
          <w:rFonts w:ascii="Arial" w:hAnsi="Arial" w:cs="Arial"/>
          <w:color w:val="000000"/>
          <w:sz w:val="22"/>
          <w:szCs w:val="22"/>
          <w:vertAlign w:val="superscript"/>
        </w:rPr>
        <w:t>+</w:t>
      </w:r>
      <w:r w:rsidR="001B7B72">
        <w:rPr>
          <w:rFonts w:ascii="Arial" w:hAnsi="Arial" w:cs="Arial"/>
          <w:color w:val="000000"/>
          <w:sz w:val="22"/>
          <w:szCs w:val="22"/>
        </w:rPr>
        <w:t xml:space="preserve"> TAMs. </w:t>
      </w:r>
      <w:r w:rsidRPr="0002326A">
        <w:rPr>
          <w:rFonts w:ascii="Arial" w:hAnsi="Arial" w:cs="Arial"/>
          <w:color w:val="000000"/>
          <w:sz w:val="22"/>
          <w:szCs w:val="22"/>
        </w:rPr>
        <w:t xml:space="preserve">This represents the first such report of the immune landscape of ccRCC using </w:t>
      </w:r>
      <w:r w:rsidR="00741BCA" w:rsidRPr="0002326A">
        <w:rPr>
          <w:rFonts w:ascii="Arial" w:hAnsi="Arial" w:cs="Arial"/>
          <w:color w:val="000000"/>
          <w:sz w:val="22"/>
          <w:szCs w:val="22"/>
        </w:rPr>
        <w:t xml:space="preserve">SCRS </w:t>
      </w:r>
      <w:r w:rsidR="00496A84">
        <w:rPr>
          <w:rFonts w:ascii="Arial" w:hAnsi="Arial" w:cs="Arial"/>
          <w:color w:val="000000"/>
          <w:sz w:val="22"/>
          <w:szCs w:val="22"/>
        </w:rPr>
        <w:t>for both transcriptional and clonal assessment.</w:t>
      </w:r>
    </w:p>
    <w:p w14:paraId="057B91F0" w14:textId="77777777" w:rsidR="009E3D20" w:rsidRDefault="009E3D20" w:rsidP="004B43AC">
      <w:pPr>
        <w:pStyle w:val="Paragraph"/>
        <w:snapToGrid w:val="0"/>
        <w:ind w:firstLine="0"/>
        <w:rPr>
          <w:rFonts w:ascii="Arial" w:hAnsi="Arial" w:cs="Arial"/>
          <w:b/>
          <w:bCs/>
          <w:color w:val="000000"/>
          <w:sz w:val="22"/>
          <w:szCs w:val="22"/>
        </w:rPr>
      </w:pPr>
    </w:p>
    <w:p w14:paraId="74372172" w14:textId="77777777" w:rsidR="00576538" w:rsidRDefault="00576538" w:rsidP="004B43AC">
      <w:pPr>
        <w:pStyle w:val="Paragraph"/>
        <w:snapToGrid w:val="0"/>
        <w:ind w:firstLine="0"/>
        <w:rPr>
          <w:rFonts w:ascii="Arial" w:hAnsi="Arial" w:cs="Arial"/>
          <w:b/>
          <w:bCs/>
          <w:color w:val="000000"/>
          <w:sz w:val="22"/>
          <w:szCs w:val="22"/>
        </w:rPr>
      </w:pPr>
    </w:p>
    <w:p w14:paraId="7D351062" w14:textId="77777777" w:rsidR="00576538" w:rsidRDefault="00576538" w:rsidP="004B43AC">
      <w:pPr>
        <w:pStyle w:val="Paragraph"/>
        <w:snapToGrid w:val="0"/>
        <w:ind w:firstLine="0"/>
        <w:rPr>
          <w:rFonts w:ascii="Arial" w:hAnsi="Arial" w:cs="Arial"/>
          <w:b/>
          <w:bCs/>
          <w:color w:val="000000"/>
          <w:sz w:val="22"/>
          <w:szCs w:val="22"/>
        </w:rPr>
      </w:pPr>
    </w:p>
    <w:p w14:paraId="7CBEFE4C" w14:textId="77777777" w:rsidR="00576538" w:rsidRDefault="00576538" w:rsidP="004B43AC">
      <w:pPr>
        <w:pStyle w:val="Paragraph"/>
        <w:snapToGrid w:val="0"/>
        <w:ind w:firstLine="0"/>
        <w:rPr>
          <w:rFonts w:ascii="Arial" w:hAnsi="Arial" w:cs="Arial"/>
          <w:b/>
          <w:bCs/>
          <w:color w:val="000000"/>
          <w:sz w:val="22"/>
          <w:szCs w:val="22"/>
        </w:rPr>
      </w:pPr>
    </w:p>
    <w:p w14:paraId="05A8B429" w14:textId="77777777" w:rsidR="00576538" w:rsidRDefault="00576538" w:rsidP="004B43AC">
      <w:pPr>
        <w:pStyle w:val="Paragraph"/>
        <w:snapToGrid w:val="0"/>
        <w:ind w:firstLine="0"/>
        <w:rPr>
          <w:rFonts w:ascii="Arial" w:hAnsi="Arial" w:cs="Arial"/>
          <w:b/>
          <w:bCs/>
          <w:color w:val="000000"/>
          <w:sz w:val="22"/>
          <w:szCs w:val="22"/>
        </w:rPr>
      </w:pPr>
    </w:p>
    <w:p w14:paraId="07543A93" w14:textId="77777777" w:rsidR="00576538" w:rsidRDefault="00576538" w:rsidP="004B43AC">
      <w:pPr>
        <w:pStyle w:val="Paragraph"/>
        <w:snapToGrid w:val="0"/>
        <w:ind w:firstLine="0"/>
        <w:rPr>
          <w:rFonts w:ascii="Arial" w:hAnsi="Arial" w:cs="Arial"/>
          <w:b/>
          <w:bCs/>
          <w:color w:val="000000"/>
          <w:sz w:val="22"/>
          <w:szCs w:val="22"/>
        </w:rPr>
      </w:pPr>
    </w:p>
    <w:p w14:paraId="5624B0D9" w14:textId="77777777" w:rsidR="00576538" w:rsidRDefault="00576538" w:rsidP="004B43AC">
      <w:pPr>
        <w:pStyle w:val="Paragraph"/>
        <w:snapToGrid w:val="0"/>
        <w:ind w:firstLine="0"/>
        <w:rPr>
          <w:rFonts w:ascii="Arial" w:hAnsi="Arial" w:cs="Arial"/>
          <w:b/>
          <w:bCs/>
          <w:color w:val="000000"/>
          <w:sz w:val="22"/>
          <w:szCs w:val="22"/>
        </w:rPr>
      </w:pPr>
    </w:p>
    <w:p w14:paraId="68520551" w14:textId="77777777" w:rsidR="003E01D3" w:rsidRDefault="003E01D3" w:rsidP="004B43AC">
      <w:pPr>
        <w:pStyle w:val="Paragraph"/>
        <w:snapToGrid w:val="0"/>
        <w:ind w:firstLine="0"/>
        <w:rPr>
          <w:ins w:id="37" w:author="Borcherding, Nicholas (CCOM Student)" w:date="2020-11-02T13:20:00Z"/>
          <w:rFonts w:ascii="Arial" w:hAnsi="Arial" w:cs="Arial"/>
          <w:b/>
          <w:bCs/>
          <w:color w:val="000000"/>
          <w:sz w:val="22"/>
          <w:szCs w:val="22"/>
        </w:rPr>
      </w:pPr>
    </w:p>
    <w:p w14:paraId="473D300F" w14:textId="40C1DD42" w:rsidR="004B43AC" w:rsidRPr="0002326A" w:rsidRDefault="004B43AC" w:rsidP="004B43AC">
      <w:pPr>
        <w:pStyle w:val="Paragraph"/>
        <w:snapToGrid w:val="0"/>
        <w:ind w:firstLine="0"/>
        <w:rPr>
          <w:rFonts w:ascii="Arial" w:hAnsi="Arial" w:cs="Arial"/>
          <w:b/>
          <w:bCs/>
          <w:color w:val="000000"/>
          <w:sz w:val="22"/>
          <w:szCs w:val="22"/>
        </w:rPr>
      </w:pPr>
      <w:r w:rsidRPr="0002326A">
        <w:rPr>
          <w:rFonts w:ascii="Arial" w:hAnsi="Arial" w:cs="Arial"/>
          <w:b/>
          <w:bCs/>
          <w:color w:val="000000"/>
          <w:sz w:val="22"/>
          <w:szCs w:val="22"/>
        </w:rPr>
        <w:lastRenderedPageBreak/>
        <w:t>Methods</w:t>
      </w:r>
    </w:p>
    <w:p w14:paraId="11697B5B" w14:textId="77777777" w:rsidR="004B43AC" w:rsidRPr="0002326A" w:rsidRDefault="004B43AC" w:rsidP="004B43AC">
      <w:pPr>
        <w:pStyle w:val="Paragraph"/>
        <w:snapToGrid w:val="0"/>
        <w:ind w:firstLine="0"/>
        <w:rPr>
          <w:rFonts w:ascii="Arial" w:hAnsi="Arial" w:cs="Arial"/>
          <w:b/>
          <w:bCs/>
          <w:sz w:val="22"/>
          <w:szCs w:val="22"/>
        </w:rPr>
      </w:pPr>
    </w:p>
    <w:p w14:paraId="16AE059D" w14:textId="77777777" w:rsidR="004B43AC" w:rsidRPr="0002326A" w:rsidRDefault="004B43AC" w:rsidP="004B43AC">
      <w:pPr>
        <w:spacing w:line="480" w:lineRule="auto"/>
        <w:jc w:val="both"/>
        <w:rPr>
          <w:rFonts w:ascii="Arial" w:hAnsi="Arial" w:cs="Arial"/>
          <w:i/>
          <w:iCs/>
          <w:color w:val="000000"/>
          <w:sz w:val="22"/>
          <w:szCs w:val="22"/>
        </w:rPr>
      </w:pPr>
      <w:r w:rsidRPr="0002326A">
        <w:rPr>
          <w:rFonts w:ascii="Arial" w:hAnsi="Arial" w:cs="Arial"/>
          <w:i/>
          <w:iCs/>
          <w:color w:val="000000"/>
          <w:sz w:val="22"/>
          <w:szCs w:val="22"/>
        </w:rPr>
        <w:t>Subject Details and Tissue Collection</w:t>
      </w:r>
    </w:p>
    <w:p w14:paraId="7195C6E2" w14:textId="638B6B6D" w:rsidR="006476A1" w:rsidRPr="0002326A" w:rsidRDefault="006476A1" w:rsidP="006476A1">
      <w:pPr>
        <w:spacing w:line="480" w:lineRule="auto"/>
        <w:jc w:val="both"/>
        <w:rPr>
          <w:rFonts w:ascii="Arial" w:hAnsi="Arial" w:cs="Arial"/>
          <w:color w:val="000000"/>
          <w:sz w:val="22"/>
          <w:szCs w:val="22"/>
        </w:rPr>
      </w:pPr>
      <w:r>
        <w:rPr>
          <w:rFonts w:ascii="Arial" w:hAnsi="Arial" w:cs="Arial"/>
          <w:color w:val="000000"/>
          <w:sz w:val="22"/>
          <w:szCs w:val="22"/>
        </w:rPr>
        <w:t xml:space="preserve">Paired </w:t>
      </w:r>
      <w:r w:rsidRPr="0002326A">
        <w:rPr>
          <w:rFonts w:ascii="Arial" w:hAnsi="Arial" w:cs="Arial"/>
          <w:color w:val="000000"/>
          <w:sz w:val="22"/>
          <w:szCs w:val="22"/>
        </w:rPr>
        <w:t xml:space="preserve">blood and primary ccRCC </w:t>
      </w:r>
      <w:r>
        <w:rPr>
          <w:rFonts w:ascii="Arial" w:hAnsi="Arial" w:cs="Arial"/>
          <w:color w:val="000000"/>
          <w:sz w:val="22"/>
          <w:szCs w:val="22"/>
        </w:rPr>
        <w:t xml:space="preserve">along with matched normal kidney parenchyma samples </w:t>
      </w:r>
      <w:r w:rsidRPr="0002326A">
        <w:rPr>
          <w:rFonts w:ascii="Arial" w:hAnsi="Arial" w:cs="Arial"/>
          <w:color w:val="000000"/>
          <w:sz w:val="22"/>
          <w:szCs w:val="22"/>
        </w:rPr>
        <w:t xml:space="preserve">were obtained from the University of Iowa Tissue Procurement Core and GUMER repository through the Holden Comprehensive Cancer Center from </w:t>
      </w:r>
      <w:r>
        <w:rPr>
          <w:rFonts w:ascii="Arial" w:hAnsi="Arial" w:cs="Arial"/>
          <w:color w:val="000000"/>
          <w:sz w:val="22"/>
          <w:szCs w:val="22"/>
        </w:rPr>
        <w:t xml:space="preserve">de-identified three </w:t>
      </w:r>
      <w:r w:rsidRPr="0002326A">
        <w:rPr>
          <w:rFonts w:ascii="Arial" w:hAnsi="Arial" w:cs="Arial"/>
          <w:color w:val="000000"/>
          <w:sz w:val="22"/>
          <w:szCs w:val="22"/>
        </w:rPr>
        <w:t xml:space="preserve">subjects </w:t>
      </w:r>
      <w:r>
        <w:rPr>
          <w:rFonts w:ascii="Arial" w:hAnsi="Arial" w:cs="Arial"/>
          <w:color w:val="000000"/>
          <w:sz w:val="22"/>
          <w:szCs w:val="22"/>
        </w:rPr>
        <w:t xml:space="preserve">previously </w:t>
      </w:r>
      <w:r w:rsidRPr="0002326A">
        <w:rPr>
          <w:rFonts w:ascii="Arial" w:hAnsi="Arial" w:cs="Arial"/>
          <w:color w:val="000000"/>
          <w:sz w:val="22"/>
          <w:szCs w:val="22"/>
        </w:rPr>
        <w:t>provid</w:t>
      </w:r>
      <w:r>
        <w:rPr>
          <w:rFonts w:ascii="Arial" w:hAnsi="Arial" w:cs="Arial"/>
          <w:color w:val="000000"/>
          <w:sz w:val="22"/>
          <w:szCs w:val="22"/>
        </w:rPr>
        <w:t>ed</w:t>
      </w:r>
      <w:r w:rsidRPr="0002326A">
        <w:rPr>
          <w:rFonts w:ascii="Arial" w:hAnsi="Arial" w:cs="Arial"/>
          <w:color w:val="000000"/>
          <w:sz w:val="22"/>
          <w:szCs w:val="22"/>
        </w:rPr>
        <w:t xml:space="preserve"> written consent approved by the University of Iowa</w:t>
      </w:r>
      <w:r>
        <w:rPr>
          <w:rFonts w:ascii="Arial" w:hAnsi="Arial" w:cs="Arial"/>
          <w:color w:val="000000"/>
          <w:sz w:val="22"/>
          <w:szCs w:val="22"/>
        </w:rPr>
        <w:t xml:space="preserve"> </w:t>
      </w:r>
      <w:r w:rsidRPr="00835CA4">
        <w:rPr>
          <w:rFonts w:ascii="Arial" w:hAnsi="Arial" w:cs="Arial"/>
          <w:color w:val="000000"/>
          <w:sz w:val="22"/>
          <w:szCs w:val="22"/>
        </w:rPr>
        <w:t>Institutional Review Board (IRB) under the IRB number 201304826 and conducted under the Declaration of Helsinki Principles</w:t>
      </w:r>
      <w:r w:rsidRPr="0002326A">
        <w:rPr>
          <w:rFonts w:ascii="Arial" w:hAnsi="Arial" w:cs="Arial"/>
          <w:color w:val="000000"/>
          <w:sz w:val="22"/>
          <w:szCs w:val="22"/>
        </w:rPr>
        <w:t>. The patients were males with an age range of 67 to 74 years old</w:t>
      </w:r>
      <w:r w:rsidRPr="00D710B8">
        <w:rPr>
          <w:rFonts w:ascii="Arial" w:hAnsi="Arial" w:cs="Arial"/>
          <w:color w:val="000000"/>
          <w:sz w:val="22"/>
          <w:szCs w:val="22"/>
        </w:rPr>
        <w:t>. Tumor grades were histologically determined by a pathologist. Primary tumor stage for Patient 1 and Patient 2 were reported as pT1b without extension, while Patient 3 was reported</w:t>
      </w:r>
      <w:r w:rsidRPr="0002326A">
        <w:rPr>
          <w:rFonts w:ascii="Arial" w:hAnsi="Arial" w:cs="Arial"/>
          <w:color w:val="000000"/>
          <w:sz w:val="22"/>
          <w:szCs w:val="22"/>
        </w:rPr>
        <w:t xml:space="preserve"> as pT3a with</w:t>
      </w:r>
      <w:r>
        <w:rPr>
          <w:rFonts w:ascii="Arial" w:hAnsi="Arial" w:cs="Arial"/>
          <w:color w:val="000000"/>
          <w:sz w:val="22"/>
          <w:szCs w:val="22"/>
        </w:rPr>
        <w:t xml:space="preserve"> renal vein invasion.</w:t>
      </w:r>
    </w:p>
    <w:p w14:paraId="5B0A7454" w14:textId="77777777" w:rsidR="004B43AC" w:rsidRPr="0002326A" w:rsidRDefault="004B43AC" w:rsidP="004B43AC">
      <w:pPr>
        <w:spacing w:line="480" w:lineRule="auto"/>
        <w:jc w:val="both"/>
        <w:rPr>
          <w:rFonts w:ascii="Arial" w:hAnsi="Arial" w:cs="Arial"/>
          <w:color w:val="000000"/>
          <w:sz w:val="22"/>
          <w:szCs w:val="22"/>
        </w:rPr>
      </w:pPr>
    </w:p>
    <w:p w14:paraId="3B1DAF7B" w14:textId="77777777" w:rsidR="004B43AC" w:rsidRPr="0002326A" w:rsidRDefault="004B43AC" w:rsidP="004B43AC">
      <w:pPr>
        <w:spacing w:line="480" w:lineRule="auto"/>
        <w:jc w:val="both"/>
        <w:rPr>
          <w:rFonts w:ascii="Arial" w:hAnsi="Arial" w:cs="Arial"/>
          <w:i/>
          <w:iCs/>
          <w:color w:val="000000"/>
          <w:sz w:val="22"/>
          <w:szCs w:val="22"/>
        </w:rPr>
      </w:pPr>
      <w:r w:rsidRPr="0002326A">
        <w:rPr>
          <w:rFonts w:ascii="Arial" w:hAnsi="Arial" w:cs="Arial"/>
          <w:i/>
          <w:iCs/>
          <w:color w:val="000000"/>
          <w:sz w:val="22"/>
          <w:szCs w:val="22"/>
        </w:rPr>
        <w:t>Tumor Dissociation and Isolation of Mononuclear Cells</w:t>
      </w:r>
    </w:p>
    <w:p w14:paraId="7CE1C9E9" w14:textId="2DA2D430" w:rsidR="004B43AC" w:rsidRPr="00B7170F" w:rsidRDefault="004B43AC" w:rsidP="004B43AC">
      <w:pPr>
        <w:spacing w:line="480" w:lineRule="auto"/>
        <w:jc w:val="both"/>
        <w:rPr>
          <w:rFonts w:ascii="Arial" w:hAnsi="Arial" w:cs="Arial"/>
          <w:color w:val="000000" w:themeColor="text1"/>
          <w:sz w:val="22"/>
          <w:szCs w:val="22"/>
        </w:rPr>
      </w:pPr>
      <w:r w:rsidRPr="00B7170F">
        <w:rPr>
          <w:rFonts w:ascii="Arial" w:hAnsi="Arial" w:cs="Arial"/>
          <w:color w:val="000000" w:themeColor="text1"/>
          <w:sz w:val="22"/>
          <w:szCs w:val="22"/>
        </w:rPr>
        <w:t xml:space="preserve">Renal tumor samples were dissociated into single cells by a semi-automated combined mechanical/enzymatic process. The tumor tissue was cut into pieces of (2-3mm) in size and transferred to C Tubes (Miltenyi Biotech, </w:t>
      </w:r>
      <w:proofErr w:type="spellStart"/>
      <w:r w:rsidRPr="00B7170F">
        <w:rPr>
          <w:rFonts w:ascii="Arial" w:hAnsi="Arial" w:cs="Arial"/>
          <w:color w:val="000000" w:themeColor="text1"/>
          <w:sz w:val="22"/>
          <w:szCs w:val="22"/>
        </w:rPr>
        <w:t>Bergisch</w:t>
      </w:r>
      <w:proofErr w:type="spellEnd"/>
      <w:r w:rsidRPr="00B7170F">
        <w:rPr>
          <w:rFonts w:ascii="Arial" w:hAnsi="Arial" w:cs="Arial"/>
          <w:color w:val="000000" w:themeColor="text1"/>
          <w:sz w:val="22"/>
          <w:szCs w:val="22"/>
        </w:rPr>
        <w:t xml:space="preserve"> </w:t>
      </w:r>
      <w:proofErr w:type="spellStart"/>
      <w:r w:rsidRPr="00B7170F">
        <w:rPr>
          <w:rFonts w:ascii="Arial" w:hAnsi="Arial" w:cs="Arial"/>
          <w:color w:val="000000" w:themeColor="text1"/>
          <w:sz w:val="22"/>
          <w:szCs w:val="22"/>
        </w:rPr>
        <w:t>Gladbach</w:t>
      </w:r>
      <w:proofErr w:type="spellEnd"/>
      <w:r w:rsidRPr="00B7170F">
        <w:rPr>
          <w:rFonts w:ascii="Arial" w:hAnsi="Arial" w:cs="Arial"/>
          <w:color w:val="000000" w:themeColor="text1"/>
          <w:sz w:val="22"/>
          <w:szCs w:val="22"/>
        </w:rPr>
        <w:t xml:space="preserve">, Germany) containing a mix of Enzymes H, R and A (Tumor Dissociation Kit, human; Miltenyi Biotech). Mechanical dissociation was accomplished by performing three consecutive automated steps on the </w:t>
      </w:r>
      <w:proofErr w:type="spellStart"/>
      <w:r w:rsidRPr="00B7170F">
        <w:rPr>
          <w:rFonts w:ascii="Arial" w:hAnsi="Arial" w:cs="Arial"/>
          <w:color w:val="000000" w:themeColor="text1"/>
          <w:sz w:val="22"/>
          <w:szCs w:val="22"/>
        </w:rPr>
        <w:t>gentleMACS</w:t>
      </w:r>
      <w:r w:rsidR="00327B77" w:rsidRPr="00324C5C">
        <w:rPr>
          <w:rFonts w:ascii="Arial" w:hAnsi="Arial" w:cs="Arial"/>
          <w:color w:val="000000" w:themeColor="text1"/>
          <w:sz w:val="22"/>
          <w:szCs w:val="22"/>
          <w:vertAlign w:val="superscript"/>
        </w:rPr>
        <w:t>TM</w:t>
      </w:r>
      <w:proofErr w:type="spellEnd"/>
      <w:r w:rsidRPr="00B7170F">
        <w:rPr>
          <w:rFonts w:ascii="Arial" w:hAnsi="Arial" w:cs="Arial"/>
          <w:color w:val="000000" w:themeColor="text1"/>
          <w:sz w:val="22"/>
          <w:szCs w:val="22"/>
        </w:rPr>
        <w:t xml:space="preserve"> </w:t>
      </w:r>
      <w:proofErr w:type="spellStart"/>
      <w:r w:rsidRPr="00B7170F">
        <w:rPr>
          <w:rFonts w:ascii="Arial" w:hAnsi="Arial" w:cs="Arial"/>
          <w:color w:val="000000" w:themeColor="text1"/>
          <w:sz w:val="22"/>
          <w:szCs w:val="22"/>
        </w:rPr>
        <w:t>Dissociator</w:t>
      </w:r>
      <w:proofErr w:type="spellEnd"/>
      <w:r w:rsidRPr="00B7170F">
        <w:rPr>
          <w:rFonts w:ascii="Arial" w:hAnsi="Arial" w:cs="Arial"/>
          <w:color w:val="000000" w:themeColor="text1"/>
          <w:sz w:val="22"/>
          <w:szCs w:val="22"/>
        </w:rPr>
        <w:t xml:space="preserve"> (h_tumor_01, h_tumor_02 and h_tumor_03). To allow for enzymatic digestion, the C tube was rotated continuously for 30 min at 37</w:t>
      </w:r>
      <w:r w:rsidR="00204431">
        <w:rPr>
          <w:rFonts w:ascii="Arial" w:hAnsi="Arial" w:cs="Arial"/>
          <w:color w:val="000000" w:themeColor="text1"/>
          <w:sz w:val="22"/>
          <w:szCs w:val="22"/>
        </w:rPr>
        <w:t xml:space="preserve"> </w:t>
      </w:r>
      <w:r w:rsidRPr="00B7170F">
        <w:rPr>
          <w:rFonts w:ascii="Arial" w:hAnsi="Arial" w:cs="Arial"/>
          <w:color w:val="000000" w:themeColor="text1"/>
          <w:sz w:val="22"/>
          <w:szCs w:val="22"/>
        </w:rPr>
        <w:t>°C, after the first and second mechanical dissociation step</w:t>
      </w:r>
      <w:ins w:id="38" w:author="Borcherding, Nicholas (CCOM Student)" w:date="2020-11-02T13:20:00Z">
        <w:r w:rsidR="003E01D3">
          <w:rPr>
            <w:rFonts w:ascii="Arial" w:hAnsi="Arial" w:cs="Arial"/>
            <w:color w:val="000000" w:themeColor="text1"/>
            <w:sz w:val="22"/>
            <w:szCs w:val="22"/>
          </w:rPr>
          <w:t>.</w:t>
        </w:r>
      </w:ins>
      <w:del w:id="39" w:author="Borcherding, Nicholas (CCOM Student)" w:date="2020-11-02T13:20:00Z">
        <w:r w:rsidRPr="00B7170F" w:rsidDel="003E01D3">
          <w:rPr>
            <w:rFonts w:ascii="Arial" w:hAnsi="Arial" w:cs="Arial"/>
            <w:color w:val="000000" w:themeColor="text1"/>
            <w:sz w:val="22"/>
            <w:szCs w:val="22"/>
          </w:rPr>
          <w:delText xml:space="preserve"> </w:delText>
        </w:r>
      </w:del>
      <w:r w:rsidRPr="00B7170F">
        <w:rPr>
          <w:rFonts w:ascii="Arial" w:hAnsi="Arial" w:cs="Arial"/>
          <w:color w:val="000000" w:themeColor="text1"/>
          <w:sz w:val="22"/>
          <w:szCs w:val="22"/>
        </w:rPr>
        <w:fldChar w:fldCharType="begin" w:fldLock="1"/>
      </w:r>
      <w:r w:rsidR="003E01D3">
        <w:rPr>
          <w:rFonts w:ascii="Arial" w:hAnsi="Arial" w:cs="Arial"/>
          <w:color w:val="000000" w:themeColor="text1"/>
          <w:sz w:val="22"/>
          <w:szCs w:val="22"/>
        </w:rPr>
        <w:instrText>ADDIN CSL_CITATION {"citationItems":[{"id":"ITEM-1","itemData":{"DOI":"10.1038/bjc.2015.96","ISSN":"15321827","abstract":"Background:Tumour-infiltrating lymphocyte (TIL) therapy is showing great promise in the treatment of patients with advanced malignant melanoma. However, the translation of TIL therapy to non-melanoma tumours such as renal cell carcinoma has been less successful with a major constraint being the inability to reproducibly generate TILs from primary and metastatic tumour tissue.Methods:Primary and metastatic renal cell carcinoma biopsies were subjected to differential tumour disaggregation methods and procedures that stimulate the specific expansion of TILs tested to determine which reliably generated TIL maintained antitumour specificity.Results:Enzymatic or combined enzymatic/mechanical disaggregation resulted in equivalent numbers of TILs being liberated from renal cell carcinoma biopsies. Following mitogenic activation of the isolated TILs with anti-CD3/anti-CD28-coated paramagnetic beads, successful TIL expansion was achieved in 90% of initiated cultures. The frequency of T-cell recognition of autologous tumours was enhanced when tumours were disaggregated using the GentleMACS enzymatic/mechanical system.Conclusion:TILs can be consistently produced from renal cell carcinoma biopsies maintaining autologous tumour recognition after expansion in vitro. While the method of disaggregation has little impact on the success of TIL growth, methods that preserve the cell surface architecture facilitate TIL recognition of an autologous tumour, which is important in terms of characterising the functionality of the expanded TIL population.","author":[{"dropping-particle":"","family":"Baldan","given":"V.","non-dropping-particle":"","parse-names":false,"suffix":""},{"dropping-particle":"","family":"Griffiths","given":"R.","non-dropping-particle":"","parse-names":false,"suffix":""},{"dropping-particle":"","family":"Hawkins","given":"R. E.","non-dropping-particle":"","parse-names":false,"suffix":""},{"dropping-particle":"","family":"Gilham","given":"D. E.","non-dropping-particle":"","parse-names":false,"suffix":""}],"container-title":"British Journal of Cancer","id":"ITEM-1","issue":"9","issued":{"date-parts":[["2015"]]},"page":"1510-1518","title":"Efficient and reproducible generation of tumour-infiltrating lymphocytes for renal cell carcinoma","type":"article-journal","volume":"112"},"uris":["http://www.mendeley.com/documents/?uuid=33f6bd87-55a7-4b82-a180-d9a5c33e7014"]}],"mendeley":{"formattedCitation":"&lt;sup&gt;31&lt;/sup&gt;","plainTextFormattedCitation":"31","previouslyFormattedCitation":"&lt;sup&gt;31&lt;/sup&gt;"},"properties":{"noteIndex":0},"schema":"https://github.com/citation-style-language/schema/raw/master/csl-citation.json"}</w:instrText>
      </w:r>
      <w:r w:rsidRPr="00B7170F">
        <w:rPr>
          <w:rFonts w:ascii="Arial" w:hAnsi="Arial" w:cs="Arial"/>
          <w:color w:val="000000" w:themeColor="text1"/>
          <w:sz w:val="22"/>
          <w:szCs w:val="22"/>
        </w:rPr>
        <w:fldChar w:fldCharType="separate"/>
      </w:r>
      <w:r w:rsidR="003E01D3" w:rsidRPr="003E01D3">
        <w:rPr>
          <w:rFonts w:ascii="Arial" w:hAnsi="Arial" w:cs="Arial"/>
          <w:noProof/>
          <w:color w:val="000000" w:themeColor="text1"/>
          <w:sz w:val="22"/>
          <w:szCs w:val="22"/>
          <w:vertAlign w:val="superscript"/>
        </w:rPr>
        <w:t>31</w:t>
      </w:r>
      <w:r w:rsidRPr="00B7170F">
        <w:rPr>
          <w:rFonts w:ascii="Arial" w:hAnsi="Arial" w:cs="Arial"/>
          <w:color w:val="000000" w:themeColor="text1"/>
          <w:sz w:val="22"/>
          <w:szCs w:val="22"/>
        </w:rPr>
        <w:fldChar w:fldCharType="end"/>
      </w:r>
      <w:del w:id="40" w:author="Borcherding, Nicholas (CCOM Student)" w:date="2020-11-02T13:20:00Z">
        <w:r w:rsidRPr="00B7170F" w:rsidDel="003E01D3">
          <w:rPr>
            <w:rFonts w:ascii="Arial" w:hAnsi="Arial" w:cs="Arial"/>
            <w:color w:val="000000" w:themeColor="text1"/>
            <w:sz w:val="22"/>
            <w:szCs w:val="22"/>
          </w:rPr>
          <w:delText>.</w:delText>
        </w:r>
      </w:del>
      <w:r w:rsidRPr="00B7170F">
        <w:rPr>
          <w:rFonts w:ascii="Arial" w:hAnsi="Arial" w:cs="Arial"/>
          <w:color w:val="000000" w:themeColor="text1"/>
          <w:sz w:val="22"/>
          <w:szCs w:val="22"/>
        </w:rPr>
        <w:t xml:space="preserve"> Cells from fresh tumor specimens were incubated with </w:t>
      </w:r>
      <w:proofErr w:type="spellStart"/>
      <w:r w:rsidRPr="00B7170F">
        <w:rPr>
          <w:rFonts w:ascii="Arial" w:hAnsi="Arial" w:cs="Arial"/>
          <w:color w:val="000000" w:themeColor="text1"/>
          <w:sz w:val="22"/>
          <w:szCs w:val="22"/>
        </w:rPr>
        <w:t>FcR</w:t>
      </w:r>
      <w:proofErr w:type="spellEnd"/>
      <w:r w:rsidRPr="00B7170F">
        <w:rPr>
          <w:rFonts w:ascii="Arial" w:hAnsi="Arial" w:cs="Arial"/>
          <w:color w:val="000000" w:themeColor="text1"/>
          <w:sz w:val="22"/>
          <w:szCs w:val="22"/>
        </w:rPr>
        <w:t xml:space="preserve"> blocking reagent (StemCell Technologies, Vancouver, Canada) for 10 min at 4</w:t>
      </w:r>
      <w:r w:rsidR="00327B77">
        <w:rPr>
          <w:rFonts w:ascii="Arial" w:hAnsi="Arial" w:cs="Arial"/>
          <w:color w:val="000000" w:themeColor="text1"/>
          <w:sz w:val="22"/>
          <w:szCs w:val="22"/>
        </w:rPr>
        <w:t xml:space="preserve"> </w:t>
      </w:r>
      <w:r w:rsidR="00327B77">
        <w:rPr>
          <w:rFonts w:ascii="Arial" w:hAnsi="Arial" w:cs="Arial"/>
          <w:color w:val="000000" w:themeColor="text1"/>
          <w:sz w:val="22"/>
          <w:szCs w:val="22"/>
        </w:rPr>
        <w:sym w:font="Symbol" w:char="F0B0"/>
      </w:r>
      <w:r w:rsidR="00327B77">
        <w:rPr>
          <w:rFonts w:ascii="Arial" w:hAnsi="Arial" w:cs="Arial"/>
          <w:color w:val="000000" w:themeColor="text1"/>
          <w:sz w:val="22"/>
          <w:szCs w:val="22"/>
        </w:rPr>
        <w:t>C</w:t>
      </w:r>
      <w:r w:rsidRPr="00B7170F">
        <w:rPr>
          <w:rFonts w:ascii="Arial" w:hAnsi="Arial" w:cs="Arial"/>
          <w:color w:val="000000" w:themeColor="text1"/>
          <w:sz w:val="22"/>
          <w:szCs w:val="22"/>
        </w:rPr>
        <w:t xml:space="preserve"> and labelled with 1ug/ml of the FITC anti-human CD45 antibody (</w:t>
      </w:r>
      <w:proofErr w:type="spellStart"/>
      <w:r w:rsidRPr="00B7170F">
        <w:rPr>
          <w:rFonts w:ascii="Arial" w:hAnsi="Arial" w:cs="Arial"/>
          <w:color w:val="000000" w:themeColor="text1"/>
          <w:sz w:val="22"/>
          <w:szCs w:val="22"/>
        </w:rPr>
        <w:t>BioLegend</w:t>
      </w:r>
      <w:proofErr w:type="spellEnd"/>
      <w:r w:rsidRPr="00B7170F">
        <w:rPr>
          <w:rFonts w:ascii="Arial" w:hAnsi="Arial" w:cs="Arial"/>
          <w:color w:val="000000" w:themeColor="text1"/>
          <w:sz w:val="22"/>
          <w:szCs w:val="22"/>
        </w:rPr>
        <w:t>, San Diego, CA) per 10</w:t>
      </w:r>
      <w:r w:rsidRPr="00B7170F">
        <w:rPr>
          <w:rFonts w:ascii="Arial" w:hAnsi="Arial" w:cs="Arial"/>
          <w:color w:val="000000" w:themeColor="text1"/>
          <w:sz w:val="22"/>
          <w:szCs w:val="22"/>
          <w:vertAlign w:val="superscript"/>
        </w:rPr>
        <w:t xml:space="preserve">7 </w:t>
      </w:r>
      <w:r w:rsidRPr="00B7170F">
        <w:rPr>
          <w:rFonts w:ascii="Arial" w:hAnsi="Arial" w:cs="Arial"/>
          <w:color w:val="000000" w:themeColor="text1"/>
          <w:sz w:val="22"/>
          <w:szCs w:val="22"/>
        </w:rPr>
        <w:t>cells for 20 min at 4</w:t>
      </w:r>
      <w:del w:id="41" w:author="Borcherding, Nicholas (CCOM Student)" w:date="2020-11-02T13:20:00Z">
        <w:r w:rsidR="00204431" w:rsidDel="003E01D3">
          <w:rPr>
            <w:rFonts w:ascii="Arial" w:hAnsi="Arial" w:cs="Arial"/>
            <w:color w:val="000000" w:themeColor="text1"/>
            <w:sz w:val="22"/>
            <w:szCs w:val="22"/>
          </w:rPr>
          <w:delText xml:space="preserve"> </w:delText>
        </w:r>
      </w:del>
      <w:r w:rsidR="00204431">
        <w:rPr>
          <w:rFonts w:ascii="Arial" w:hAnsi="Arial" w:cs="Arial"/>
          <w:color w:val="000000" w:themeColor="text1"/>
          <w:sz w:val="22"/>
          <w:szCs w:val="22"/>
        </w:rPr>
        <w:sym w:font="Symbol" w:char="F0B0"/>
      </w:r>
      <w:r w:rsidR="00204431">
        <w:rPr>
          <w:rFonts w:ascii="Arial" w:hAnsi="Arial" w:cs="Arial"/>
          <w:color w:val="000000" w:themeColor="text1"/>
          <w:sz w:val="22"/>
          <w:szCs w:val="22"/>
        </w:rPr>
        <w:t>C</w:t>
      </w:r>
      <w:r w:rsidRPr="00B7170F">
        <w:rPr>
          <w:rFonts w:ascii="Arial" w:hAnsi="Arial" w:cs="Arial"/>
          <w:color w:val="000000" w:themeColor="text1"/>
          <w:sz w:val="22"/>
          <w:szCs w:val="22"/>
        </w:rPr>
        <w:t>. CD45</w:t>
      </w:r>
      <w:r w:rsidRPr="00B7170F">
        <w:rPr>
          <w:rFonts w:ascii="Arial" w:hAnsi="Arial" w:cs="Arial"/>
          <w:color w:val="000000" w:themeColor="text1"/>
          <w:sz w:val="22"/>
          <w:szCs w:val="22"/>
          <w:vertAlign w:val="superscript"/>
        </w:rPr>
        <w:t>+</w:t>
      </w:r>
      <w:r w:rsidRPr="00B7170F">
        <w:rPr>
          <w:rFonts w:ascii="Arial" w:hAnsi="Arial" w:cs="Arial"/>
          <w:color w:val="000000" w:themeColor="text1"/>
          <w:sz w:val="22"/>
          <w:szCs w:val="22"/>
        </w:rPr>
        <w:t xml:space="preserve"> cells were isolated using the </w:t>
      </w:r>
      <w:proofErr w:type="spellStart"/>
      <w:r w:rsidRPr="00B7170F">
        <w:rPr>
          <w:rFonts w:ascii="Arial" w:hAnsi="Arial" w:cs="Arial"/>
          <w:color w:val="000000" w:themeColor="text1"/>
          <w:sz w:val="22"/>
          <w:szCs w:val="22"/>
        </w:rPr>
        <w:t>EasySep</w:t>
      </w:r>
      <w:r w:rsidRPr="00B7170F">
        <w:rPr>
          <w:rFonts w:ascii="Arial" w:hAnsi="Arial" w:cs="Arial"/>
          <w:color w:val="000000" w:themeColor="text1"/>
          <w:sz w:val="22"/>
          <w:szCs w:val="22"/>
          <w:vertAlign w:val="superscript"/>
        </w:rPr>
        <w:t>TM</w:t>
      </w:r>
      <w:proofErr w:type="spellEnd"/>
      <w:r w:rsidRPr="00B7170F">
        <w:rPr>
          <w:rFonts w:ascii="Arial" w:hAnsi="Arial" w:cs="Arial"/>
          <w:color w:val="000000" w:themeColor="text1"/>
          <w:sz w:val="22"/>
          <w:szCs w:val="22"/>
          <w:vertAlign w:val="superscript"/>
        </w:rPr>
        <w:t xml:space="preserve"> </w:t>
      </w:r>
      <w:r w:rsidRPr="00B7170F">
        <w:rPr>
          <w:rFonts w:ascii="Arial" w:hAnsi="Arial" w:cs="Arial"/>
          <w:color w:val="000000" w:themeColor="text1"/>
          <w:sz w:val="22"/>
          <w:szCs w:val="22"/>
        </w:rPr>
        <w:t xml:space="preserve">FITC Positive Selection Kit (StemCell Technologies). Alternatively, mononuclear cells from whole peripheral blood of paired subjects were isolated using SepMate Tubes (StemCell Technologies) by density gradient centrifugation. </w:t>
      </w:r>
      <w:r w:rsidRPr="00B7170F">
        <w:rPr>
          <w:rFonts w:ascii="Arial" w:hAnsi="Arial" w:cs="Arial"/>
          <w:color w:val="000000" w:themeColor="text1"/>
          <w:sz w:val="22"/>
          <w:szCs w:val="22"/>
        </w:rPr>
        <w:lastRenderedPageBreak/>
        <w:t>Cells were then viably frozen in 5% DMSO in RPMI complemented with 95% FBS. Cryopreserved cells were resuscitated for flow cytometry analyses by rapid thawing and slow dilution.</w:t>
      </w:r>
    </w:p>
    <w:p w14:paraId="7D0BF3BD" w14:textId="77777777" w:rsidR="004B43AC" w:rsidRPr="0002326A" w:rsidRDefault="004B43AC" w:rsidP="004B43AC">
      <w:pPr>
        <w:spacing w:line="480" w:lineRule="auto"/>
        <w:jc w:val="both"/>
        <w:rPr>
          <w:rFonts w:ascii="Arial" w:hAnsi="Arial" w:cs="Arial"/>
          <w:color w:val="000000"/>
          <w:sz w:val="22"/>
          <w:szCs w:val="22"/>
        </w:rPr>
      </w:pPr>
    </w:p>
    <w:p w14:paraId="4E92A2DA" w14:textId="77777777" w:rsidR="004B43AC" w:rsidRPr="0002326A" w:rsidRDefault="004B43AC" w:rsidP="004B43AC">
      <w:pPr>
        <w:spacing w:line="480" w:lineRule="auto"/>
        <w:jc w:val="both"/>
        <w:rPr>
          <w:rFonts w:ascii="Arial" w:hAnsi="Arial" w:cs="Arial"/>
          <w:i/>
          <w:iCs/>
          <w:color w:val="000000"/>
          <w:sz w:val="22"/>
          <w:szCs w:val="22"/>
        </w:rPr>
      </w:pPr>
      <w:r w:rsidRPr="0002326A">
        <w:rPr>
          <w:rFonts w:ascii="Arial" w:hAnsi="Arial" w:cs="Arial"/>
          <w:i/>
          <w:iCs/>
          <w:color w:val="000000"/>
          <w:sz w:val="22"/>
          <w:szCs w:val="22"/>
        </w:rPr>
        <w:t>Cell Sorting for Single-Cell RNA sequencing</w:t>
      </w:r>
    </w:p>
    <w:p w14:paraId="6A7E7583" w14:textId="3D900EA5" w:rsidR="004B43AC" w:rsidRPr="0002326A" w:rsidRDefault="004B43AC" w:rsidP="004B43AC">
      <w:pPr>
        <w:spacing w:line="480" w:lineRule="auto"/>
        <w:jc w:val="both"/>
        <w:rPr>
          <w:rFonts w:ascii="Arial" w:hAnsi="Arial" w:cs="Arial"/>
          <w:color w:val="000000"/>
          <w:sz w:val="22"/>
          <w:szCs w:val="22"/>
        </w:rPr>
      </w:pPr>
      <w:r w:rsidRPr="0002326A">
        <w:rPr>
          <w:rFonts w:ascii="Arial" w:hAnsi="Arial" w:cs="Arial"/>
          <w:color w:val="000000"/>
          <w:sz w:val="22"/>
          <w:szCs w:val="22"/>
        </w:rPr>
        <w:t>Viable immune (CD45</w:t>
      </w:r>
      <w:r w:rsidRPr="0002326A">
        <w:rPr>
          <w:rFonts w:ascii="Arial" w:hAnsi="Arial" w:cs="Arial"/>
          <w:color w:val="000000"/>
          <w:sz w:val="22"/>
          <w:szCs w:val="22"/>
          <w:vertAlign w:val="superscript"/>
        </w:rPr>
        <w:t>+</w:t>
      </w:r>
      <w:r w:rsidRPr="0002326A">
        <w:rPr>
          <w:rFonts w:ascii="Arial" w:hAnsi="Arial" w:cs="Arial"/>
          <w:color w:val="000000"/>
          <w:sz w:val="22"/>
          <w:szCs w:val="22"/>
        </w:rPr>
        <w:t xml:space="preserve"> Hoechst</w:t>
      </w:r>
      <w:r w:rsidRPr="0002326A">
        <w:rPr>
          <w:rFonts w:ascii="Arial" w:hAnsi="Arial" w:cs="Arial"/>
          <w:color w:val="000000"/>
          <w:sz w:val="22"/>
          <w:szCs w:val="22"/>
          <w:vertAlign w:val="superscript"/>
        </w:rPr>
        <w:t>-</w:t>
      </w:r>
      <w:r w:rsidRPr="0002326A">
        <w:rPr>
          <w:rFonts w:ascii="Arial" w:hAnsi="Arial" w:cs="Arial"/>
          <w:color w:val="000000"/>
          <w:sz w:val="22"/>
          <w:szCs w:val="22"/>
        </w:rPr>
        <w:t>) single cell suspensions generated from three ccRCC tumor samples and blood were FACS sorted on a FACS ARIA sorter (BD Biosciences) for lymphoid and myeloid cells (</w:t>
      </w:r>
      <w:r w:rsidR="00204431">
        <w:rPr>
          <w:rFonts w:ascii="Arial" w:hAnsi="Arial" w:cs="Arial"/>
          <w:color w:val="000000"/>
          <w:sz w:val="22"/>
          <w:szCs w:val="22"/>
        </w:rPr>
        <w:t>r</w:t>
      </w:r>
      <w:r w:rsidRPr="0002326A">
        <w:rPr>
          <w:rFonts w:ascii="Arial" w:hAnsi="Arial" w:cs="Arial"/>
          <w:color w:val="000000"/>
          <w:sz w:val="22"/>
          <w:szCs w:val="22"/>
        </w:rPr>
        <w:t>atio 3:1).</w:t>
      </w:r>
      <w:r w:rsidR="00060D2B">
        <w:rPr>
          <w:rFonts w:ascii="Arial" w:hAnsi="Arial" w:cs="Arial"/>
          <w:color w:val="000000"/>
          <w:sz w:val="22"/>
          <w:szCs w:val="22"/>
        </w:rPr>
        <w:t xml:space="preserve"> This was to consistent sequencing depth for both myeloid and lymphoid cells across the three patients, as myeloid cells have 3-10-fold greater feature expression. </w:t>
      </w:r>
      <w:r w:rsidRPr="0002326A">
        <w:rPr>
          <w:rFonts w:ascii="Arial" w:hAnsi="Arial" w:cs="Arial"/>
          <w:color w:val="000000"/>
          <w:sz w:val="22"/>
          <w:szCs w:val="22"/>
        </w:rPr>
        <w:t>The cells were sorted into ice</w:t>
      </w:r>
      <w:r w:rsidR="00204431">
        <w:rPr>
          <w:rFonts w:ascii="Arial" w:hAnsi="Arial" w:cs="Arial"/>
          <w:color w:val="000000"/>
          <w:sz w:val="22"/>
          <w:szCs w:val="22"/>
        </w:rPr>
        <w:t>-</w:t>
      </w:r>
      <w:r w:rsidRPr="0002326A">
        <w:rPr>
          <w:rFonts w:ascii="Arial" w:hAnsi="Arial" w:cs="Arial"/>
          <w:color w:val="000000"/>
          <w:sz w:val="22"/>
          <w:szCs w:val="22"/>
        </w:rPr>
        <w:t xml:space="preserve">cold Dulbecco’s PBS + 0.04% non-acetylated BSA (New England </w:t>
      </w:r>
      <w:proofErr w:type="spellStart"/>
      <w:r w:rsidRPr="0002326A">
        <w:rPr>
          <w:rFonts w:ascii="Arial" w:hAnsi="Arial" w:cs="Arial"/>
          <w:color w:val="000000"/>
          <w:sz w:val="22"/>
          <w:szCs w:val="22"/>
        </w:rPr>
        <w:t>BioLabs</w:t>
      </w:r>
      <w:proofErr w:type="spellEnd"/>
      <w:r w:rsidRPr="0002326A">
        <w:rPr>
          <w:rFonts w:ascii="Arial" w:hAnsi="Arial" w:cs="Arial"/>
          <w:color w:val="000000"/>
          <w:sz w:val="22"/>
          <w:szCs w:val="22"/>
        </w:rPr>
        <w:t xml:space="preserve">, Ipswich, MA). Sorted cells were then counted and assessed viability </w:t>
      </w:r>
      <w:proofErr w:type="spellStart"/>
      <w:r w:rsidRPr="0002326A">
        <w:rPr>
          <w:rFonts w:ascii="Arial" w:hAnsi="Arial" w:cs="Arial"/>
          <w:color w:val="000000"/>
          <w:sz w:val="22"/>
          <w:szCs w:val="22"/>
        </w:rPr>
        <w:t>MoxiGoII</w:t>
      </w:r>
      <w:proofErr w:type="spellEnd"/>
      <w:r w:rsidRPr="0002326A">
        <w:rPr>
          <w:rFonts w:ascii="Arial" w:hAnsi="Arial" w:cs="Arial"/>
          <w:color w:val="000000"/>
          <w:sz w:val="22"/>
          <w:szCs w:val="22"/>
        </w:rPr>
        <w:t xml:space="preserve"> counter (</w:t>
      </w:r>
      <w:proofErr w:type="spellStart"/>
      <w:r w:rsidRPr="0002326A">
        <w:rPr>
          <w:rFonts w:ascii="Arial" w:hAnsi="Arial" w:cs="Arial"/>
          <w:color w:val="000000"/>
          <w:sz w:val="22"/>
          <w:szCs w:val="22"/>
        </w:rPr>
        <w:t>Orflo</w:t>
      </w:r>
      <w:proofErr w:type="spellEnd"/>
      <w:r w:rsidRPr="0002326A">
        <w:rPr>
          <w:rFonts w:ascii="Arial" w:hAnsi="Arial" w:cs="Arial"/>
          <w:color w:val="000000"/>
          <w:sz w:val="22"/>
          <w:szCs w:val="22"/>
        </w:rPr>
        <w:t xml:space="preserve"> Technologies, Ketchum, ID) ensuring that cells were resuspended at 1</w:t>
      </w:r>
      <w:r w:rsidR="00C4699B">
        <w:rPr>
          <w:rFonts w:ascii="Arial" w:hAnsi="Arial" w:cs="Arial"/>
          <w:color w:val="000000"/>
          <w:sz w:val="22"/>
          <w:szCs w:val="22"/>
        </w:rPr>
        <w:t>,</w:t>
      </w:r>
      <w:r w:rsidRPr="0002326A">
        <w:rPr>
          <w:rFonts w:ascii="Arial" w:hAnsi="Arial" w:cs="Arial"/>
          <w:color w:val="000000"/>
          <w:sz w:val="22"/>
          <w:szCs w:val="22"/>
        </w:rPr>
        <w:t>000 cells</w:t>
      </w:r>
      <w:r w:rsidR="00204431">
        <w:rPr>
          <w:rFonts w:ascii="Arial" w:hAnsi="Arial" w:cs="Arial"/>
          <w:color w:val="000000"/>
          <w:sz w:val="22"/>
          <w:szCs w:val="22"/>
        </w:rPr>
        <w:t>/µ</w:t>
      </w:r>
      <w:r w:rsidRPr="0002326A">
        <w:rPr>
          <w:rFonts w:ascii="Arial" w:hAnsi="Arial" w:cs="Arial"/>
          <w:color w:val="000000"/>
          <w:sz w:val="22"/>
          <w:szCs w:val="22"/>
        </w:rPr>
        <w:t xml:space="preserve">l with a viability &gt;90%. </w:t>
      </w:r>
    </w:p>
    <w:p w14:paraId="106F0726" w14:textId="77777777" w:rsidR="004B43AC" w:rsidRPr="0002326A" w:rsidRDefault="004B43AC" w:rsidP="004B43AC">
      <w:pPr>
        <w:spacing w:line="480" w:lineRule="auto"/>
        <w:jc w:val="both"/>
        <w:rPr>
          <w:rFonts w:ascii="Arial" w:hAnsi="Arial" w:cs="Arial"/>
          <w:color w:val="000000"/>
          <w:sz w:val="22"/>
          <w:szCs w:val="22"/>
        </w:rPr>
      </w:pPr>
    </w:p>
    <w:p w14:paraId="0E71E724" w14:textId="77777777" w:rsidR="004B43AC" w:rsidRPr="00541645" w:rsidRDefault="004B43AC" w:rsidP="004B43AC">
      <w:pPr>
        <w:spacing w:line="480" w:lineRule="auto"/>
        <w:jc w:val="both"/>
        <w:rPr>
          <w:rFonts w:ascii="Arial" w:hAnsi="Arial" w:cs="Arial"/>
          <w:i/>
          <w:iCs/>
          <w:color w:val="000000"/>
          <w:sz w:val="22"/>
          <w:szCs w:val="22"/>
        </w:rPr>
      </w:pPr>
      <w:r w:rsidRPr="00541645">
        <w:rPr>
          <w:rFonts w:ascii="Arial" w:hAnsi="Arial" w:cs="Arial"/>
          <w:i/>
          <w:iCs/>
          <w:color w:val="000000"/>
          <w:sz w:val="22"/>
          <w:szCs w:val="22"/>
        </w:rPr>
        <w:t>Library Preparation, Single-Cell 5’ and TCR Sequencing</w:t>
      </w:r>
    </w:p>
    <w:p w14:paraId="42BD1B9B" w14:textId="6465F8D7" w:rsidR="004B43AC" w:rsidRPr="0002326A" w:rsidRDefault="004B43AC" w:rsidP="004B43AC">
      <w:pPr>
        <w:spacing w:line="480" w:lineRule="auto"/>
        <w:jc w:val="both"/>
        <w:rPr>
          <w:rFonts w:ascii="Arial" w:hAnsi="Arial" w:cs="Arial"/>
          <w:color w:val="000000" w:themeColor="text1"/>
          <w:sz w:val="22"/>
          <w:szCs w:val="22"/>
        </w:rPr>
      </w:pPr>
      <w:r w:rsidRPr="0002326A">
        <w:rPr>
          <w:rFonts w:ascii="Arial" w:hAnsi="Arial" w:cs="Arial"/>
          <w:color w:val="000000"/>
          <w:sz w:val="22"/>
          <w:szCs w:val="22"/>
        </w:rPr>
        <w:t>Single-cell library preparation was carried out as per the 10X Genomics Chromium Single Cell 5' Library and Gel Bead Kit v2 #1000014 (10x Genomics, Pleasanton, CA).</w:t>
      </w:r>
      <w:r w:rsidRPr="0002326A">
        <w:rPr>
          <w:rFonts w:ascii="Arial" w:eastAsia="MS Mincho" w:hAnsi="Arial" w:cs="Arial"/>
          <w:color w:val="000000"/>
          <w:sz w:val="22"/>
          <w:szCs w:val="22"/>
        </w:rPr>
        <w:t xml:space="preserve"> </w:t>
      </w:r>
      <w:r w:rsidRPr="0002326A">
        <w:rPr>
          <w:rFonts w:ascii="Arial" w:hAnsi="Arial" w:cs="Arial"/>
          <w:color w:val="000000"/>
          <w:sz w:val="22"/>
          <w:szCs w:val="22"/>
        </w:rPr>
        <w:t>Cell suspensions were loaded onto a Chromium Single-Cell Chip along</w:t>
      </w:r>
      <w:r w:rsidRPr="0002326A">
        <w:rPr>
          <w:rFonts w:ascii="Arial" w:eastAsia="MS Mincho" w:hAnsi="Arial" w:cs="Arial"/>
          <w:color w:val="000000"/>
          <w:sz w:val="22"/>
          <w:szCs w:val="22"/>
        </w:rPr>
        <w:t xml:space="preserve"> </w:t>
      </w:r>
      <w:r w:rsidRPr="0002326A">
        <w:rPr>
          <w:rFonts w:ascii="Arial" w:hAnsi="Arial" w:cs="Arial"/>
          <w:color w:val="000000"/>
          <w:sz w:val="22"/>
          <w:szCs w:val="22"/>
        </w:rPr>
        <w:t>with the reverse transcription (RT) master mix and single cell 5</w:t>
      </w:r>
      <w:r w:rsidRPr="0002326A">
        <w:rPr>
          <w:rFonts w:ascii="Arial" w:eastAsia="Calibri" w:hAnsi="Arial" w:cs="Arial"/>
          <w:color w:val="000000"/>
          <w:sz w:val="22"/>
          <w:szCs w:val="22"/>
        </w:rPr>
        <w:t>′</w:t>
      </w:r>
      <w:r w:rsidRPr="0002326A">
        <w:rPr>
          <w:rFonts w:ascii="Arial" w:hAnsi="Arial" w:cs="Arial"/>
          <w:color w:val="000000"/>
          <w:sz w:val="22"/>
          <w:szCs w:val="22"/>
        </w:rPr>
        <w:t xml:space="preserve"> gel beads, aiming for 7,500 cells per channel. Following generation of single-cell</w:t>
      </w:r>
      <w:r w:rsidRPr="0002326A">
        <w:rPr>
          <w:rFonts w:ascii="Arial" w:eastAsia="MS Mincho" w:hAnsi="Arial" w:cs="Arial"/>
          <w:color w:val="000000"/>
          <w:sz w:val="22"/>
          <w:szCs w:val="22"/>
        </w:rPr>
        <w:t xml:space="preserve"> </w:t>
      </w:r>
      <w:r w:rsidRPr="0002326A">
        <w:rPr>
          <w:rFonts w:ascii="Arial" w:hAnsi="Arial" w:cs="Arial"/>
          <w:color w:val="000000"/>
          <w:sz w:val="22"/>
          <w:szCs w:val="22"/>
        </w:rPr>
        <w:t>gel bead-in-emulsions (GEMs), reverse transcription was performed</w:t>
      </w:r>
      <w:r w:rsidRPr="0002326A">
        <w:rPr>
          <w:rFonts w:ascii="Arial" w:eastAsia="MS Mincho" w:hAnsi="Arial" w:cs="Arial"/>
          <w:color w:val="000000"/>
          <w:sz w:val="22"/>
          <w:szCs w:val="22"/>
        </w:rPr>
        <w:t xml:space="preserve"> </w:t>
      </w:r>
      <w:r w:rsidRPr="0002326A">
        <w:rPr>
          <w:rFonts w:ascii="Arial" w:hAnsi="Arial" w:cs="Arial"/>
          <w:color w:val="000000"/>
          <w:sz w:val="22"/>
          <w:szCs w:val="22"/>
        </w:rPr>
        <w:t>using a C1000 Touch Thermal Cycler (Bio-Rad Laboratories, Hercules, CA); 13 cycles were used for cDNA amplification. Amplified cDNA was purified</w:t>
      </w:r>
      <w:r w:rsidRPr="0002326A">
        <w:rPr>
          <w:rFonts w:ascii="Arial" w:eastAsia="MS Mincho" w:hAnsi="Arial" w:cs="Arial"/>
          <w:color w:val="000000"/>
          <w:sz w:val="22"/>
          <w:szCs w:val="22"/>
        </w:rPr>
        <w:t xml:space="preserve"> </w:t>
      </w:r>
      <w:r w:rsidRPr="0002326A">
        <w:rPr>
          <w:rFonts w:ascii="Arial" w:hAnsi="Arial" w:cs="Arial"/>
          <w:color w:val="000000"/>
          <w:sz w:val="22"/>
          <w:szCs w:val="22"/>
        </w:rPr>
        <w:t xml:space="preserve">using </w:t>
      </w:r>
      <w:proofErr w:type="spellStart"/>
      <w:r w:rsidRPr="0002326A">
        <w:rPr>
          <w:rFonts w:ascii="Arial" w:hAnsi="Arial" w:cs="Arial"/>
          <w:color w:val="000000"/>
          <w:sz w:val="22"/>
          <w:szCs w:val="22"/>
        </w:rPr>
        <w:t>SPRIselect</w:t>
      </w:r>
      <w:proofErr w:type="spellEnd"/>
      <w:r w:rsidRPr="0002326A">
        <w:rPr>
          <w:rFonts w:ascii="Arial" w:hAnsi="Arial" w:cs="Arial"/>
          <w:color w:val="000000"/>
          <w:sz w:val="22"/>
          <w:szCs w:val="22"/>
        </w:rPr>
        <w:t xml:space="preserve"> beads (Beckman Coulter, Lane Cove, NSW, Australia) as per the manufacturer’s recommended parameters. Post-cDNA amplification reaction QC and quantification was performed on the Agilent 2100 Bioanalyzer using the DNA High Sensitivity chip. For input into the gene expression library construction, 50ng cDNA and 14 cycles was used. To obtain TCR repertoire profile, VDJ enrichment was carried out as per the Chromium Single Cell V(D)J Enrichment Kit, Human T Cell #1000005 (10x Genomics) using </w:t>
      </w:r>
      <w:r w:rsidRPr="0002326A">
        <w:rPr>
          <w:rFonts w:ascii="Arial" w:hAnsi="Arial" w:cs="Arial"/>
          <w:color w:val="000000"/>
          <w:sz w:val="22"/>
          <w:szCs w:val="22"/>
        </w:rPr>
        <w:lastRenderedPageBreak/>
        <w:t>the same input sample</w:t>
      </w:r>
      <w:r w:rsidR="00204431">
        <w:rPr>
          <w:rFonts w:ascii="Arial" w:hAnsi="Arial" w:cs="Arial"/>
          <w:color w:val="000000"/>
          <w:sz w:val="22"/>
          <w:szCs w:val="22"/>
        </w:rPr>
        <w:t>s</w:t>
      </w:r>
      <w:r w:rsidRPr="0002326A">
        <w:rPr>
          <w:rFonts w:ascii="Arial" w:hAnsi="Arial" w:cs="Arial"/>
          <w:color w:val="000000"/>
          <w:sz w:val="22"/>
          <w:szCs w:val="22"/>
        </w:rPr>
        <w:t xml:space="preserve">. Sequencing libraries were generated with unique sample indices for each sample and quantified. Libraries were sequenced on an Illumina HiSeq 4000 using a 150-pair-end sequencing kit. </w:t>
      </w:r>
      <w:r w:rsidRPr="0002326A">
        <w:rPr>
          <w:rFonts w:ascii="Arial" w:hAnsi="Arial" w:cs="Arial"/>
          <w:sz w:val="22"/>
          <w:szCs w:val="22"/>
        </w:rPr>
        <w:t xml:space="preserve">Gene expression </w:t>
      </w:r>
      <w:r w:rsidRPr="0002326A">
        <w:rPr>
          <w:rFonts w:ascii="Arial" w:hAnsi="Arial" w:cs="Arial"/>
          <w:color w:val="000000"/>
          <w:sz w:val="22"/>
          <w:szCs w:val="22"/>
        </w:rPr>
        <w:t xml:space="preserve">FASTQ files were aligned to the human genome (GRCh38) using the CellRanger v2.2 pipeline, while clonotype sequencing was aligned to the </w:t>
      </w:r>
      <w:r w:rsidRPr="0002326A">
        <w:rPr>
          <w:rFonts w:ascii="Arial" w:hAnsi="Arial" w:cs="Arial"/>
          <w:color w:val="000000" w:themeColor="text1"/>
          <w:sz w:val="22"/>
          <w:szCs w:val="22"/>
        </w:rPr>
        <w:t xml:space="preserve">vdj_GRCh38_alts_ensembl genome build provided by the manufacturer. </w:t>
      </w:r>
    </w:p>
    <w:p w14:paraId="6BD8E6BE" w14:textId="77777777" w:rsidR="004B43AC" w:rsidRPr="0002326A" w:rsidRDefault="004B43AC" w:rsidP="004B43AC">
      <w:pPr>
        <w:spacing w:line="480" w:lineRule="auto"/>
        <w:jc w:val="both"/>
        <w:rPr>
          <w:rFonts w:ascii="Arial" w:hAnsi="Arial" w:cs="Arial"/>
          <w:sz w:val="22"/>
          <w:szCs w:val="22"/>
        </w:rPr>
      </w:pPr>
    </w:p>
    <w:p w14:paraId="7B18F444" w14:textId="77777777" w:rsidR="004B43AC" w:rsidRPr="0002326A" w:rsidRDefault="004B43AC" w:rsidP="004B43AC">
      <w:pPr>
        <w:spacing w:line="480" w:lineRule="auto"/>
        <w:jc w:val="both"/>
        <w:rPr>
          <w:rFonts w:ascii="Arial" w:hAnsi="Arial" w:cs="Arial"/>
          <w:i/>
          <w:iCs/>
          <w:color w:val="000000" w:themeColor="text1"/>
          <w:sz w:val="22"/>
          <w:szCs w:val="22"/>
        </w:rPr>
      </w:pPr>
      <w:r w:rsidRPr="0002326A">
        <w:rPr>
          <w:rFonts w:ascii="Arial" w:hAnsi="Arial" w:cs="Arial"/>
          <w:i/>
          <w:iCs/>
          <w:color w:val="000000" w:themeColor="text1"/>
          <w:sz w:val="22"/>
          <w:szCs w:val="22"/>
        </w:rPr>
        <w:t>Incorporation of other SCRS data sets</w:t>
      </w:r>
    </w:p>
    <w:p w14:paraId="075FCE9E" w14:textId="5AB2EE28" w:rsidR="004B43AC" w:rsidRPr="0002326A" w:rsidRDefault="004B43AC" w:rsidP="004B43AC">
      <w:pPr>
        <w:spacing w:line="480" w:lineRule="auto"/>
        <w:rPr>
          <w:rFonts w:ascii="Arial" w:hAnsi="Arial" w:cs="Arial"/>
          <w:color w:val="000000" w:themeColor="text1"/>
          <w:sz w:val="22"/>
          <w:szCs w:val="22"/>
        </w:rPr>
      </w:pPr>
      <w:r w:rsidRPr="0002326A">
        <w:rPr>
          <w:rFonts w:ascii="Arial" w:hAnsi="Arial" w:cs="Arial"/>
          <w:color w:val="000000" w:themeColor="text1"/>
          <w:sz w:val="22"/>
          <w:szCs w:val="22"/>
        </w:rPr>
        <w:t xml:space="preserve">SCRS and TCR sequencing data processed using Cell Ranger v2.2 for healthy donor peripheral blood immune cells were acquired from the 10x Genomics website on 6/20/2020. Filtered gene matrix and contig annotations were used in the incorporation of the </w:t>
      </w:r>
      <w:r w:rsidRPr="0002326A">
        <w:rPr>
          <w:rFonts w:ascii="Arial" w:hAnsi="Arial" w:cs="Arial"/>
          <w:sz w:val="22"/>
          <w:szCs w:val="22"/>
        </w:rPr>
        <w:t>uniform manifold approximation and project (</w:t>
      </w:r>
      <w:r w:rsidRPr="0002326A">
        <w:rPr>
          <w:rFonts w:ascii="Arial" w:hAnsi="Arial" w:cs="Arial"/>
          <w:color w:val="000000" w:themeColor="text1"/>
          <w:sz w:val="22"/>
          <w:szCs w:val="22"/>
        </w:rPr>
        <w:t xml:space="preserve">UMAP). Total number of cells from healthy peripheral blood control were 7,726. SCRS of normal immune populations in the kidney were derived </w:t>
      </w:r>
      <w:r>
        <w:rPr>
          <w:rFonts w:ascii="Arial" w:hAnsi="Arial" w:cs="Arial"/>
          <w:color w:val="000000" w:themeColor="text1"/>
          <w:sz w:val="22"/>
          <w:szCs w:val="22"/>
        </w:rPr>
        <w:t xml:space="preserve">from </w:t>
      </w:r>
      <w:r w:rsidRPr="0002326A">
        <w:rPr>
          <w:rFonts w:ascii="Arial" w:hAnsi="Arial" w:cs="Arial"/>
          <w:color w:val="000000" w:themeColor="text1"/>
          <w:sz w:val="22"/>
          <w:szCs w:val="22"/>
        </w:rPr>
        <w:t>previously published data</w:t>
      </w:r>
      <w:ins w:id="42" w:author="Borcherding, Nicholas (CCOM Student)" w:date="2020-11-02T13:21:00Z">
        <w:r w:rsidR="003E01D3">
          <w:rPr>
            <w:rFonts w:ascii="Arial" w:hAnsi="Arial" w:cs="Arial"/>
            <w:color w:val="000000" w:themeColor="text1"/>
            <w:sz w:val="22"/>
            <w:szCs w:val="22"/>
          </w:rPr>
          <w:t>.</w:t>
        </w:r>
      </w:ins>
      <w:del w:id="43" w:author="Borcherding, Nicholas (CCOM Student)" w:date="2020-11-02T13:21:00Z">
        <w:r w:rsidRPr="0002326A" w:rsidDel="003E01D3">
          <w:rPr>
            <w:rFonts w:ascii="Arial" w:hAnsi="Arial" w:cs="Arial"/>
            <w:color w:val="000000" w:themeColor="text1"/>
            <w:sz w:val="22"/>
            <w:szCs w:val="22"/>
          </w:rPr>
          <w:delText xml:space="preserve"> </w:delText>
        </w:r>
      </w:del>
      <w:r w:rsidRPr="0002326A">
        <w:rPr>
          <w:rFonts w:ascii="Arial" w:hAnsi="Arial" w:cs="Arial"/>
          <w:color w:val="000000" w:themeColor="text1"/>
          <w:sz w:val="22"/>
          <w:szCs w:val="22"/>
        </w:rPr>
        <w:fldChar w:fldCharType="begin" w:fldLock="1"/>
      </w:r>
      <w:r w:rsidR="003E01D3">
        <w:rPr>
          <w:rFonts w:ascii="Arial" w:hAnsi="Arial" w:cs="Arial"/>
          <w:color w:val="000000" w:themeColor="text1"/>
          <w:sz w:val="22"/>
          <w:szCs w:val="22"/>
        </w:rPr>
        <w:instrText>ADDIN CSL_CITATION {"citationItems":[{"id":"ITEM-1","itemData":{"DOI":"10.1126/science.aat1699","ISSN":"10959203","PMID":"30093597","abstract":"Messenger RNA encodes cellular function and phenotype. In the context of human cancer, it defines the identities of malignant cells and the diversity of tumor tissue. We studied 72,501 single-cell transcriptomes of human renal tumors and normal tissue from fetal, pediatric, and adult kidneys.We matched childhood Wilms tumor with specific fetal cell types, thus providing evidence for the hypothesis that Wilms tumor cells are aberrant fetal cells. In adult renal cell carcinoma, we identified a canonical cancer transcriptome that matched a little-known subtype of proximal convoluted tubular cell. Analyses of the tumor composition defined cancer-associated normal cells and delineated a complex vascular endothelial growth factor (VEGF) signaling circuit. Our findings reveal the precise cellular identities and compositions of human kidney tumors.","author":[{"dropping-particle":"","family":"Young","given":"Matthew D.","non-dropping-particle":"","parse-names":false,"suffix":""},{"dropping-particle":"","family":"Mitchell","given":"Thomas J.","non-dropping-particle":"","parse-names":false,"suffix":""},{"dropping-particle":"","family":"Vieira Braga","given":"Felipe A.","non-dropping-particle":"","parse-names":false,"suffix":""},{"dropping-particle":"","family":"Tran","given":"Maxine G.B.","non-dropping-particle":"","parse-names":false,"suffix":""},{"dropping-particle":"","family":"Stewart","given":"Benjamin J.","non-dropping-particle":"","parse-names":false,"suffix":""},{"dropping-particle":"","family":"Ferdinand","given":"John R.","non-dropping-particle":"","parse-names":false,"suffix":""},{"dropping-particle":"","family":"Collord","given":"Grace","non-dropping-particle":"","parse-names":false,"suffix":""},{"dropping-particle":"","family":"Botting","given":"Rachel A.","non-dropping-particle":"","parse-names":false,"suffix":""},{"dropping-particle":"","family":"Popescu","given":"Dorin Mirel","non-dropping-particle":"","parse-names":false,"suffix":""},{"dropping-particle":"","family":"Loudon","given":"Kevin W.","non-dropping-particle":"","parse-names":false,"suffix":""},{"dropping-particle":"","family":"Vento-Tormo","given":"Roser","non-dropping-particle":"","parse-names":false,"suffix":""},{"dropping-particle":"","family":"Stephenson","given":"Emily","non-dropping-particle":"","parse-names":false,"suffix":""},{"dropping-particle":"","family":"Cagan","given":"Alex","non-dropping-particle":"","parse-names":false,"suffix":""},{"dropping-particle":"","family":"Farndon","given":"Sarah J.","non-dropping-particle":"","parse-names":false,"suffix":""},{"dropping-particle":"","family":"Velasco-Herrera","given":"Martin Del Castillo","non-dropping-particle":"","parse-names":false,"suffix":""},{"dropping-particle":"","family":"Guzzo","given":"Charlotte","non-dropping-particle":"","parse-names":false,"suffix":""},{"dropping-particle":"","family":"Richoz","given":"Nathan","non-dropping-particle":"","parse-names":false,"suffix":""},{"dropping-particle":"","family":"Mamanova","given":"Lira","non-dropping-particle":"","parse-names":false,"suffix":""},{"dropping-particle":"","family":"Aho","given":"Tevita","non-dropping-particle":"","parse-names":false,"suffix":""},{"dropping-particle":"","family":"Armitage","given":"James N.","non-dropping-particle":"","parse-names":false,"suffix":""},{"dropping-particle":"","family":"Riddick","given":"Antony C.P.","non-dropping-particle":"","parse-names":false,"suffix":""},{"dropping-particle":"","family":"Mushtaq","given":"Imran","non-dropping-particle":"","parse-names":false,"suffix":""},{"dropping-particle":"","family":"Farrell","given":"Stephen","non-dropping-particle":"","parse-names":false,"suffix":""},{"dropping-particle":"","family":"Rampling","given":"Dyanne","non-dropping-particle":"","parse-names":false,"suffix":""},{"dropping-particle":"","family":"Nicholson","given":"James","non-dropping-particle":"","parse-names":false,"suffix":""},{"dropping-particle":"","family":"Filby","given":"Andrew","non-dropping-particle":"","parse-names":false,"suffix":""},{"dropping-particle":"","family":"Burge","given":"Johanna","non-dropping-particle":"","parse-names":false,"suffix":""},{"dropping-particle":"","family":"Lisgo","given":"Steven","non-dropping-particle":"","parse-names":false,"suffix":""},{"dropping-particle":"","family":"Maxwell","given":"Patrick H.","non-dropping-particle":"","parse-names":false,"suffix":""},{"dropping-particle":"","family":"Lindsay","given":"Susan","non-dropping-particle":"","parse-names":false,"suffix":""},{"dropping-particle":"","family":"Warren","given":"Anne Y.","non-dropping-particle":"","parse-names":false,"suffix":""},{"dropping-particle":"","family":"Stewart","given":"Grant D.","non-dropping-particle":"","parse-names":false,"suffix":""},{"dropping-particle":"","family":"Sebire","given":"Neil","non-dropping-particle":"","parse-names":false,"suffix":""},{"dropping-particle":"","family":"Coleman","given":"Nicholas","non-dropping-particle":"","parse-names":false,"suffix":""},{"dropping-particle":"","family":"Haniffa","given":"Muzlifah","non-dropping-particle":"","parse-names":false,"suffix":""},{"dropping-particle":"","family":"Teichmann","given":"Sarah A.","non-dropping-particle":"","parse-names":false,"suffix":""},{"dropping-particle":"","family":"Clatworthy","given":"Menna","non-dropping-particle":"","parse-names":false,"suffix":""},{"dropping-particle":"","family":"Behjati","given":"Sam","non-dropping-particle":"","parse-names":false,"suffix":""}],"container-title":"Science","id":"ITEM-1","issue":"6402","issued":{"date-parts":[["2018"]]},"page":"594-599","title":"Single-cell transcriptomes from human kidneys reveal the cellular identity of renal tumors","type":"article-journal","volume":"361"},"uris":["http://www.mendeley.com/documents/?uuid=e3614b27-27e2-4126-ac60-e0d38fd07652"]}],"mendeley":{"formattedCitation":"&lt;sup&gt;30&lt;/sup&gt;","plainTextFormattedCitation":"30","previouslyFormattedCitation":"&lt;sup&gt;30&lt;/sup&gt;"},"properties":{"noteIndex":0},"schema":"https://github.com/citation-style-language/schema/raw/master/csl-citation.json"}</w:instrText>
      </w:r>
      <w:r w:rsidRPr="0002326A">
        <w:rPr>
          <w:rFonts w:ascii="Arial" w:hAnsi="Arial" w:cs="Arial"/>
          <w:color w:val="000000" w:themeColor="text1"/>
          <w:sz w:val="22"/>
          <w:szCs w:val="22"/>
        </w:rPr>
        <w:fldChar w:fldCharType="separate"/>
      </w:r>
      <w:r w:rsidR="003E01D3" w:rsidRPr="003E01D3">
        <w:rPr>
          <w:rFonts w:ascii="Arial" w:hAnsi="Arial" w:cs="Arial"/>
          <w:noProof/>
          <w:color w:val="000000" w:themeColor="text1"/>
          <w:sz w:val="22"/>
          <w:szCs w:val="22"/>
          <w:vertAlign w:val="superscript"/>
        </w:rPr>
        <w:t>30</w:t>
      </w:r>
      <w:r w:rsidRPr="0002326A">
        <w:rPr>
          <w:rFonts w:ascii="Arial" w:hAnsi="Arial" w:cs="Arial"/>
          <w:color w:val="000000" w:themeColor="text1"/>
          <w:sz w:val="22"/>
          <w:szCs w:val="22"/>
        </w:rPr>
        <w:fldChar w:fldCharType="end"/>
      </w:r>
      <w:del w:id="44" w:author="Borcherding, Nicholas (CCOM Student)" w:date="2020-11-02T13:21:00Z">
        <w:r w:rsidRPr="0002326A" w:rsidDel="003E01D3">
          <w:rPr>
            <w:rFonts w:ascii="Arial" w:hAnsi="Arial" w:cs="Arial"/>
            <w:color w:val="000000" w:themeColor="text1"/>
            <w:sz w:val="22"/>
            <w:szCs w:val="22"/>
          </w:rPr>
          <w:delText>.</w:delText>
        </w:r>
      </w:del>
      <w:r w:rsidRPr="0002326A">
        <w:rPr>
          <w:rFonts w:ascii="Arial" w:hAnsi="Arial" w:cs="Arial"/>
          <w:color w:val="000000" w:themeColor="text1"/>
          <w:sz w:val="22"/>
          <w:szCs w:val="22"/>
        </w:rPr>
        <w:t xml:space="preserve"> Gene expression matrices were downloaded from the </w:t>
      </w:r>
      <w:r w:rsidRPr="0002326A">
        <w:rPr>
          <w:rFonts w:ascii="Arial" w:hAnsi="Arial" w:cs="Arial"/>
          <w:color w:val="000000" w:themeColor="text1"/>
          <w:sz w:val="22"/>
          <w:szCs w:val="22"/>
          <w:shd w:val="clear" w:color="auto" w:fill="FFFFFF"/>
        </w:rPr>
        <w:t>EGAS00001002325 and filtered for normal renal parenchyma cells using the provided cell manifest for the samples RCC1, RCC2, and RCC3.</w:t>
      </w:r>
      <w:r w:rsidRPr="0002326A">
        <w:rPr>
          <w:rFonts w:ascii="Arial" w:hAnsi="Arial" w:cs="Arial"/>
          <w:color w:val="000000" w:themeColor="text1"/>
          <w:sz w:val="22"/>
          <w:szCs w:val="22"/>
        </w:rPr>
        <w:t xml:space="preserve"> These</w:t>
      </w:r>
      <w:r>
        <w:rPr>
          <w:rFonts w:ascii="Arial" w:hAnsi="Arial" w:cs="Arial"/>
          <w:color w:val="000000" w:themeColor="text1"/>
          <w:sz w:val="22"/>
          <w:szCs w:val="22"/>
        </w:rPr>
        <w:t xml:space="preserve"> samples were</w:t>
      </w:r>
      <w:r w:rsidRPr="0002326A">
        <w:rPr>
          <w:rFonts w:ascii="Arial" w:hAnsi="Arial" w:cs="Arial"/>
          <w:color w:val="000000" w:themeColor="text1"/>
          <w:sz w:val="22"/>
          <w:szCs w:val="22"/>
        </w:rPr>
        <w:t xml:space="preserve"> processed using the procedure as described </w:t>
      </w:r>
      <w:r>
        <w:rPr>
          <w:rFonts w:ascii="Arial" w:hAnsi="Arial" w:cs="Arial"/>
          <w:color w:val="000000" w:themeColor="text1"/>
          <w:sz w:val="22"/>
          <w:szCs w:val="22"/>
        </w:rPr>
        <w:t>below</w:t>
      </w:r>
      <w:r w:rsidRPr="0002326A">
        <w:rPr>
          <w:rFonts w:ascii="Arial" w:hAnsi="Arial" w:cs="Arial"/>
          <w:color w:val="000000" w:themeColor="text1"/>
          <w:sz w:val="22"/>
          <w:szCs w:val="22"/>
        </w:rPr>
        <w:t xml:space="preserve"> to form a UMAP. Immune cells were identified using canonical markers for lineage and were then isolated. Isolated immune cells for normal renal parenchyma were: RCC1 (n=1,011), RCC2 (n=888), and RCC3 (n=1,757).</w:t>
      </w:r>
    </w:p>
    <w:p w14:paraId="018624E5" w14:textId="77777777" w:rsidR="004B43AC" w:rsidRPr="0002326A" w:rsidRDefault="004B43AC" w:rsidP="004B43AC">
      <w:pPr>
        <w:spacing w:line="480" w:lineRule="auto"/>
        <w:jc w:val="both"/>
        <w:rPr>
          <w:rFonts w:ascii="Arial" w:hAnsi="Arial" w:cs="Arial"/>
          <w:sz w:val="22"/>
          <w:szCs w:val="22"/>
        </w:rPr>
      </w:pPr>
    </w:p>
    <w:p w14:paraId="12422017" w14:textId="77777777" w:rsidR="004B43AC" w:rsidRPr="0002326A" w:rsidRDefault="004B43AC" w:rsidP="004B43AC">
      <w:pPr>
        <w:spacing w:line="480" w:lineRule="auto"/>
        <w:jc w:val="both"/>
        <w:rPr>
          <w:rFonts w:ascii="Arial" w:hAnsi="Arial" w:cs="Arial"/>
          <w:i/>
          <w:sz w:val="22"/>
          <w:szCs w:val="22"/>
        </w:rPr>
      </w:pPr>
      <w:r w:rsidRPr="0002326A">
        <w:rPr>
          <w:rFonts w:ascii="Arial" w:hAnsi="Arial" w:cs="Arial"/>
          <w:i/>
          <w:sz w:val="22"/>
          <w:szCs w:val="22"/>
        </w:rPr>
        <w:t xml:space="preserve">SCRS Integration </w:t>
      </w:r>
    </w:p>
    <w:p w14:paraId="0DD5BCFF" w14:textId="1D6761A1" w:rsidR="004B43AC" w:rsidRPr="008926B6" w:rsidRDefault="004B43AC" w:rsidP="008926B6">
      <w:pPr>
        <w:spacing w:line="480" w:lineRule="auto"/>
        <w:jc w:val="both"/>
        <w:rPr>
          <w:rFonts w:ascii="Arial" w:hAnsi="Arial" w:cs="Arial"/>
          <w:sz w:val="22"/>
          <w:szCs w:val="22"/>
        </w:rPr>
      </w:pPr>
      <w:r w:rsidRPr="0002326A">
        <w:rPr>
          <w:rFonts w:ascii="Arial" w:hAnsi="Arial" w:cs="Arial"/>
          <w:sz w:val="22"/>
          <w:szCs w:val="22"/>
        </w:rPr>
        <w:t>Initial processing of cells isolated from ccRCC patients; Patient 1 (n=10,694), Patient 2 (n=5,174) and Patient 3 (n=9,805) were processed and integrated with the above samples using the Seurat R package (v3.0.2)</w:t>
      </w:r>
      <w:ins w:id="45" w:author="Borcherding, Nicholas (CCOM Student)" w:date="2020-11-02T13:21:00Z">
        <w:r w:rsidR="003E01D3">
          <w:rPr>
            <w:rFonts w:ascii="Arial" w:hAnsi="Arial" w:cs="Arial"/>
            <w:sz w:val="22"/>
            <w:szCs w:val="22"/>
          </w:rPr>
          <w:t>.</w:t>
        </w:r>
      </w:ins>
      <w:del w:id="46" w:author="Borcherding, Nicholas (CCOM Student)" w:date="2020-11-02T13:21:00Z">
        <w:r w:rsidRPr="0002326A" w:rsidDel="003E01D3">
          <w:rPr>
            <w:rFonts w:ascii="Arial" w:hAnsi="Arial" w:cs="Arial"/>
            <w:sz w:val="22"/>
            <w:szCs w:val="22"/>
          </w:rPr>
          <w:delText xml:space="preserve"> </w:delText>
        </w:r>
      </w:del>
      <w:r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{"citationItems":[{"id":"ITEM-1","itemData":{"DOI":"10.1016/j.cell.2019.05.031","ISSN":"10974172","PMID":"31178118","abstract":"Single-cell transcriptomics has transformed our ability to characterize cell states, but deep biological understanding requires more than a taxonomic listing of clusters. As new methods arise to measure distinct cellular modalities, a key analytical challenge is to integrate these datasets to better understand cellular identity and function. Here, we develop a strategy to “anchor” diverse datasets together, enabling us to integrate single-cell measurements not only across scRNA-seq technologies, but also across different modalities. After demonstrating improvement over existing methods for integrating scRNA-seq data, we anchor scRNA-seq experiments with scATAC-seq to explore chromatin differences in closely related interneuron subsets and project protein expression measurements onto a bone marrow atlas to characterize lymphocyte populations. Lastly, we harmonize in situ gene expression and scRNA-seq datasets, allowing transcriptome-wide imputation of spatial gene expression patterns. Our work presents a strategy for the assembly of harmonized references and transfer of information across datasets.","author":[{"dropping-particle":"","family":"Stuart","given":"Tim","non-dropping-particle":"","parse-names":false,"suffix":""},{"dropping-particle":"","family":"Butler","given":"Andrew","non-dropping-particle":"","parse-names":false,"suffix":""},{"dropping-particle":"","family":"Hoffman","given":"Paul","non-dropping-particle":"","parse-names":false,"suffix":""},{"dropping-particle":"","family":"Hafemeister","given":"Christoph","non-dropping-particle":"","parse-names":false,"suffix":""},{"dropping-particle":"","family":"Papalexi","given":"Efthymia","non-dropping-particle":"","parse-names":false,"suffix":""},{"dropping-particle":"","family":"Mauck","given":"William M.","non-dropping-particle":"","parse-names":false,"suffix":""},{"dropping-particle":"","family":"Hao","given":"Yuhan","non-dropping-particle":"","parse-names":false,"suffix":""},{"dropping-particle":"","family":"Stoeckius","given":"Marlon","non-dropping-particle":"","parse-names":false,"suffix":""},{"dropping-particle":"","family":"Smibert","given":"Peter","non-dropping-particle":"","parse-names":false,"suffix":""},{"dropping-particle":"","family":"Satija","given":"Rahul","non-dropping-particle":"","parse-names":false,"suffix":""}],"container-title":"Cell","id":"ITEM-1","issue":"7","issued":{"date-parts":[["2019"]]},"page":"1888-1902","title":"Comprehensive Integration of Single-Cell Data","type":"article-journal","volume":"177"},"uris":["http://www.mendeley.com/documents/?uuid=cef096b8-4dc5-41ae-acf3-6a8252e6aa5b"]},{"id":"ITEM-2","itemData":{"DOI":"10.1038/nbt.4096","ISSN":"15461696","PMID":"29608179","abstract":"Computational single-cell RNA-seq (scRNA-seq) methods have been successfully applied to experiments representing a single condition, technology, or species to discover and define cellular phenotypes. However, identifying subpopulations of cells that are present across multiple data sets remains challenging. Here, we introduce an analytical strategy for integrating scRNA-seq data sets based on common sources of variation, enabling the identification of shared populations across data sets and downstream comparative analysis. We apply this approach, implemented in our R toolkit Seurat (http://satijalab.org/seurat/), to align scRNA-seq data sets of peripheral blood mononuclear cells under resting and stimulated conditions, hematopoietic progenitors sequenced using two profiling technologies, and pancreatic cell 'atlases' generated from human and mouse islets. In each case, we learn distinct or transitional cell states jointly across data sets, while boosting statistical power through integrated analysis. Our approach facilitates general comparisons of scRNA-seq data sets, potentially deepening our understanding of how distinct cell states respond to perturbation, disease, and evolution.","author":[{"dropping-particle":"","family":"Butler","given":"Andrew","non-dropping-particle":"","parse-names":false,"suffix":""},{"dropping-particle":"","family":"Hoffman","given":"Paul","non-dropping-particle":"","parse-names":false,"suffix":""},{"dropping-particle":"","family":"Smibert","given":"Peter","non-dropping-particle":"","parse-names":false,"suffix":""},{"dropping-particle":"","family":"Papalexi","given":"Efthymia","non-dropping-particle":"","parse-names":false,"suffix":""},{"dropping-particle":"","family":"Satija","given":"Rahul","non-dropping-particle":"","parse-names":false,"suffix":""}],"container-title":"Nature Biotechnology","id":"ITEM-2","issue":"5","issued":{"date-parts":[["2018"]]},"page":"411-420","title":"Integrating single-cell transcriptomic data across different conditions, technologies, and species","type":"article-journal","volume":"36"},"uris":["http://www.mendeley.com/documents/?uuid=3ec804de-8b99-476d-8ab6-32ea16543dde"]}],"mendeley":{"formattedCitation":"&lt;sup&gt;32,33&lt;/sup&gt;","plainTextFormattedCitation":"32,33","previouslyFormattedCitation":"&lt;sup&gt;32,33&lt;/sup&gt;"},"properties":{"noteIndex":0},"schema":"https://github.com/citation-style-language/schema/raw/master/csl-citation.json"}</w:instrText>
      </w:r>
      <w:r w:rsidRPr="0002326A">
        <w:rPr>
          <w:rFonts w:ascii="Arial" w:hAnsi="Arial" w:cs="Arial"/>
          <w:sz w:val="22"/>
          <w:szCs w:val="22"/>
        </w:rPr>
        <w:fldChar w:fldCharType="separate"/>
      </w:r>
      <w:r w:rsidR="003E01D3" w:rsidRPr="003E01D3">
        <w:rPr>
          <w:rFonts w:ascii="Arial" w:hAnsi="Arial" w:cs="Arial"/>
          <w:noProof/>
          <w:sz w:val="22"/>
          <w:szCs w:val="22"/>
          <w:vertAlign w:val="superscript"/>
        </w:rPr>
        <w:t>32,33</w:t>
      </w:r>
      <w:r w:rsidRPr="0002326A">
        <w:rPr>
          <w:rFonts w:ascii="Arial" w:hAnsi="Arial" w:cs="Arial"/>
          <w:sz w:val="22"/>
          <w:szCs w:val="22"/>
        </w:rPr>
        <w:fldChar w:fldCharType="end"/>
      </w:r>
      <w:del w:id="47" w:author="Borcherding, Nicholas (CCOM Student)" w:date="2020-11-02T13:21:00Z">
        <w:r w:rsidRPr="0002326A" w:rsidDel="003E01D3">
          <w:rPr>
            <w:rFonts w:ascii="Arial" w:hAnsi="Arial" w:cs="Arial"/>
            <w:sz w:val="22"/>
            <w:szCs w:val="22"/>
          </w:rPr>
          <w:delText>.</w:delText>
        </w:r>
      </w:del>
      <w:r w:rsidR="008926B6">
        <w:rPr>
          <w:rFonts w:ascii="Arial" w:hAnsi="Arial" w:cs="Arial"/>
          <w:sz w:val="22"/>
          <w:szCs w:val="22"/>
        </w:rPr>
        <w:t xml:space="preserve"> We removed cells with</w:t>
      </w:r>
      <w:r w:rsidR="008926B6" w:rsidRPr="008926B6">
        <w:rPr>
          <w:rFonts w:ascii="Arial" w:hAnsi="Arial" w:cs="Arial"/>
          <w:sz w:val="22"/>
          <w:szCs w:val="22"/>
        </w:rPr>
        <w:t xml:space="preserve"> percentage of mitochondrial genes</w:t>
      </w:r>
      <w:r w:rsidR="008926B6">
        <w:rPr>
          <w:rFonts w:ascii="Arial" w:hAnsi="Arial" w:cs="Arial"/>
          <w:sz w:val="22"/>
          <w:szCs w:val="22"/>
        </w:rPr>
        <w:t xml:space="preserve"> &gt; 15%</w:t>
      </w:r>
      <w:r w:rsidR="008926B6" w:rsidRPr="008926B6">
        <w:rPr>
          <w:rFonts w:ascii="Arial" w:hAnsi="Arial" w:cs="Arial"/>
          <w:sz w:val="22"/>
          <w:szCs w:val="22"/>
        </w:rPr>
        <w:t xml:space="preserve"> and UMI</w:t>
      </w:r>
      <w:r w:rsidR="008926B6">
        <w:rPr>
          <w:rFonts w:ascii="Arial" w:hAnsi="Arial" w:cs="Arial"/>
          <w:sz w:val="22"/>
          <w:szCs w:val="22"/>
        </w:rPr>
        <w:t xml:space="preserve"> &gt; 5,000 to control for </w:t>
      </w:r>
      <w:proofErr w:type="spellStart"/>
      <w:r w:rsidR="008926B6">
        <w:rPr>
          <w:rFonts w:ascii="Arial" w:hAnsi="Arial" w:cs="Arial"/>
          <w:sz w:val="22"/>
          <w:szCs w:val="22"/>
        </w:rPr>
        <w:t>multiplets</w:t>
      </w:r>
      <w:proofErr w:type="spellEnd"/>
      <w:r w:rsidR="008926B6">
        <w:rPr>
          <w:rFonts w:ascii="Arial" w:hAnsi="Arial" w:cs="Arial"/>
          <w:sz w:val="22"/>
          <w:szCs w:val="22"/>
        </w:rPr>
        <w:t xml:space="preserve">. </w:t>
      </w:r>
      <w:r w:rsidRPr="0002326A">
        <w:rPr>
          <w:rFonts w:ascii="Arial" w:hAnsi="Arial" w:cs="Arial"/>
          <w:sz w:val="22"/>
          <w:szCs w:val="22"/>
        </w:rPr>
        <w:t xml:space="preserve"> Samples were normalized using the </w:t>
      </w:r>
      <w:proofErr w:type="spellStart"/>
      <w:r w:rsidRPr="0002326A">
        <w:rPr>
          <w:rFonts w:ascii="Arial" w:hAnsi="Arial" w:cs="Arial"/>
          <w:i/>
          <w:iCs/>
          <w:sz w:val="22"/>
          <w:szCs w:val="22"/>
        </w:rPr>
        <w:t>SCTtransform</w:t>
      </w:r>
      <w:proofErr w:type="spellEnd"/>
      <w:r w:rsidRPr="0002326A">
        <w:rPr>
          <w:rFonts w:ascii="Arial" w:hAnsi="Arial" w:cs="Arial"/>
          <w:sz w:val="22"/>
          <w:szCs w:val="22"/>
        </w:rPr>
        <w:t xml:space="preserve"> approach </w:t>
      </w:r>
      <w:r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{"citationItems":[{"id":"ITEM-1","itemData":{"DOI":"10.1186/s13059-019-1874-1","ISSN":"1474760X","PMID":"31870423","abstract":"Single-cell RNA-seq (scRNA-seq) data exhibits significant cell-to-cell variation due to technical factors, including the number of molecules detected in each cell, which can confound biological heterogeneity with technical effects. To address this, we present a modeling framework for the normalization and variance stabilization of molecular count data from scRNA-seq experiments. We propose that the Pearson residuals from \"regularized negative binomial regression,\" where cellular sequencing depth is utilized as a covariate in a generalized linear model, successfully remove the influence of technical characteristics from downstream analyses while preserving biological heterogeneity. Importantly, we show that an unconstrained negative binomial model may overfit scRNA-seq data, and overcome this by pooling information across genes with similar abundances to obtain stable parameter estimates. Our procedure omits the need for heuristic steps including pseudocount addition or log-transformation and improves common downstream analytical tasks such as variable gene selection, dimensional reduction, and differential expression. Our approach can be applied to any UMI-based scRNA-seq dataset and is freely available as part of the R package sctransform, with a direct interface to our single-cell toolkit Seurat.","author":[{"dropping-particle":"","family":"Hafemeister","given":"Christoph","non-dropping-particle":"","parse-names":false,"suffix":""},{"dropping-particle":"","family":"Satija","given":"Rahul","non-dropping-particle":"","parse-names":false,"suffix":""}],"container-title":"Genome Biology","id":"ITEM-1","issue":"1","issued":{"date-parts":[["2019"]]},"page":"1-15","title":"Normalization and variance stabilization of single-cell RNA-seq data using regularized negative binomial regression","type":"article-journal","volume":"20"},"uris":["http://www.mendeley.com/documents/?uuid=778fd3cf-fa1c-4a40-9662-789c9143c89f"]}],"mendeley":{"formattedCitation":"&lt;sup&gt;34&lt;/sup&gt;","plainTextFormattedCitation":"34","previouslyFormattedCitation":"&lt;sup&gt;34&lt;/sup&gt;"},"properties":{"noteIndex":0},"schema":"https://github.com/citation-style-language/schema/raw/master/csl-citation.json"}</w:instrText>
      </w:r>
      <w:r w:rsidRPr="0002326A">
        <w:rPr>
          <w:rFonts w:ascii="Arial" w:hAnsi="Arial" w:cs="Arial"/>
          <w:sz w:val="22"/>
          <w:szCs w:val="22"/>
        </w:rPr>
        <w:fldChar w:fldCharType="separate"/>
      </w:r>
      <w:r w:rsidR="003E01D3" w:rsidRPr="003E01D3">
        <w:rPr>
          <w:rFonts w:ascii="Arial" w:hAnsi="Arial" w:cs="Arial"/>
          <w:noProof/>
          <w:sz w:val="22"/>
          <w:szCs w:val="22"/>
          <w:vertAlign w:val="superscript"/>
        </w:rPr>
        <w:t>34</w:t>
      </w:r>
      <w:r w:rsidRPr="0002326A">
        <w:rPr>
          <w:rFonts w:ascii="Arial" w:hAnsi="Arial" w:cs="Arial"/>
          <w:sz w:val="22"/>
          <w:szCs w:val="22"/>
        </w:rPr>
        <w:fldChar w:fldCharType="end"/>
      </w:r>
      <w:r w:rsidRPr="0002326A">
        <w:rPr>
          <w:rFonts w:ascii="Arial" w:hAnsi="Arial" w:cs="Arial"/>
          <w:sz w:val="22"/>
          <w:szCs w:val="22"/>
        </w:rPr>
        <w:t xml:space="preserve"> with default settings. Preparation for integration used 3,000 anchor features and </w:t>
      </w:r>
      <w:proofErr w:type="spellStart"/>
      <w:r w:rsidRPr="0002326A">
        <w:rPr>
          <w:rFonts w:ascii="Arial" w:hAnsi="Arial" w:cs="Arial"/>
          <w:i/>
          <w:iCs/>
          <w:sz w:val="22"/>
          <w:szCs w:val="22"/>
        </w:rPr>
        <w:t>PrepSCTIntegration</w:t>
      </w:r>
      <w:proofErr w:type="spellEnd"/>
      <w:r w:rsidRPr="0002326A">
        <w:rPr>
          <w:rFonts w:ascii="Arial" w:hAnsi="Arial" w:cs="Arial"/>
          <w:sz w:val="22"/>
          <w:szCs w:val="22"/>
        </w:rPr>
        <w:t xml:space="preserve">. The integration of sequencing runs occurred with the SCT-transformed data. </w:t>
      </w:r>
      <w:r w:rsidRPr="0002326A">
        <w:rPr>
          <w:rFonts w:ascii="Arial" w:hAnsi="Arial" w:cs="Arial"/>
          <w:sz w:val="22"/>
          <w:szCs w:val="22"/>
        </w:rPr>
        <w:lastRenderedPageBreak/>
        <w:t xml:space="preserve">The dimensional reduction to form the UMAP utilized the top 30 calculated dimensions and a resolution of 0.7. Data characteristics by sequencing run can be found in Supplemental Table 1. </w:t>
      </w:r>
      <w:r w:rsidRPr="0002326A">
        <w:rPr>
          <w:rFonts w:ascii="Arial" w:hAnsi="Arial" w:cs="Arial"/>
          <w:iCs/>
          <w:sz w:val="22"/>
          <w:szCs w:val="22"/>
        </w:rPr>
        <w:t xml:space="preserve">Cell type subclustering used the </w:t>
      </w:r>
      <w:proofErr w:type="spellStart"/>
      <w:r w:rsidRPr="0002326A">
        <w:rPr>
          <w:rFonts w:ascii="Arial" w:hAnsi="Arial" w:cs="Arial"/>
          <w:iCs/>
          <w:sz w:val="22"/>
          <w:szCs w:val="22"/>
        </w:rPr>
        <w:t>SCTtransform</w:t>
      </w:r>
      <w:proofErr w:type="spellEnd"/>
      <w:r w:rsidRPr="0002326A">
        <w:rPr>
          <w:rFonts w:ascii="Arial" w:hAnsi="Arial" w:cs="Arial"/>
          <w:iCs/>
          <w:sz w:val="22"/>
          <w:szCs w:val="22"/>
        </w:rPr>
        <w:t xml:space="preserve"> approach as described above, but</w:t>
      </w:r>
      <w:r w:rsidR="00305FDD">
        <w:rPr>
          <w:rFonts w:ascii="Arial" w:hAnsi="Arial" w:cs="Arial"/>
          <w:iCs/>
          <w:sz w:val="22"/>
          <w:szCs w:val="22"/>
        </w:rPr>
        <w:t xml:space="preserve"> by</w:t>
      </w:r>
      <w:r w:rsidRPr="0002326A">
        <w:rPr>
          <w:rFonts w:ascii="Arial" w:hAnsi="Arial" w:cs="Arial"/>
          <w:iCs/>
          <w:sz w:val="22"/>
          <w:szCs w:val="22"/>
        </w:rPr>
        <w:t xml:space="preserve"> integrating the data across samples instead of individual sequencing runs. The adjusted dimensional inputs for the subclustering analysis can be found in Supplemental Table 2. </w:t>
      </w:r>
      <w:r w:rsidR="00060D2B">
        <w:rPr>
          <w:rFonts w:ascii="Arial" w:hAnsi="Arial" w:cs="Arial"/>
          <w:iCs/>
          <w:sz w:val="22"/>
          <w:szCs w:val="22"/>
        </w:rPr>
        <w:t>Parameters</w:t>
      </w:r>
      <w:r w:rsidR="00A04893">
        <w:rPr>
          <w:rFonts w:ascii="Arial" w:hAnsi="Arial" w:cs="Arial"/>
          <w:iCs/>
          <w:sz w:val="22"/>
          <w:szCs w:val="22"/>
        </w:rPr>
        <w:t xml:space="preserve"> for UMAP generation and clustering were looped from across a range of 5 to 50 for dimensional inputs and 0.3 to 1.5 for resolution, final parameters were selected</w:t>
      </w:r>
      <w:r w:rsidR="00060D2B">
        <w:rPr>
          <w:rFonts w:ascii="Arial" w:hAnsi="Arial" w:cs="Arial"/>
          <w:iCs/>
          <w:sz w:val="22"/>
          <w:szCs w:val="22"/>
        </w:rPr>
        <w:t xml:space="preserve"> to generate consistent visualizations.</w:t>
      </w:r>
      <w:r w:rsidR="00A70133">
        <w:rPr>
          <w:rFonts w:ascii="Arial" w:hAnsi="Arial" w:cs="Arial"/>
          <w:iCs/>
          <w:sz w:val="22"/>
          <w:szCs w:val="22"/>
        </w:rPr>
        <w:t xml:space="preserve"> Integration across </w:t>
      </w:r>
      <w:r w:rsidR="008B1E09">
        <w:rPr>
          <w:rFonts w:ascii="Arial" w:hAnsi="Arial" w:cs="Arial"/>
          <w:iCs/>
          <w:sz w:val="22"/>
          <w:szCs w:val="22"/>
        </w:rPr>
        <w:t>the samples for subclustered populations is available in Supplemental Figure 1.</w:t>
      </w:r>
    </w:p>
    <w:p w14:paraId="5BC028D0" w14:textId="77777777" w:rsidR="004B43AC" w:rsidRPr="0002326A" w:rsidRDefault="004B43AC" w:rsidP="004B43AC">
      <w:pPr>
        <w:spacing w:line="480" w:lineRule="auto"/>
        <w:jc w:val="both"/>
        <w:rPr>
          <w:rFonts w:ascii="Arial" w:hAnsi="Arial" w:cs="Arial"/>
          <w:sz w:val="22"/>
          <w:szCs w:val="22"/>
        </w:rPr>
      </w:pPr>
    </w:p>
    <w:p w14:paraId="75EA8F29" w14:textId="77777777" w:rsidR="004B43AC" w:rsidRPr="0002326A" w:rsidRDefault="004B43AC" w:rsidP="004B43AC">
      <w:pPr>
        <w:spacing w:line="480" w:lineRule="auto"/>
        <w:jc w:val="both"/>
        <w:rPr>
          <w:rFonts w:ascii="Arial" w:hAnsi="Arial" w:cs="Arial"/>
          <w:i/>
          <w:iCs/>
          <w:sz w:val="22"/>
          <w:szCs w:val="22"/>
        </w:rPr>
      </w:pPr>
      <w:r w:rsidRPr="0002326A">
        <w:rPr>
          <w:rFonts w:ascii="Arial" w:hAnsi="Arial" w:cs="Arial"/>
          <w:i/>
          <w:iCs/>
          <w:sz w:val="22"/>
          <w:szCs w:val="22"/>
        </w:rPr>
        <w:t>SCRS Data Analysis and Visualizations</w:t>
      </w:r>
    </w:p>
    <w:p w14:paraId="42830717" w14:textId="0CB91B88" w:rsidR="004B43AC" w:rsidRPr="0002326A" w:rsidRDefault="004B43AC" w:rsidP="004B43AC">
      <w:pPr>
        <w:spacing w:line="480" w:lineRule="auto"/>
        <w:jc w:val="both"/>
        <w:rPr>
          <w:rFonts w:ascii="Arial" w:hAnsi="Arial" w:cs="Arial"/>
          <w:sz w:val="22"/>
          <w:szCs w:val="22"/>
        </w:rPr>
      </w:pPr>
      <w:r w:rsidRPr="0002326A">
        <w:rPr>
          <w:rFonts w:ascii="Arial" w:hAnsi="Arial" w:cs="Arial"/>
          <w:sz w:val="22"/>
          <w:szCs w:val="22"/>
        </w:rPr>
        <w:t xml:space="preserve">The </w:t>
      </w:r>
      <w:proofErr w:type="spellStart"/>
      <w:r w:rsidRPr="0002326A">
        <w:rPr>
          <w:rFonts w:ascii="Arial" w:hAnsi="Arial" w:cs="Arial"/>
          <w:sz w:val="22"/>
          <w:szCs w:val="22"/>
        </w:rPr>
        <w:t>schex</w:t>
      </w:r>
      <w:proofErr w:type="spellEnd"/>
      <w:r w:rsidRPr="0002326A">
        <w:rPr>
          <w:rFonts w:ascii="Arial" w:hAnsi="Arial" w:cs="Arial"/>
          <w:sz w:val="22"/>
          <w:szCs w:val="22"/>
        </w:rPr>
        <w:t xml:space="preserve"> R package (v1.1.5) was used to visualize mRNA expression of lineage-specific or highly differential markers by converting the UMAP </w:t>
      </w:r>
      <w:r w:rsidR="008B1E09">
        <w:rPr>
          <w:rFonts w:ascii="Arial" w:hAnsi="Arial" w:cs="Arial"/>
          <w:sz w:val="22"/>
          <w:szCs w:val="22"/>
        </w:rPr>
        <w:t>embedding</w:t>
      </w:r>
      <w:r w:rsidRPr="0002326A">
        <w:rPr>
          <w:rFonts w:ascii="Arial" w:hAnsi="Arial" w:cs="Arial"/>
          <w:sz w:val="22"/>
          <w:szCs w:val="22"/>
        </w:rPr>
        <w:t xml:space="preserve"> into </w:t>
      </w:r>
      <w:proofErr w:type="spellStart"/>
      <w:r w:rsidRPr="0002326A">
        <w:rPr>
          <w:rFonts w:ascii="Arial" w:hAnsi="Arial" w:cs="Arial"/>
          <w:sz w:val="22"/>
          <w:szCs w:val="22"/>
        </w:rPr>
        <w:t>hexbin</w:t>
      </w:r>
      <w:proofErr w:type="spellEnd"/>
      <w:r w:rsidRPr="0002326A">
        <w:rPr>
          <w:rFonts w:ascii="Arial" w:hAnsi="Arial" w:cs="Arial"/>
          <w:sz w:val="22"/>
          <w:szCs w:val="22"/>
        </w:rPr>
        <w:t xml:space="preserve"> quantifications of the proportion of single-cells with the indicated gene expressed. Default bins across all cells was 80 and 40 for subcluster analyses, unless otherwise indicated in the figure legend. </w:t>
      </w:r>
      <w:r w:rsidR="008B1E09">
        <w:rPr>
          <w:rFonts w:ascii="Arial" w:hAnsi="Arial" w:cs="Arial"/>
          <w:sz w:val="22"/>
          <w:szCs w:val="22"/>
        </w:rPr>
        <w:t xml:space="preserve">This was done to prevent bias in expression evaluation generated by overlapping dot plots. </w:t>
      </w:r>
      <w:r w:rsidRPr="0002326A">
        <w:rPr>
          <w:rFonts w:ascii="Arial" w:hAnsi="Arial" w:cs="Arial"/>
          <w:sz w:val="22"/>
          <w:szCs w:val="22"/>
        </w:rPr>
        <w:t xml:space="preserve">Differential gene expression utilized the Wilcoxon rank sum test on count-level mRNA data. For differential gene expression across clusters or subclusters, </w:t>
      </w:r>
      <w:proofErr w:type="spellStart"/>
      <w:r w:rsidRPr="0002326A">
        <w:rPr>
          <w:rFonts w:ascii="Arial" w:hAnsi="Arial" w:cs="Arial"/>
          <w:i/>
          <w:iCs/>
          <w:sz w:val="22"/>
          <w:szCs w:val="22"/>
        </w:rPr>
        <w:t>FindAllMarkers</w:t>
      </w:r>
      <w:proofErr w:type="spellEnd"/>
      <w:r w:rsidRPr="0002326A">
        <w:rPr>
          <w:rFonts w:ascii="Arial" w:hAnsi="Arial" w:cs="Arial"/>
          <w:sz w:val="22"/>
          <w:szCs w:val="22"/>
        </w:rPr>
        <w:t xml:space="preserve"> function in the Seurat package using the log-fold change threshold &gt; 0.25, minimum group percentage = 10%, and the </w:t>
      </w:r>
      <w:proofErr w:type="spellStart"/>
      <w:r w:rsidRPr="0002326A">
        <w:rPr>
          <w:rFonts w:ascii="Arial" w:hAnsi="Arial" w:cs="Arial"/>
          <w:sz w:val="22"/>
          <w:szCs w:val="22"/>
        </w:rPr>
        <w:t>pseudocount</w:t>
      </w:r>
      <w:proofErr w:type="spellEnd"/>
      <w:r w:rsidRPr="0002326A">
        <w:rPr>
          <w:rFonts w:ascii="Arial" w:hAnsi="Arial" w:cs="Arial"/>
          <w:sz w:val="22"/>
          <w:szCs w:val="22"/>
        </w:rPr>
        <w:t xml:space="preserve"> = 0.1. Differential comparisons between condition</w:t>
      </w:r>
      <w:r>
        <w:rPr>
          <w:rFonts w:ascii="Arial" w:hAnsi="Arial" w:cs="Arial"/>
          <w:sz w:val="22"/>
          <w:szCs w:val="22"/>
        </w:rPr>
        <w:t>s</w:t>
      </w:r>
      <w:r w:rsidRPr="0002326A">
        <w:rPr>
          <w:rFonts w:ascii="Arial" w:hAnsi="Arial" w:cs="Arial"/>
          <w:sz w:val="22"/>
          <w:szCs w:val="22"/>
        </w:rPr>
        <w:t xml:space="preserve"> utilized the </w:t>
      </w:r>
      <w:proofErr w:type="spellStart"/>
      <w:r w:rsidRPr="0002326A">
        <w:rPr>
          <w:rFonts w:ascii="Arial" w:hAnsi="Arial" w:cs="Arial"/>
          <w:i/>
          <w:iCs/>
          <w:sz w:val="22"/>
          <w:szCs w:val="22"/>
        </w:rPr>
        <w:t>FindMarkers</w:t>
      </w:r>
      <w:proofErr w:type="spellEnd"/>
      <w:r w:rsidRPr="0002326A">
        <w:rPr>
          <w:rFonts w:ascii="Arial" w:hAnsi="Arial" w:cs="Arial"/>
          <w:sz w:val="22"/>
          <w:szCs w:val="22"/>
        </w:rPr>
        <w:t xml:space="preserve"> function in Seurat, without filtering and a </w:t>
      </w:r>
      <w:proofErr w:type="spellStart"/>
      <w:r w:rsidRPr="0002326A">
        <w:rPr>
          <w:rFonts w:ascii="Arial" w:hAnsi="Arial" w:cs="Arial"/>
          <w:sz w:val="22"/>
          <w:szCs w:val="22"/>
        </w:rPr>
        <w:t>pseudocount</w:t>
      </w:r>
      <w:proofErr w:type="spellEnd"/>
      <w:r w:rsidRPr="0002326A">
        <w:rPr>
          <w:rFonts w:ascii="Arial" w:hAnsi="Arial" w:cs="Arial"/>
          <w:sz w:val="22"/>
          <w:szCs w:val="22"/>
        </w:rPr>
        <w:t xml:space="preserve"> = 0.1. Multiple hypothesis correction was reported using the Bonferroni method. Cell cycle </w:t>
      </w:r>
      <w:r w:rsidR="00C10955">
        <w:rPr>
          <w:rFonts w:ascii="Arial" w:hAnsi="Arial" w:cs="Arial"/>
          <w:sz w:val="22"/>
          <w:szCs w:val="22"/>
        </w:rPr>
        <w:t>assignment</w:t>
      </w:r>
      <w:r w:rsidRPr="0002326A">
        <w:rPr>
          <w:rFonts w:ascii="Arial" w:hAnsi="Arial" w:cs="Arial"/>
          <w:sz w:val="22"/>
          <w:szCs w:val="22"/>
        </w:rPr>
        <w:t xml:space="preserve"> was performed in Seurat using the </w:t>
      </w:r>
      <w:proofErr w:type="spellStart"/>
      <w:r w:rsidRPr="0002326A">
        <w:rPr>
          <w:rFonts w:ascii="Arial" w:hAnsi="Arial" w:cs="Arial"/>
          <w:i/>
          <w:iCs/>
          <w:sz w:val="22"/>
          <w:szCs w:val="22"/>
        </w:rPr>
        <w:t>CellCycleScoring</w:t>
      </w:r>
      <w:proofErr w:type="spellEnd"/>
      <w:r w:rsidRPr="0002326A">
        <w:rPr>
          <w:rFonts w:ascii="Arial" w:hAnsi="Arial" w:cs="Arial"/>
          <w:sz w:val="22"/>
          <w:szCs w:val="22"/>
        </w:rPr>
        <w:t xml:space="preserve"> function and genes derived from </w:t>
      </w:r>
      <w:proofErr w:type="spellStart"/>
      <w:r w:rsidRPr="0002326A">
        <w:rPr>
          <w:rFonts w:ascii="Arial" w:hAnsi="Arial" w:cs="Arial"/>
          <w:sz w:val="22"/>
          <w:szCs w:val="22"/>
        </w:rPr>
        <w:t>Nestorowa</w:t>
      </w:r>
      <w:proofErr w:type="spellEnd"/>
      <w:r w:rsidRPr="0002326A">
        <w:rPr>
          <w:rFonts w:ascii="Arial" w:hAnsi="Arial" w:cs="Arial"/>
          <w:sz w:val="22"/>
          <w:szCs w:val="22"/>
        </w:rPr>
        <w:t xml:space="preserve"> et alia</w:t>
      </w:r>
      <w:ins w:id="48" w:author="Borcherding, Nicholas (CCOM Student)" w:date="2020-11-02T13:28:00Z">
        <w:r w:rsidR="00371A3F">
          <w:rPr>
            <w:rFonts w:ascii="Arial" w:hAnsi="Arial" w:cs="Arial"/>
            <w:sz w:val="22"/>
            <w:szCs w:val="22"/>
          </w:rPr>
          <w:t>.</w:t>
        </w:r>
      </w:ins>
      <w:del w:id="49" w:author="Borcherding, Nicholas (CCOM Student)" w:date="2020-11-02T13:27:00Z">
        <w:r w:rsidRPr="0002326A" w:rsidDel="00371A3F">
          <w:rPr>
            <w:rFonts w:ascii="Arial" w:hAnsi="Arial" w:cs="Arial"/>
            <w:sz w:val="22"/>
            <w:szCs w:val="22"/>
          </w:rPr>
          <w:delText xml:space="preserve"> </w:delText>
        </w:r>
      </w:del>
      <w:r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{"citationItems":[{"id":"ITEM-1","itemData":{"DOI":"10.1182/blood-2016-05-716480","ISSN":"15280020","abstract":"Maintenance of the blood system requires balanced cell fate decisions by hematopoietic stem and progenitor cells (HSPCs). Because cell fate choices are executed at the individual cell level, new single-cell profiling technologies offer exciting possibilities for mapping the dynamic molecular changes underlying HSPC differentiation. Here, we have used single-cell RNA sequencing to profile more than 1600 single HSPCs, and deep sequencing has enabled detection of an average of 6558 protein-coding genes per cell. Index sorting, in combination with broad sorting gates, allowed us to retrospectively assign cells to 12 commonly sorted HSPC phenotypes while also capturing intermediate cells typically excluded by conventional gating. We further show that independently generated single-cell data sets can be projected onto the single-cell resolution expression map to directly compare data from multiple groups and to build and refine new hypotheses. Reconstruction of differentiation trajectories reveals dynamic expression changes associated with early lymphoid, erythroid, and granulocyte-macrophage differentiation. The latter two trajectories were characterized by common upregulation of cell cycle and oxidative phosphorylation transcriptional programs. By using external spike-in controls, we estimate absolute messenger RNA (mRNA) levels per cell, showing for the first time that despite a general reduction in total mRNA, a subset of genes shows higher expression levels in immature stem cells consistent with active maintenance of the stem-cell state. Finally, we report the development of an intuitive Web interface as a new community resource to permit visualization of gene expression in HSPCs at single-cell resolution for any gene of choice.","author":[{"dropping-particle":"","family":"Nestorowa","given":"Sonia","non-dropping-particle":"","parse-names":false,"suffix":""},{"dropping-particle":"","family":"Hamey","given":"Fiona K.","non-dropping-particle":"","parse-names":false,"suffix":""},{"dropping-particle":"","family":"Pijuan Sala","given":"Blanca","non-dropping-particle":"","parse-names":false,"suffix":""},{"dropping-particle":"","family":"Diamanti","given":"Evangelia","non-dropping-particle":"","parse-names":false,"suffix":""},{"dropping-particle":"","family":"Shepherd","given":"Mairi","non-dropping-particle":"","parse-names":false,"suffix":""},{"dropping-particle":"","family":"Laurenti","given":"Elisa","non-dropping-particle":"","parse-names":false,"suffix":""},{"dropping-particle":"","family":"Wilson","given":"Nicola K.","non-dropping-particle":"","parse-names":false,"suffix":""},{"dropping-particle":"","family":"Kent","given":"David G.","non-dropping-particle":"","parse-names":false,"suffix":""},{"dropping-particle":"","family":"Göttgens","given":"Berthold","non-dropping-particle":"","parse-names":false,"suffix":""}],"container-title":"Blood","id":"ITEM-1","issue":"8","issued":{"date-parts":[["2016"]]},"page":"e20-31","title":"A single-cell resolution map of mouse hematopoietic stem and progenitor cell differentiation","type":"article-journal","volume":"128"},"uris":["http://www.mendeley.com/documents/?uuid=242a1c4a-41c1-4e5d-908a-19c7032e2876"]}],"mendeley":{"formattedCitation":"&lt;sup&gt;35&lt;/sup&gt;","plainTextFormattedCitation":"35","previouslyFormattedCitation":"&lt;sup&gt;35&lt;/sup&gt;"},"properties":{"noteIndex":0},"schema":"https://github.com/citation-style-language/schema/raw/master/csl-citation.json"}</w:instrText>
      </w:r>
      <w:r w:rsidRPr="0002326A">
        <w:rPr>
          <w:rFonts w:ascii="Arial" w:hAnsi="Arial" w:cs="Arial"/>
          <w:sz w:val="22"/>
          <w:szCs w:val="22"/>
        </w:rPr>
        <w:fldChar w:fldCharType="separate"/>
      </w:r>
      <w:r w:rsidR="003E01D3" w:rsidRPr="003E01D3">
        <w:rPr>
          <w:rFonts w:ascii="Arial" w:hAnsi="Arial" w:cs="Arial"/>
          <w:noProof/>
          <w:sz w:val="22"/>
          <w:szCs w:val="22"/>
          <w:vertAlign w:val="superscript"/>
        </w:rPr>
        <w:t>35</w:t>
      </w:r>
      <w:r w:rsidRPr="0002326A">
        <w:rPr>
          <w:rFonts w:ascii="Arial" w:hAnsi="Arial" w:cs="Arial"/>
          <w:sz w:val="22"/>
          <w:szCs w:val="22"/>
        </w:rPr>
        <w:fldChar w:fldCharType="end"/>
      </w:r>
      <w:del w:id="50" w:author="Borcherding, Nicholas (CCOM Student)" w:date="2020-11-02T13:27:00Z">
        <w:r w:rsidRPr="0002326A" w:rsidDel="00371A3F">
          <w:rPr>
            <w:rFonts w:ascii="Arial" w:hAnsi="Arial" w:cs="Arial"/>
            <w:sz w:val="22"/>
            <w:szCs w:val="22"/>
          </w:rPr>
          <w:delText>.</w:delText>
        </w:r>
      </w:del>
      <w:r w:rsidRPr="0002326A">
        <w:rPr>
          <w:rFonts w:ascii="Arial" w:hAnsi="Arial" w:cs="Arial"/>
          <w:sz w:val="22"/>
          <w:szCs w:val="22"/>
        </w:rPr>
        <w:t xml:space="preserve"> Genes were isolated by calling </w:t>
      </w:r>
      <w:r w:rsidRPr="0002326A">
        <w:rPr>
          <w:rFonts w:ascii="Arial" w:hAnsi="Arial" w:cs="Arial"/>
          <w:i/>
          <w:iCs/>
          <w:sz w:val="22"/>
          <w:szCs w:val="22"/>
        </w:rPr>
        <w:t>cc.genes.updated.2019</w:t>
      </w:r>
      <w:r w:rsidRPr="0002326A">
        <w:rPr>
          <w:rFonts w:ascii="Arial" w:hAnsi="Arial" w:cs="Arial"/>
          <w:sz w:val="22"/>
          <w:szCs w:val="22"/>
        </w:rPr>
        <w:t xml:space="preserve"> in </w:t>
      </w:r>
      <w:r w:rsidR="00C834E9">
        <w:rPr>
          <w:rFonts w:ascii="Arial" w:hAnsi="Arial" w:cs="Arial"/>
          <w:sz w:val="22"/>
          <w:szCs w:val="22"/>
        </w:rPr>
        <w:t>Seurat</w:t>
      </w:r>
      <w:r w:rsidRPr="0002326A">
        <w:rPr>
          <w:rFonts w:ascii="Arial" w:hAnsi="Arial" w:cs="Arial"/>
          <w:sz w:val="22"/>
          <w:szCs w:val="22"/>
        </w:rPr>
        <w:t>.</w:t>
      </w:r>
      <w:r w:rsidRPr="0002326A">
        <w:rPr>
          <w:rFonts w:ascii="Arial" w:hAnsi="Arial" w:cs="Arial"/>
          <w:i/>
          <w:iCs/>
          <w:sz w:val="22"/>
          <w:szCs w:val="22"/>
        </w:rPr>
        <w:t xml:space="preserve"> </w:t>
      </w:r>
    </w:p>
    <w:p w14:paraId="37B3C61D" w14:textId="77777777" w:rsidR="004B43AC" w:rsidRPr="0002326A" w:rsidRDefault="004B43AC" w:rsidP="004B43AC">
      <w:pPr>
        <w:spacing w:line="480" w:lineRule="auto"/>
        <w:jc w:val="both"/>
        <w:rPr>
          <w:rFonts w:ascii="Arial" w:hAnsi="Arial" w:cs="Arial"/>
          <w:i/>
          <w:iCs/>
          <w:sz w:val="22"/>
          <w:szCs w:val="22"/>
        </w:rPr>
      </w:pPr>
    </w:p>
    <w:p w14:paraId="06C40853" w14:textId="7A557F90" w:rsidR="004B43AC" w:rsidRDefault="004B43AC" w:rsidP="004B43AC">
      <w:pPr>
        <w:spacing w:line="480" w:lineRule="auto"/>
        <w:jc w:val="both"/>
        <w:rPr>
          <w:rFonts w:ascii="Arial" w:hAnsi="Arial" w:cs="Arial"/>
          <w:sz w:val="22"/>
          <w:szCs w:val="22"/>
        </w:rPr>
      </w:pPr>
      <w:r w:rsidRPr="0002326A">
        <w:rPr>
          <w:rFonts w:ascii="Arial" w:hAnsi="Arial" w:cs="Arial"/>
          <w:sz w:val="22"/>
          <w:szCs w:val="22"/>
        </w:rPr>
        <w:lastRenderedPageBreak/>
        <w:t>Cell</w:t>
      </w:r>
      <w:r w:rsidR="00C834E9">
        <w:rPr>
          <w:rFonts w:ascii="Arial" w:hAnsi="Arial" w:cs="Arial"/>
          <w:sz w:val="22"/>
          <w:szCs w:val="22"/>
        </w:rPr>
        <w:t>-</w:t>
      </w:r>
      <w:r w:rsidRPr="0002326A">
        <w:rPr>
          <w:rFonts w:ascii="Arial" w:hAnsi="Arial" w:cs="Arial"/>
          <w:sz w:val="22"/>
          <w:szCs w:val="22"/>
        </w:rPr>
        <w:t>type identification utilized the SingleR (v1.0.1) R package</w:t>
      </w:r>
      <w:del w:id="51" w:author="Borcherding, Nicholas (CCOM Student)" w:date="2020-11-02T13:21:00Z">
        <w:r w:rsidRPr="0002326A" w:rsidDel="003E01D3">
          <w:rPr>
            <w:rFonts w:ascii="Arial" w:hAnsi="Arial" w:cs="Arial"/>
            <w:sz w:val="22"/>
            <w:szCs w:val="22"/>
          </w:rPr>
          <w:delText xml:space="preserve"> </w:delText>
        </w:r>
      </w:del>
      <w:r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{"citationItems":[{"id":"ITEM-1","itemData":{"DOI":"10.1038/s41590-018-0276-y","ISSN":"15292916","PMID":"30643263","abstract":"Tissue fibrosis is a major cause of mortality that results from the deposition of matrix proteins by an activated mesenchyme. Macrophages accumulate in fibrosis, but the role of specific subgroups in supporting fibrogenesis has not been investigated in vivo. Here, we used single-cell RNA sequencing (scRNA-seq) to characterize the heterogeneity of macrophages in bleomycin-induced lung fibrosis in mice. A novel computational framework for the annotation of scRNA-seq by reference to bulk transcriptomes (SingleR) enabled the subclustering of macrophages and revealed a disease-associated subgroup with a transitional gene expression profile intermediate between monocyte-derived and alveolar macrophages. These CX3CR1 + SiglecF + transitional macrophages localized to the fibrotic niche and had a profibrotic effect in vivo. Human orthologs of genes expressed by the transitional macrophages were upregulated in samples from patients with idiopathic pulmonary fibrosis. Thus, we have identified a pathological subgroup of transitional macrophages that are required for the fibrotic response to injury.","author":[{"dropping-particle":"","family":"Aran","given":"Dvir","non-dropping-particle":"","parse-names":false,"suffix":""},{"dropping-particle":"","family":"Looney","given":"Agnieszka P.","non-dropping-particle":"","parse-names":false,"suffix":""},{"dropping-particle":"","family":"Liu","given":"Leqian","non-dropping-particle":"","parse-names":false,"suffix":""},{"dropping-particle":"","family":"Wu","given":"Esther","non-dropping-particle":"","parse-names":false,"suffix":""},{"dropping-particle":"","family":"Fong","given":"Valerie","non-dropping-particle":"","parse-names":false,"suffix":""},{"dropping-particle":"","family":"Hsu","given":"Austin","non-dropping-particle":"","parse-names":false,"suffix":""},{"dropping-particle":"","family":"Chak","given":"Suzanna","non-dropping-particle":"","parse-names":false,"suffix":""},{"dropping-particle":"","family":"Naikawadi","given":"Ram P.","non-dropping-particle":"","parse-names":false,"suffix":""},{"dropping-particle":"","family":"Wolters","given":"Paul J.","non-dropping-particle":"","parse-names":false,"suffix":""},{"dropping-particle":"","family":"Abate","given":"Adam R.","non-dropping-particle":"","parse-names":false,"suffix":""},{"dropping-particle":"","family":"Butte","given":"Atul J.","non-dropping-particle":"","parse-names":false,"suffix":""},{"dropping-particle":"","family":"Bhattacharya","given":"Mallar","non-dropping-particle":"","parse-names":false,"suffix":""}],"container-title":"Nature Immunology","id":"ITEM-1","issue":"2","issued":{"date-parts":[["2019"]]},"page":"163-172","title":"Reference-based analysis of lung single-cell sequencing reveals a transitional profibrotic macrophage","type":"article-journal","volume":"20"},"uris":["http://www.mendeley.com/documents/?uuid=df8983c1-5e53-4284-aa51-753a9ca85a3a"]}],"mendeley":{"formattedCitation":"&lt;sup&gt;36&lt;/sup&gt;","plainTextFormattedCitation":"36","previouslyFormattedCitation":"&lt;sup&gt;36&lt;/sup&gt;"},"properties":{"noteIndex":0},"schema":"https://github.com/citation-style-language/schema/raw/master/csl-citation.json"}</w:instrText>
      </w:r>
      <w:r w:rsidRPr="0002326A">
        <w:rPr>
          <w:rFonts w:ascii="Arial" w:hAnsi="Arial" w:cs="Arial"/>
          <w:sz w:val="22"/>
          <w:szCs w:val="22"/>
        </w:rPr>
        <w:fldChar w:fldCharType="separate"/>
      </w:r>
      <w:r w:rsidR="003E01D3" w:rsidRPr="003E01D3">
        <w:rPr>
          <w:rFonts w:ascii="Arial" w:hAnsi="Arial" w:cs="Arial"/>
          <w:noProof/>
          <w:sz w:val="22"/>
          <w:szCs w:val="22"/>
          <w:vertAlign w:val="superscript"/>
        </w:rPr>
        <w:t>36</w:t>
      </w:r>
      <w:r w:rsidRPr="0002326A">
        <w:rPr>
          <w:rFonts w:ascii="Arial" w:hAnsi="Arial" w:cs="Arial"/>
          <w:sz w:val="22"/>
          <w:szCs w:val="22"/>
        </w:rPr>
        <w:fldChar w:fldCharType="end"/>
      </w:r>
      <w:r w:rsidRPr="0002326A">
        <w:rPr>
          <w:rFonts w:ascii="Arial" w:hAnsi="Arial" w:cs="Arial"/>
          <w:sz w:val="22"/>
          <w:szCs w:val="22"/>
        </w:rPr>
        <w:t xml:space="preserve"> with correlations of the single-cell expression values with transcriptional profiles from pure cell populations in the ENCODE</w:t>
      </w:r>
      <w:ins w:id="52" w:author="Borcherding, Nicholas (CCOM Student)" w:date="2020-11-02T13:21:00Z">
        <w:r w:rsidR="003E01D3">
          <w:rPr>
            <w:rFonts w:ascii="Arial" w:hAnsi="Arial" w:cs="Arial"/>
            <w:sz w:val="22"/>
            <w:szCs w:val="22"/>
          </w:rPr>
          <w:t>.</w:t>
        </w:r>
      </w:ins>
      <w:del w:id="53" w:author="Borcherding, Nicholas (CCOM Student)" w:date="2020-11-02T13:21:00Z">
        <w:r w:rsidRPr="0002326A" w:rsidDel="003E01D3">
          <w:rPr>
            <w:rFonts w:ascii="Arial" w:hAnsi="Arial" w:cs="Arial"/>
            <w:sz w:val="22"/>
            <w:szCs w:val="22"/>
          </w:rPr>
          <w:delText xml:space="preserve"> </w:delText>
        </w:r>
      </w:del>
      <w:r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{"citationItems":[{"id":"ITEM-1","itemData":{"DOI":"10.1038/nature11247","ISSN":"14764687","PMID":"22955616","abstract":"The human genome encodes the blueprint of life, but the function of the vast majority of its nearly three billion bases is unknown. The Encyclopedia of DNA Elements (ENCODE) project has systematically mapped regions of transcription, transcription factor association, chromatin structure and histone modification. These data enabled us to assign biochemical functions for 80% of the genome, in particular outside of the well-studied protein-coding regions. Many discovered candidate regulatory elements are physically associated with one another and with expressed genes, providing new insights into the mechanisms of gene regulation. The newly identified elements also show a statistical correspondence to sequence variants linked to human disease, and can thereby guide interpretation of this variation. Overall, the project provides new insights into the organization and regulation of our genes and genome, and is an expansive resource of functional annotations for biomedical research. © 2012 Macmillan Publishers Limited. All rights reserved.","author":[{"dropping-particle":"","family":"Dunham","given":"Ian","non-dropping-particle":"","parse-names":false,"suffix":""},{"dropping-particle":"","family":"Kundaje","given":"Anshul","non-dropping-particle":"","parse-names":false,"suffix":""},{"dropping-particle":"","family":"Aldred","given":"Shelley F.","non-dropping-particle":"","parse-names":false,"suffix":""},{"dropping-particle":"","family":"Collins","given":"Patrick J.","non-dropping-particle":"","parse-names":false,"suffix":""},{"dropping-particle":"","family":"Davis","given":"Carrie A.","non-dropping-particle":"","parse-names":false,"suffix":""},{"dropping-particle":"","family":"Doyle","given":"Francis","non-dropping-particle":"","parse-names":false,"suffix":""},{"dropping-particle":"","family":"Epstein","given":"Charles B.","non-dropping-particle":"","parse-names":false,"suffix":""},{"dropping-particle":"","family":"Frietze","given":"Seth","non-dropping-particle":"","parse-names":false,"suffix":""},{"dropping-particle":"","family":"Harrow","given":"Jennifer","non-dropping-particle":"","parse-names":false,"suffix":""},{"dropping-particle":"","family":"Kaul","given":"Rajinder","non-dropping-particle":"","parse-names":false,"suffix":""},{"dropping-particle":"","family":"Khatun","given":"Jainab","non-dropping-particle":"","parse-names":false,"suffix":""},{"dropping-particle":"","family":"Lajoie","given":"Bryan R.","non-dropping-particle":"","parse-names":false,"suffix":""},{"dropping-particle":"","family":"Landt","given":"Stephen G.","non-dropping-particle":"","parse-names":false,"suffix":""},{"dropping-particle":"","family":"Lee","given":"Bum Kyu","non-dropping-particle":"","parse-names":false,"suffix":""},{"dropping-particle":"","family":"Pauli","given":"Florencia","non-dropping-particle":"","parse-names":false,"suffix":""},{"dropping-particle":"","family":"Rosenbloom","given":"Kate R.","non-dropping-particle":"","parse-names":false,"suffix":""},{"dropping-particle":"","family":"Sabo","given":"Peter","non-dropping-particle":"","parse-names":false,"suffix":""},{"dropping-particle":"","family":"Safi","given":"Alexias","non-dropping-particle":"","parse-names":false,"suffix":""},{"dropping-particle":"","family":"Sanyal","given":"Amartya","non-dropping-particle":"","parse-names":false,"suffix":""},{"dropping-particle":"","family":"Shoresh","given":"Noam","non-dropping-particle":"","parse-names":false,"suffix":""},{"dropping-particle":"","family":"Simon","given":"Jeremy M.","non-dropping-particle":"","parse-names":false,"suffix":""},{"dropping-particle":"","family":"Song","given":"Lingyun","non-dropping-particle":"","parse-names":false,"suffix":""},{"dropping-particle":"","family":"Trinklein","given":"Nathan D.","non-dropping-particle":"","parse-names":false,"suffix":""},{"dropping-particle":"","family":"Altshuler","given":"Robert C.","non-dropping-particle":"","parse-names":false,"suffix":""},{"dropping-particle":"","family":"Birney","given":"Ewan","non-dropping-particle":"","parse-names":false,"suffix":""},{"dropping-particle":"","family":"Brown","given":"James B.","non-dropping-particle":"","parse-names":false,"suffix":""},{"dropping-particle":"","family":"Cheng","given":"Chao","non-dropping-particle":"","parse-names":false,"suffix":""},{"dropping-particle":"","family":"Djebali","given":"Sarah","non-dropping-particle":"","parse-names":false,"suffix":""},{"dropping-particle":"","family":"Dong","given":"Xianjun","non-dropping-particle":"","parse-names":false,"suffix":""},{"dropping-particle":"","family":"Ernst","given":"Jason","non-dropping-particle":"","parse-names":false,"suffix":""},{"dropping-particle":"","family":"Furey","given":"Terrence S.","non-dropping-particle":"","parse-names":false,"suffix":""},{"dropping-particle":"","family":"Gerstein","given":"Mark","non-dropping-particle":"","parse-names":false,"suffix":""},{"dropping-particle":"","family":"Giardine","given":"Belinda","non-dropping-particle":"","parse-names":false,"suffix":""},{"dropping-particle":"","family":"Greven","given":"Melissa","non-dropping-particle":"","parse-names":false,"suffix":""},{"dropping-particle":"","family":"Hardison","given":"Ross C.","non-dropping-particle":"","parse-names":false,"suffix":""},{"dropping-particle":"","family":"Harris","given":"Robert S.","non-dropping-particle":"","parse-names":false,"suffix":""},{"dropping-particle":"","family":"Herrero","given":"Javier","non-dropping-particle":"","parse-names":false,"suffix":""},{"dropping-particle":"","family":"Hoffman","given":"Michael M.","non-dropping-particle":"","parse-names":false,"suffix":""},{"dropping-particle":"","family":"Iyer","given":"Sowmya","non-dropping-particle":"","parse-names":false,"suffix":""},{"dropping-particle":"","family":"Kellis","given":"Manolis","non-dropping-particle":"","parse-names":false,"suffix":""},{"dropping-particle":"","family":"Kheradpour","given":"Pouya","non-dropping-particle":"","parse-names":false,"suffix":""},{"dropping-particle":"","family":"Lassmann","given":"Timo","non-dropping-particle":"","parse-names":false,"suffix":""},{"dropping-particle":"","family":"Li","given":"Qunhua","non-dropping-particle":"","parse-names":false,"suffix":""},{"dropping-particle":"","family":"Lin","given":"Xinying","non-dropping-particle":"","parse-names":false,"suffix":""},{"dropping-particle":"","family":"Marinov","given":"Georgi K.","non-dropping-particle":"","parse-names":false,"suffix":""},{"dropping-particle":"","family":"Merkel","given":"Angelika","non-dropping-particle":"","parse-names":false,"suffix":""},{"dropping-particle":"","family":"Mortazavi","given":"Ali","non-dropping-particle":"","parse-names":false,"suffix":""},{"dropping-particle":"","family":"Parker","given":"Stephen C.J.","non-dropping-particle":"","parse-names":false,"suffix":""},{"dropping-particle":"","family":"Reddy","given":"Timothy E.","non-dropping-particle":"","parse-names":false,"suffix":""},{"dropping-particle":"","family":"Rozowsky","given":"Joel","non-dropping-particle":"","parse-names":false,"suffix":""},{"dropping-particle":"","family":"Schlesinger","given":"Felix","non-dropping-particle":"","parse-names":false,"suffix":""},{"dropping-particle":"","family":"Thurman","given":"Robert E.","non-dropping-particle":"","parse-names":false,"suffix":""},{"dropping-particle":"","family":"Wang","given":"Jie","non-dropping-particle":"","parse-names":false,"suffix":""},{"dropping-particle":"","family":"Ward","given":"Lucas D.","non-dropping-particle":"","parse-names":false,"suffix":""},{"dropping-particle":"","family":"Whitfield","given":"Troy W.","non-dropping-particle":"","parse-names":false,"suffix":""},{"dropping-particle":"","family":"Wilder","given":"Steven P.","non-dropping-particle":"","parse-names":false,"suffix":""},{"dropping-particle":"","family":"Wu","given":"Weisheng","non-dropping-particle":"","parse-names":false,"suffix":""},{"dropping-particle":"","family":"Xi","given":"Hualin S.","non-dropping-particle":"","parse-names":false,"suffix":""},{"dropping-particle":"","family":"Yip","given":"Kevin Y.","non-dropping-particle":"","parse-names":false,"suffix":""},{"dropping-particle":"","family":"Zhuang","given":"Jiali","non-dropping-particle":"","parse-names":false,"suffix":""},{"dropping-particle":"","family":"Bernstein","given":"Bradley E.","non-dropping-particle":"","parse-names":false,"suffix":""},{"dropping-particle":"","family":"Green","given":"Eric D.","non-dropping-particle":"","parse-names":false,"suffix":""},{"dropping-particle":"","family":"Gunter","given":"Chris","non-dropping-particle":"","parse-names":false,"suffix":""},{"dropping-particle":"","family":"Snyder","given":"Michael","non-dropping-particle":"","parse-names":false,"suffix":""},{"dropping-particle":"","family":"Pazin","given":"Michael J.","non-dropping-particle":"","parse-names":false,"suffix":""},{"dropping-particle":"","family":"Lowdon","given":"Rebecca F.","non-dropping-particle":"","parse-names":false,"suffix":""},{"dropping-particle":"","family":"Dillon","given":"Laura A.L.","non-dropping-particle":"","parse-names":false,"suffix":""},{"dropping-particle":"","family":"Adams","given":"Leslie B.","non-dropping-particle":"","parse-names":false,"suffix":""},{"dropping-particle":"","family":"Kelly","given":"Caroline J.","non-dropping-particle":"","parse-names":false,"suffix":""},{"dropping-particle":"","family":"Zhang","given":"Julia","non-dropping-particle":"","parse-names":false,"suffix":""},{"dropping-particle":"","family":"Wexler","given":"Judith R.","non-dropping-particle":"","parse-names":false,"suffix":""},{"dropping-particle":"","family":"Good","given":"Peter J.","non-dropping-particle":"","parse-names":false,"suffix":""},{"dropping-particle":"","family":"Feingold","given":"Elise A.","non-dropping-particle":"","parse-names":false,"suffix":""},{"dropping-particle":"","family":"Crawford","given":"Gregory E.","non-dropping-particle":"","parse-names":false,"suffix":""},{"dropping-particle":"","family":"Dekker","given":"Job","non-dropping-particle":"","parse-names":false,"suffix":""},{"dropping-particle":"","family":"Elnitski","given":"Laura","non-dropping-particle":"","parse-names":false,"suffix":""},{"dropping-particle":"","family":"Farnham","given":"Peggy J.","non-dropping-particle":"","parse-names":false,"suffix":""},{"dropping-particle":"","family":"Giddings","given":"Morgan C.","non-dropping-particle":"","parse-names":false,"suffix":""},{"dropping-particle":"","family":"Gingeras","given":"Thomas R.","non-dropping-particle":"","parse-names":false,"suffix":""},{"dropping-particle":"","family":"Guigó","given":"Roderic","non-dropping-particle":"","parse-names":false,"suffix":""},{"dropping-particle":"","family":"Hubbard","given":"Timothy J.","non-dropping-particle":"","parse-names":false,"suffix":""},{"dropping-particle":"","family":"Kent","given":"W. James","non-dropping-particle":"","parse-names":false,"suffix":""},{"dropping-particle":"","family":"Lieb","given":"Jason D.","non-dropping-particle":"","parse-names":false,"suffix":""},{"dropping-particle":"","family":"Margulies","given":"Elliott H.","non-dropping-particle":"","parse-names":false,"suffix":""},{"dropping-particle":"","family":"Myers","given":"Richard M.","non-dropping-particle":"","parse-names":false,"suffix":""},{"dropping-particle":"","family":"Stamatoyannopoulos","given":"John A.","non-dropping-particle":"","parse-names":false,"suffix":""},{"dropping-particle":"","family":"Tenenbaum","given":"Scott A.","non-dropping-particle":"","parse-names":false,"suffix":""},{"dropping-particle":"","family":"Weng","given":"Zhiping","non-dropping-particle":"","parse-names":false,"suffix":""},{"dropping-particle":"","family":"White","given":"Kevin P.","non-dropping-particle":"","parse-names":false,"suffix":""},{"dropping-particle":"","family":"Wold","given":"Barbara","non-dropping-particle":"","parse-names":false,"suffix":""},{"dropping-particle":"","family":"Yu","given":"Yanbao","non-dropping-particle":"","parse-names":false,"suffix":""},{"dropping-particle":"","family":"Wrobel","given":"John","non-dropping-particle":"","parse-names":false,"suffix":""},{"dropping-particle":"","family":"Risk","given":"Brian A.","non-dropping-particle":"","parse-names":false,"suffix":""},{"dropping-particle":"","family":"Gunawardena","given":"Harsha P.","non-dropping-particle":"","parse-names":false,"suffix":""},{"dropping-particle":"","family":"Kuiper","given":"Heather C.","non-dropping-particle":"","parse-names":false,"suffix":""},{"dropping-particle":"","family":"Maier","given":"Christopher W.","non-dropping-particle":"","parse-names":false,"suffix":""},{"dropping-particle":"","family":"Xie","given":"Ling","non-dropping-particle":"","parse-names":false,"suffix":""},{"dropping-particle":"","family":"Chen","given":"Xian","non-dropping-particle":"","parse-names":false,"suffix":""},{"dropping-particle":"","family":"Mikkelsen","given":"Tarjei S.","non-dropping-particle":"","parse-names":false,"suffix":""},{"dropping-particle":"","family":"Gillespie","given":"Shawn","non-dropping-particle":"","parse-names":false,"suffix":""},{"dropping-particle":"","family":"Goren","given":"Alon","non-dropping-particle":"","parse-names":false,"suffix":""},{"dropping-particle":"","family":"Ram","given":"Oren","non-dropping-particle":"","parse-names":false,"suffix":""},{"dropping-particle":"","family":"Zhang","given":"Xiaolan","non-dropping-particle":"","parse-names":false,"suffix":""},{"dropping-particle":"","family":"Wang","given":"Li","non-dropping-particle":"","parse-names":false,"suffix":""},{"dropping-particle":"","family":"Issner","given":"Robbyn","non-dropping-particle":"","parse-names":false,"suffix":""},{"dropping-particle":"","family":"Coyne","given":"Michael J.","non-dropping-particle":"","parse-names":false,"suffix":""},{"dropping-particle":"","family":"Durham","given":"Timothy","non-dropping-particle":"","parse-names":false,"suffix":""},{"dropping-particle":"","family":"Ku","given":"Manching","non-dropping-particle":"","parse-names":false,"suffix":""},{"dropping-particle":"","family":"Truong","given":"Thanh","non-dropping-particle":"","parse-names":false,"suffix":""},{"dropping-particle":"","family":"Eaton","given":"Matthew L.","non-dropping-particle":"","parse-names":false,"suffix":""},{"dropping-particle":"","family":"Dobin","given":"Alex","non-dropping-particle":"","parse-names":false,"suffix":""},{"dropping-particle":"","family":"Tanzer","given":"Andrea","non-dropping-particle":"","parse-names":false,"suffix":""},{"dropping-particle":"","family":"Lagarde","given":"Julien","non-dropping-particle":"","parse-names":false,"suffix":""},{"dropping-particle":"","family":"Lin","given":"Wei","non-dropping-particle":"","parse-names":false,"suffix":""},{"dropping-particle":"","family":"Xue","given":"Chenghai","non-dropping-particle":"","parse-names":false,"suffix":""},{"dropping-particle":"","family":"Williams","given":"Brian A.","non-dropping-particle":"","parse-names":false,"suffix":""},{"dropping-particle":"","family":"Zaleski","given":"Chris","non-dropping-particle":"","parse-names":false,"suffix":""},{"dropping-particle":"","family":"Röder","given":"Maik","non-dropping-particle":"","parse-names":false,"suffix":""},{"dropping-particle":"","family":"Kokocinski","given":"Felix","non-dropping-particle":"","parse-names":false,"suffix":""},{"dropping-particle":"","family":"Abdelhamid","given":"Rehab F.","non-dropping-particle":"","parse-names":false,"suffix":""},{"dropping-particle":"","family":"Alioto","given":"Tyler","non-dropping-particle":"","parse-names":false,"suffix":""},{"dropping-particle":"","family":"Antoshechkin","given":"Igor","non-dropping-particle":"","parse-names":false,"suffix":""},{"dropping-particle":"","family":"Baer","given":"Michael T.","non-dropping-particle":"","parse-names":false,"suffix":""},{"dropping-particle":"","family":"Batut","given":"Philippe","non-dropping-particle":"","parse-names":false,"suffix":""},{"dropping-particle":"","family":"Bell","given":"Ian","non-dropping-particle":"","parse-names":false,"suffix":""},{"dropping-particle":"","family":"Bell","given":"Kimberly","non-dropping-particle":"","parse-names":false,"suffix":""},{"dropping-particle":"","family":"Chakrabortty","given":"Sudipto","non-dropping-particle":"","parse-names":false,"suffix":""},{"dropping-particle":"","family":"Chrast","given":"Jacqueline","non-dropping-particle":"","parse-names":false,"suffix":""},{"dropping-particle":"","family":"Curado","given":"Joao","non-dropping-particle":"","parse-names":false,"suffix":""},{"dropping-particle":"","family":"Derrien","given":"Thomas","non-dropping-particle":"","parse-names":false,"suffix":""},{"dropping-particle":"","family":"Drenkow","given":"Jorg","non-dropping-particle":"","parse-names":false,"suffix":""},{"dropping-particle":"","family":"Dumais","given":"Erica","non-dropping-particle":"","parse-names":false,"suffix":""},{"dropping-particle":"","family":"Dumais","given":"Jackie","non-dropping-particle":"","parse-names":false,"suffix":""},{"dropping-particle":"","family":"Duttagupta","given":"Radha","non-dropping-particle":"","parse-names":false,"suffix":""},{"dropping-particle":"","family":"Fastuca","given":"Megan","non-dropping-particle":"","parse-names":false,"suffix":""},{"dropping-particle":"","family":"Fejes-Toth","given":"Kata","non-dropping-particle":"","parse-names":false,"suffix":""},{"dropping-particle":"","family":"Ferreira","given":"Pedro","non-dropping-particle":"","parse-names":false,"suffix":""},{"dropping-particle":"","family":"Foissac","given":"Sylvain","non-dropping-particle":"","parse-names":false,"suffix":""},{"dropping-particle":"","family":"Fullwood","given":"Melissa J.","non-dropping-particle":"","parse-names":false,"suffix":""},{"dropping-particle":"","family":"Gao","given":"Hui","non-dropping-particle":"","parse-names":false,"suffix":""},{"dropping-particle":"","family":"Gonzalez","given":"David","non-dropping-particle":"","parse-names":false,"suffix":""},{"dropping-particle":"","family":"Gordon","given":"Assaf","non-dropping-particle":"","parse-names":false,"suffix":""},{"dropping-particle":"","family":"Howald","given":"Cédric","non-dropping-particle":"","parse-names":false,"suffix":""},{"dropping-particle":"","family":"Jha","given":"Sonali","non-dropping-particle":"","parse-names":false,"suffix":""},{"dropping-particle":"","family":"Johnson","given":"Rory","non-dropping-particle":"","parse-names":false,"suffix":""},{"dropping-particle":"","family":"Kapranov","given":"Philipp","non-dropping-particle":"","parse-names":false,"suffix":""},{"dropping-particle":"","family":"King","given":"Brandon","non-dropping-particle":"","parse-names":false,"suffix":""},{"dropping-particle":"","family":"Kingswood","given":"Colin","non-dropping-particle":"","parse-names":false,"suffix":""},{"dropping-particle":"","family":"Li","given":"Guoliang","non-dropping-particle":"","parse-names":false,"suffix":""},{"dropping-particle":"","family":"Luo","given":"Oscar J.","non-dropping-particle":"","parse-names":false,"suffix":""},{"dropping-particle":"","family":"Park","given":"Eddie","non-dropping-particle":"","parse-names":false,"suffix":""},{"dropping-particle":"","family":"Preall","given":"Jonathan B.","non-dropping-particle":"","parse-names":false,"suffix":""},{"dropping-particle":"","family":"Presaud","given":"Kimberly","non-dropping-particle":"","parse-names":false,"suffix":""},{"dropping-particle":"","family":"Ribeca","given":"Paolo","non-dropping-particle":"","parse-names":false,"suffix":""},{"dropping-particle":"","family":"Robyr","given":"Daniel","non-dropping-particle":"","parse-names":false,"suffix":""},{"dropping-particle":"","family":"Ruan","given":"Xiaoan","non-dropping-particle":"","parse-names":false,"suffix":""},{"dropping-particle":"","family":"Sammeth","given":"Michael","non-dropping-particle":"","parse-names":false,"suffix":""},{"dropping-particle":"","family":"Sandhu","given":"Kuljeet Singh","non-dropping-particle":"","parse-names":false,"suffix":""},{"dropping-particle":"","family":"Schaeffer","given":"Lorain","non-dropping-particle":"","parse-names":false,"suffix":""},{"dropping-particle":"","family":"See","given":"Lei Hoon","non-dropping-particle":"","parse-names":false,"suffix":""},{"dropping-particle":"","family":"Shahab","given":"Atif","non-dropping-particle":"","parse-names":false,"suffix":""},{"dropping-particle":"","family":"Skancke","given":"Jorgen","non-dropping-particle":"","parse-names":false,"suffix":""},{"dropping-particle":"","family":"Suzuki","given":"Ana Maria","non-dropping-particle":"","parse-names":false,"suffix":""},{"dropping-particle":"","family":"Takahashi","given":"Hazuki","non-dropping-particle":"","parse-names":false,"suffix":""},{"dropping-particle":"","family":"Tilgner","given":"Hagen","non-dropping-particle":"","parse-names":false,"suffix":""},{"dropping-particle":"","family":"Trout","given":"Diane","non-dropping-particle":"","parse-names":false,"suffix":""},{"dropping-particle":"","family":"Walters","given":"Nathalie","non-dropping-particle":"","parse-names":false,"suffix":""},{"dropping-particle":"","family":"Wang","given":"Huaien","non-dropping-particle":"","parse-names":false,"suffix":""},{"dropping-particle":"","family":"Hayashizaki","given":"Yoshihide","non-dropping-particle":"","parse-names":false,"suffix":""},{"dropping-particle":"","family":"Reymond","given":"Alexandre","non-dropping-particle":"","parse-names":false,"suffix":""},{"dropping-particle":"","family":"Antonarakis","given":"Stylianos E.","non-dropping-particle":"","parse-names":false,"suffix":""},{"dropping-particle":"","family":"Hannon","given":"Gregory J.","non-dropping-particle":"","parse-names":false,"suffix":""},{"dropping-particle":"","family":"Ruan","given":"Yijun","non-dropping-particle":"","parse-names":false,"suffix":""},{"dropping-particle":"","family":"Carninci","given":"Piero","non-dropping-particle":"","parse-names":false,"suffix":""},{"dropping-particle":"","family":"Sloan","given":"Cricket A.","non-dropping-particle":"","parse-names":false,"suffix":""},{"dropping-particle":"","family":"Learned","given":"Katrina","non-dropping-particle":"","parse-names":false,"suffix":""},{"dropping-particle":"","family":"Malladi","given":"Venkat S.","non-dropping-particle":"","parse-names":false,"suffix":""},{"dropping-particle":"","family":"Wong","given":"Matthew C.","non-dropping-particle":"","parse-names":false,"suffix":""},{"dropping-particle":"","family":"Barber","given":"Galt P.","non-dropping-particle":"","parse-names":false,"suffix":""},{"dropping-particle":"","family":"Cline","given":"Melissa S.","non-dropping-particle":"","parse-names":false,"suffix":""},{"dropping-particle":"","family":"Dreszer","given":"Timothy R.","non-dropping-particle":"","parse-names":false,"suffix":""},{"dropping-particle":"","family":"Heitner","given":"Steven G.","non-dropping-particle":"","parse-names":false,"suffix":""},{"dropping-particle":"","family":"Karolchik","given":"Donna","non-dropping-particle":"","parse-names":false,"suffix":""},{"dropping-particle":"","family":"Kirkup","given":"Vanessa M.","non-dropping-particle":"","parse-names":false,"suffix":""},{"dropping-particle":"","family":"Meyer","given":"Laurence R.","non-dropping-particle":"","parse-names":false,"suffix":""},{"dropping-particle":"","family":"Long","given":"Jeffrey C.","non-dropping-particle":"","parse-names":false,"suffix":""},{"dropping-particle":"","family":"Maddren","given":"Morgan","non-dropping-particle":"","parse-names":false,"suffix":""},{"dropping-particle":"","family":"Raney","given":"Brian J.","non-dropping-particle":"","parse-names":false,"suffix":""},{"dropping-particle":"","family":"Grasfeder","given":"Linda L.","non-dropping-particle":"","parse-names":false,"suffix":""},{"dropping-particle":"","family":"Giresi","given":"Paul G.","non-dropping-particle":"","parse-names":false,"suffix":""},{"dropping-particle":"","family":"Battenhouse","given":"Anna","non-dropping-particle":"","parse-names":false,"suffix":""},{"dropping-particle":"","family":"Sheffield","given":"Nathan C.","non-dropping-particle":"","parse-names":false,"suffix":""},{"dropping-particle":"","family":"Showers","given":"Kimberly A.","non-dropping-particle":"","parse-names":false,"suffix":""},{"dropping-particle":"","family":"London","given":"Darin","non-dropping-particle":"","parse-names":false,"suffix":""},{"dropping-particle":"","family":"Bhinge","given":"Akshay A.","non-dropping-particle":"","parse-names":false,"suffix":""},{"dropping-particle":"","family":"Shestak","given":"Christopher","non-dropping-particle":"","parse-names":false,"suffix":""},{"dropping-particle":"","family":"Schaner","given":"Matthew R.","non-dropping-particle":"","parse-names":false,"suffix":""},{"dropping-particle":"","family":"Kim","given":"Seul Ki","non-dropping-particle":"","parse-names":false,"suffix":""},{"dropping-particle":"","family":"Zhang","given":"Zhuzhu Z.","non-dropping-particle":"","parse-names":false,"suffix":""},{"dropping-particle":"","family":"Mieczkowski","given":"Piotr A.","non-dropping-particle":"","parse-names":false,"suffix":""},{"dropping-particle":"","family":"Mieczkowska","given":"Joanna O.","non-dropping-particle":"","parse-names":false,"suffix":""},{"dropping-particle":"","family":"Liu","given":"Zheng","non-dropping-particle":"","parse-names":false,"suffix":""},{"dropping-particle":"","family":"McDaniell","given":"Ryan M.","non-dropping-particle":"","parse-names":false,"suffix":""},{"dropping-particle":"","family":"Ni","given":"Yunyun","non-dropping-particle":"","parse-names":false,"suffix":""},{"dropping-particle":"","family":"Rashid","given":"Naim U.","non-dropping-particle":"","parse-names":false,"suffix":""},{"dropping-particle":"","family":"Kim","given":"Min Jae","non-dropping-particle":"","parse-names":false,"suffix":""},{"dropping-particle":"","family":"Adar","given":"Sheera","non-dropping-particle":"","parse-names":false,"suffix":""},{"dropping-particle":"","family":"Zhang","given":"Zhancheng","non-dropping-particle":"","parse-names":false,"suffix":""},{"dropping-particle":"","family":"Wang","given":"Tianyuan","non-dropping-particle":"","parse-names":false,"suffix":""},{"dropping-particle":"","family":"Winter","given":"Deborah","non-dropping-particle":"","parse-names":false,"suffix":""},{"dropping-particle":"","family":"Keefe","given":"Damian","non-dropping-particle":"","parse-names":false,"suffix":""},{"dropping-particle":"","family":"Iyer","given":"Vishwanath R.","non-dropping-particle":"","parse-names":false,"suffix":""},{"dropping-particle":"","family":"Zheng","given":"Meizhen","non-dropping-particle":"","parse-names":false,"suffix":""},{"dropping-particle":"","family":"Wang","given":"Ping","non-dropping-particle":"","parse-names":false,"suffix":""},{"dropping-particle":"","family":"Gertz","given":"Jason","non-dropping-particle":"","parse-names":false,"suffix":""},{"dropping-particle":"","family":"Vielmetter","given":"Jost","non-dropping-particle":"","parse-names":false,"suffix":""},{"dropping-particle":"","family":"Partridge","given":"E. Christopher","non-dropping-particle":"","parse-names":false,"suffix":""},{"dropping-particle":"","family":"Varley","given":"Katherine E.","non-dropping-particle":"","parse-names":false,"suffix":""},{"dropping-particle":"","family":"Gasper","given":"Clarke","non-dropping-particle":"","parse-names":false,"suffix":""},{"dropping-particle":"","family":"Bansal","given":"Anita","non-dropping-particle":"","parse-names":false,"suffix":""},{"dropping-particle":"","family":"Pepke","given":"Shirley","non-dropping-particle":"","parse-names":false,"suffix":""},{"dropping-particle":"","family":"Jain","given":"Preti","non-dropping-particle":"","parse-names":false,"suffix":""},{"dropping-particle":"","family":"Amrhein","given":"Henry","non-dropping-particle":"","parse-names":false,"suffix":""},{"dropping-particle":"","family":"Bowling","given":"Kevin M.","non-dropping-particle":"","parse-names":false,"suffix":""},{"dropping-particle":"","family":"Anaya","given":"Michael","non-dropping-particle":"","parse-names":false,"suffix":""},{"dropping-particle":"","family":"Cross","given":"Marie K.","non-dropping-particle":"","parse-names":false,"suffix":""},{"dropping-particle":"","family":"Muratet","given":"Michael A.","non-dropping-particle":"","parse-names":false,"suffix":""},{"dropping-particle":"","family":"Newberry","given":"Kimberly M.","non-dropping-particle":"","parse-names":false,"suffix":""},{"dropping-particle":"","family":"McCue","given":"Kenneth","non-dropping-particle":"","parse-names":false,"suffix":""},{"dropping-particle":"","family":"Nesmith","given":"Amy S.","non-dropping-particle":"","parse-names":false,"suffix":""},{"dropping-particle":"","family":"Fisher-Aylor","given":"Katherine I.","non-dropping-particle":"","parse-names":false,"suffix":""},{"dropping-particle":"","family":"Pusey","given":"Barbara","non-dropping-particle":"","parse-names":false,"suffix":""},{"dropping-particle":"","family":"DeSalvo","given":"Gilberto","non-dropping-particle":"","parse-names":false,"suffix":""},{"dropping-particle":"","family":"Parker","given":"Stephanie L.","non-dropping-particle":"","parse-names":false,"suffix":""},{"dropping-particle":"","family":"Balasubramanian","given":"Sreeram","non-dropping-particle":"","parse-names":false,"suffix":""},{"dropping-particle":"","family":"Davis","given":"Nicholas S.","non-dropping-particle":"","parse-names":false,"suffix":""},{"dropping-particle":"","family":"Meadows","given":"Sarah K.","non-dropping-particle":"","parse-names":false,"suffix":""},{"dropping-particle":"","family":"Eggleston","given":"Tracy","non-dropping-particle":"","parse-names":false,"suffix":""},{"dropping-particle":"","family":"Newberry","given":"J. Scott","non-dropping-particle":"","parse-names":false,"suffix":""},{"dropping-particle":"","family":"Levy","given":"Shawn E.","non-dropping-particle":"","parse-names":false,"suffix":""},{"dropping-particle":"","family":"Absher","given":"Devin M.","non-dropping-particle":"","parse-names":false,"suffix":""},{"dropping-particle":"","family":"Wong","given":"Wing H.","non-dropping-particle":"","parse-names":false,"suffix":""},{"dropping-particle":"","family":"Blow","given":"Matthew J.","non-dropping-particle":"","parse-names":false,"suffix":""},{"dropping-particle":"","family":"Visel","given":"Axel","non-dropping-particle":"","parse-names":false,"suffix":""},{"dropping-particle":"","family":"Pennachio","given":"Len A.","non-dropping-particle":"","parse-names":false,"suffix":""},{"dropping-particle":"","family":"Petrykowska","given":"Hanna M.","non-dropping-particle":"","parse-names":false,"suffix":""},{"dropping-particle":"","family":"Abyzov","given":"Alexej","non-dropping-particle":"","parse-names":false,"suffix":""},{"dropping-particle":"","family":"Aken","given":"Bronwen","non-dropping-particle":"","parse-names":false,"suffix":""},{"dropping-particle":"","family":"Barrell","given":"Daniel","non-dropping-particle":"","parse-names":false,"suffix":""},{"dropping-particle":"","family":"Barson","given":"Gemma","non-dropping-particle":"","parse-names":false,"suffix":""},{"dropping-particle":"","family":"Berry","given":"Andrew","non-dropping-particle":"","parse-names":false,"suffix":""},{"dropping-particle":"","family":"Bignell","given":"Alexandra","non-dropping-particle":"","parse-names":false,"suffix":""},{"dropping-particle":"","family":"Boychenko","given":"Veronika","non-dropping-particle":"","parse-names":false,"suffix":""},{"dropping-particle":"","family":"Bussotti","given":"Giovanni","non-dropping-particle":"","parse-names":false,"suffix":""},{"dropping-particle":"","family":"Davidson","given":"Claire","non-dropping-particle":"","parse-names":false,"suffix":""},{"dropping-particle":"","family":"Despacio-Reyes","given":"Gloria","non-dropping-particle":"","parse-names":false,"suffix":""},{"dropping-particle":"","family":"Diekhans","given":"Mark","non-dropping-particle":"","parse-names":false,"suffix":""},{"dropping-particle":"","family":"Ezkurdia","given":"Iakes","non-dropping-particle":"","parse-names":false,"suffix":""},{"dropping-particle":"","family":"Frankish","given":"Adam","non-dropping-particle":"","parse-names":false,"suffix":""},{"dropping-particle":"","family":"Gilbert","given":"James","non-dropping-particle":"","parse-names":false,"suffix":""},{"dropping-particle":"","family":"Gonzalez","given":"Jose Manuel","non-dropping-particle":"","parse-names":false,"suffix":""},{"dropping-particle":"","family":"Griffiths","given":"Ed","non-dropping-particle":"","parse-names":false,"suffix":""},{"dropping-particle":"","family":"Harte","given":"Rachel","non-dropping-particle":"","parse-names":false,"suffix":""},{"dropping-particle":"","family":"Hendrix","given":"David A.","non-dropping-particle":"","parse-names":false,"suffix":""},{"dropping-particle":"","family":"Hunt","given":"Toby","non-dropping-particle":"","parse-names":false,"suffix":""},{"dropping-particle":"","family":"Jungreis","given":"Irwin","non-dropping-particle":"","parse-names":false,"suffix":""},{"dropping-particle":"","family":"Kay","given":"Mike","non-dropping-particle":"","parse-names":false,"suffix":""},{"dropping-particle":"","family":"Khurana","given":"Ekta","non-dropping-particle":"","parse-names":false,"suffix":""},{"dropping-particle":"","family":"Leng","given":"Jing","non-dropping-particle":"","parse-names":false,"suffix":""},{"dropping-particle":"","family":"Lin","given":"Michael F.","non-dropping-particle":"","parse-names":false,"suffix":""},{"dropping-particle":"","family":"Loveland","given":"Jane","non-dropping-particle":"","parse-names":false,"suffix":""},{"dropping-particle":"","family":"Lu","given":"Zhi","non-dropping-particle":"","parse-names":false,"suffix":""},{"dropping-particle":"","family":"Manthravadi","given":"Deepa","non-dropping-particle":"","parse-names":false,"suffix":""},{"dropping-particle":"","family":"Mariotti","given":"Marco","non-dropping-particle":"","parse-names":false,"suffix":""},{"dropping-particle":"","family":"Mudge","given":"Jonathan","non-dropping-particle":"","parse-names":false,"suffix":""},{"dropping-particle":"","family":"Mukherjee","given":"Gaurab","non-dropping-particle":"","parse-names":false,"suffix":""},{"dropping-particle":"","family":"Notredame","given":"Cedric","non-dropping-particle":"","parse-names":false,"suffix":""},{"dropping-particle":"","family":"Pei","given":"Baikang","non-dropping-particle":"","parse-names":false,"suffix":""},{"dropping-particle":"","family":"Rodriguez","given":"Jose Manuel","non-dropping-particle":"","parse-names":false,"suffix":""},{"dropping-particle":"","family":"Saunders","given":"Gary","non-dropping-particle":"","parse-names":false,"suffix":""},{"dropping-particle":"","family":"Sboner","given":"Andrea","non-dropping-particle":"","parse-names":false,"suffix":""},{"dropping-particle":"","family":"Searle","given":"Stephen","non-dropping-particle":"","parse-names":false,"suffix":""},{"dropping-particle":"","family":"Sisu","given":"Cristina","non-dropping-particle":"","parse-names":false,"suffix":""},{"dropping-particle":"","family":"Snow","given":"Catherine","non-dropping-particle":"","parse-names":false,"suffix":""},{"dropping-particle":"","family":"Steward","given":"Charlie","non-dropping-particle":"","parse-names":false,"suffix":""},{"dropping-particle":"","family":"Tapanari","given":"Electra","non-dropping-particle":"","parse-names":false,"suffix":""},{"dropping-particle":"","family":"Tress","given":"Michael L.","non-dropping-particle":"","parse-names":false,"suffix":""},{"dropping-particle":"","family":"Baren","given":"Marijke J.","non-dropping-particle":"Van","parse-names":false,"suffix":""},{"dropping-particle":"","family":"Washietl","given":"Stefan","non-dropping-particle":"","parse-names":false,"suffix":""},{"dropping-particle":"","family":"Wilming","given":"Laurens","non-dropping-particle":"","parse-names":false,"suffix":""},{"dropping-particle":"","family":"Zadissa","given":"Amonida","non-dropping-particle":"","parse-names":false,"suffix":""},{"dropping-particle":"","family":"Zhang","given":"Zhengdong","non-dropping-particle":"","parse-names":false,"suffix":""},{"dropping-particle":"","family":"Brent","given":"Michael","non-dropping-particle":"","parse-names":false,"suffix":""},{"dropping-particle":"","family":"Haussler","given":"David","non-dropping-particle":"","parse-names":false,"suffix":""},{"dropping-particle":"","family":"Valencia","given":"Alfonso","non-dropping-particle":"","parse-names":false,"suffix":""},{"dropping-particle":"","family":"Addleman","given":"Nick","non-dropping-particle":"","parse-names":false,"suffix":""},{"dropping-particle":"","family":"Alexander","given":"Roger P.","non-dropping-particle":"","parse-names":false,"suffix":""},{"dropping-particle":"","family":"Auerbach","given":"Raymond K.","non-dropping-particle":"","parse-names":false,"suffix":""},{"dropping-particle":"","family":"Balasubramanian","given":"Suganthi","non-dropping-particle":"","parse-names":false,"suffix":""},{"dropping-particle":"","family":"Bettinger","given":"Keith","non-dropping-particle":"","parse-names":false,"suffix":""},{"dropping-particle":"","family":"Bhardwaj","given":"Nitin","non-dropping-particle":"","parse-names":false,"suffix":""},{"dropping-particle":"","family":"Boyle","given":"Alan P.","non-dropping-particle":"","parse-names":false,"suffix":""},{"dropping-particle":"","family":"Cao","given":"Alina R.","non-dropping-particle":"","parse-names":false,"suffix":""},{"dropping-particle":"","family":"Cayting","given":"Philip","non-dropping-particle":"","parse-names":false,"suffix":""},{"dropping-particle":"","family":"Charos","given":"Alexandra","non-dropping-particle":"","parse-names":false,"suffix":""},{"dropping-particle":"","family":"Cheng","given":"Yong","non-dropping-particle":"","parse-names":false,"suffix":""},{"dropping-particle":"","family":"Eastman","given":"Catharine","non-dropping-particle":"","parse-names":false,"suffix":""},{"dropping-particle":"","family":"Euskirchen","given":"Ghia","non-dropping-particle":"","parse-names":false,"suffix":""},{"dropping-particle":"","family":"Fleming","given":"Joseph D.","non-dropping-particle":"","parse-names":false,"suffix":""},{"dropping-particle":"","family":"Grubert","given":"Fabian","non-dropping-particle":"","parse-names":false,"suffix":""},{"dropping-particle":"","family":"Habegger","given":"Lukas","non-dropping-particle":"","parse-names":false,"suffix":""},{"dropping-particle":"","family":"Hariharan","given":"Manoj","non-dropping-particle":"","parse-names":false,"suffix":""},{"dropping-particle":"","family":"Harmanci","given":"Arif","non-dropping-particle":"","parse-names":false,"suffix":""},{"dropping-particle":"","family":"Iyengar","given":"Sushma","non-dropping-particle":"","parse-names":false,"suffix":""},{"dropping-particle":"","family":"Jin","given":"Victor X.","non-dropping-particle":"","parse-names":false,"suffix":""},{"dropping-particle":"","family":"Karczewski","given":"Konrad J.","non-dropping-particle":"","parse-names":false,"suffix":""},{"dropping-particle":"","family":"Kasowski","given":"Maya","non-dropping-particle":"","parse-names":false,"suffix":""},{"dropping-particle":"","family":"Lacroute","given":"Phil","non-dropping-particle":"","parse-names":false,"suffix":""},{"dropping-particle":"","family":"Lam","given":"Hugo","non-dropping-particle":"","parse-names":false,"suffix":""},{"dropping-particle":"","family":"Lamarre-Vincent","given":"Nathan","non-dropping-particle":"","parse-names":false,"suffix":""},{"dropping-particle":"","family":"Lian","given":"Jin","non-dropping-particle":"","parse-names":false,"suffix":""},{"dropping-particle":"","family":"Lindahl-Allen","given":"Marianne","non-dropping-particle":"","parse-names":false,"suffix":""},{"dropping-particle":"","family":"Min","given":"Renqiang","non-dropping-particle":"","parse-names":false,"suffix":""},{"dropping-particle":"","family":"Miotto","given":"Benoit","non-dropping-particle":"","parse-names":false,"suffix":""},{"dropping-particle":"","family":"Monahan","given":"Hannah","non-dropping-particle":"","parse-names":false,"suffix":""},{"dropping-particle":"","family":"Moqtaderi","given":"Zarmik","non-dropping-particle":"","parse-names":false,"suffix":""},{"dropping-particle":"","family":"Mu","given":"Xinmeng J.","non-dropping-particle":"","parse-names":false,"suffix":""},{"dropping-particle":"","family":"O'Geen","given":"Henriette","non-dropping-particle":"","parse-names":false,"suffix":""},{"dropping-particle":"","family":"Ouyang","given":"Zhengqing","non-dropping-particle":"","parse-names":false,"suffix":""},{"dropping-particle":"","family":"Patacsil","given":"Dorrelyn","non-dropping-particle":"","parse-names":false,"suffix":""},{"dropping-particle":"","family":"Raha","given":"Debasish","non-dropping-particle":"","parse-names":false,"suffix":""},{"dropping-particle":"","family":"Ramirez","given":"Lucia","non-dropping-particle":"","parse-names":false,"suffix":""},{"dropping-particle":"","family":"Reed","given":"Brian","non-dropping-particle":"","parse-names":false,"suffix":""},{"dropping-particle":"","family":"Shi","given":"Minyi","non-dropping-particle":"","parse-names":false,"suffix":""},{"dropping-particle":"","family":"Slifer","given":"Teri","non-dropping-particle":"","parse-names":false,"suffix":""},{"dropping-particle":"","family":"Witt","given":"Heather","non-dropping-particle":"","parse-names":false,"suffix":""},{"dropping-particle":"","family":"Wu","given":"Linfeng","non-dropping-particle":"","parse-names":false,"suffix":""},{"dropping-particle":"","family":"Xu","given":"Xiaoqin","non-dropping-particle":"","parse-names":false,"suffix":""},{"dropping-particle":"","family":"Yan","given":"Koon Kiu","non-dropping-particle":"","parse-names":false,"suffix":""},{"dropping-particle":"","family":"Yang","given":"Xinqiong","non-dropping-particle":"","parse-names":false,"suffix":""},{"dropping-particle":"","family":"Struhl","given":"Kevin","non-dropping-particle":"","parse-names":false,"suffix":""},{"dropping-particle":"","family":"Weissman","given":"Sherman M.","non-dropping-particle":"","parse-names":false,"suffix":""},{"dropping-particle":"","family":"Penalva","given":"Luiz O.","non-dropping-particle":"","parse-names":false,"suffix":""},{"dropping-particle":"","family":"Karmakar","given":"Subhradip","non-dropping-particle":"","parse-names":false,"suffix":""},{"dropping-particle":"","family":"Bhanvadia","given":"Raj R.","non-dropping-particle":"","parse-names":false,"suffix":""},{"dropping-particle":"","family":"Choudhury","given":"Alina","non-dropping-particle":"","parse-names":false,"suffix":""},{"dropping-particle":"","family":"Domanus","given":"Marc","non-dropping-particle":"","parse-names":false,"suffix":""},{"dropping-particle":"","family":"Ma","given":"Lijia","non-dropping-particle":"","parse-names":false,"suffix":""},{"dropping-particle":"","family":"Moran","given":"Jennifer","non-dropping-particle":"","parse-names":false,"suffix":""},{"dropping-particle":"","family":"Victorsen","given":"Alec","non-dropping-particle":"","parse-names":false,"suffix":""},{"dropping-particle":"","family":"Auer","given":"Thomas","non-dropping-particle":"","parse-names":false,"suffix":""},{"dropping-particle":"","family":"Centanin","given":"Lazaro","non-dropping-particle":"","parse-names":false,"suffix":""},{"dropping-particle":"","family":"Eichenlaub","given":"Michael","non-dropping-particle":"","parse-names":false,"suffix":""},{"dropping-particle":"","family":"Gruhl","given":"Franziska","non-dropping-particle":"","parse-names":false,"suffix":""},{"dropping-particle":"","family":"Heermann","given":"Stephan","non-dropping-particle":"","parse-names":false,"suffix":""},{"dropping-particle":"","family":"Hoeckendorf","given":"Burkhard","non-dropping-particle":"","parse-names":false,"suffix":""},{"dropping-particle":"","family":"Inoue","given":"Daigo","non-dropping-particle":"","parse-names":false,"suffix":""},{"dropping-particle":"","family":"Kellner","given":"Tanja","non-dropping-particle":"","parse-names":false,"suffix":""},{"dropping-particle":"","family":"Kirchmaier","given":"Stephan","non-dropping-particle":"","parse-names":false,"suffix":""},{"dropping-particle":"","family":"Mueller","given":"Claudia","non-dropping-particle":"","parse-names":false,"suffix":""},{"dropping-particle":"","family":"Reinhardt","given":"Robert","non-dropping-particle":"","parse-names":false,"suffix":""},{"dropping-particle":"","family":"Schertel","given":"Lea","non-dropping-particle":"","parse-names":false,"suffix":""},{"dropping-particle":"","family":"Schneider","given":"Stephanie","non-dropping-particle":"","parse-names":false,"suffix":""},{"dropping-particle":"","family":"Sinn","given":"Rebecca","non-dropping-particle":"","parse-names":false,"suffix":""},{"dropping-particle":"","family":"Wittbrodt","given":"Beate","non-dropping-particle":"","parse-names":false,"suffix":""},{"dropping-particle":"","family":"Wittbrodt","given":"Jochen","non-dropping-particle":"","parse-names":false,"suffix":""},{"dropping-particle":"","family":"Jain","given":"Gaurav","non-dropping-particle":"","parse-names":false,"suffix":""},{"dropping-particle":"","family":"Balasundaram","given":"Gayathri","non-dropping-particle":"","parse-names":false,"suffix":""},{"dropping-particle":"","family":"Bates","given":"Daniel L.","non-dropping-particle":"","parse-names":false,"suffix":""},{"dropping-particle":"","family":"Byron","given":"Rachel","non-dropping-particle":"","parse-names":false,"suffix":""},{"dropping-particle":"","family":"Canfield","given":"Theresa K.","non-dropping-particle":"","parse-names":false,"suffix":""},{"dropping-particle":"","family":"Diegel","given":"Morgan J.","non-dropping-particle":"","parse-names":false,"suffix":""},{"dropping-particle":"","family":"Dunn","given":"Douglas","non-dropping-particle":"","parse-names":false,"suffix":""},{"dropping-particle":"","family":"Ebersol","given":"Abigail K.","non-dropping-particle":"","parse-names":false,"suffix":""},{"dropping-particle":"","family":"Frum","given":"Tristan","non-dropping-particle":"","parse-names":false,"suffix":""},{"dropping-particle":"","family":"Garg","given":"Kavita","non-dropping-particle":"","parse-names":false,"suffix":""},{"dropping-particle":"","family":"Gist","given":"Erica","non-dropping-particle":"","parse-names":false,"suffix":""},{"dropping-particle":"","family":"Hansen","given":"R. Scott","non-dropping-particle":"","parse-names":false,"suffix":""},{"dropping-particle":"","family":"Boatman","given":"Lisa","non-dropping-particle":"","parse-names":false,"suffix":""},{"dropping-particle":"","family":"Haugen","given":"Eric","non-dropping-particle":"","parse-names":false,"suffix":""},{"dropping-particle":"","family":"Humbert","given":"Richard","non-dropping-particle":"","parse-names":false,"suffix":""},{"dropping-particle":"","family":"Johnson","given":"Audra K.","non-dropping-particle":"","parse-names":false,"suffix":""},{"dropping-particle":"","family":"Johnson","given":"Ericka M.","non-dropping-particle":"","parse-names":false,"suffix":""},{"dropping-particle":"V.","family":"Kutyavin","given":"Tattyana","non-dropping-particle":"","parse-names":false,"suffix":""},{"dropping-particle":"","family":"Lee","given":"Kristen","non-dropping-particle":"","parse-names":false,"suffix":""},{"dropping-particle":"","family":"Lotakis","given":"Dimitra","non-dropping-particle":"","parse-names":false,"suffix":""},{"dropping-particle":"","family":"Maurano","given":"Matthew T.","non-dropping-particle":"","parse-names":false,"suffix":""},{"dropping-particle":"","family":"Neph","given":"Shane J.","non-dropping-particle":"","parse-names":false,"suffix":""},{"dropping-particle":"V.","family":"Neri","given":"Fiedencio","non-dropping-particle":"","parse-names":false,"suffix":""},{"dropping-particle":"","family":"Nguyen","given":"Eric D.","non-dropping-particle":"","parse-names":false,"suffix":""},{"dropping-particle":"","family":"Qu","given":"Hongzhu","non-dropping-particle":"","parse-names":false,"suffix":""},{"dropping-particle":"","family":"Reynolds","given":"Alex P.","non-dropping-particle":"","parse-names":false,"suffix":""},{"dropping-particle":"","family":"Roach","given":"Vaughn","non-dropping-particle":"","parse-names":false,"suffix":""},{"dropping-particle":"","family":"Rynes","given":"Eric","non-dropping-particle":"","parse-names":false,"suffix":""},{"dropping-particle":"","family":"Sanchez","given":"Minerva E.","non-dropping-particle":"","parse-names":false,"suffix":""},{"dropping-particle":"","family":"Sandstrom","given":"Richard S.","non-dropping-particle":"","parse-names":false,"suffix":""},{"dropping-particle":"","family":"Shafer","given":"Anthony O.","non-dropping-particle":"","parse-names":false,"suffix":""},{"dropping-particle":"","family":"Stergachis","given":"Andrew B.","non-dropping-particle":"","parse-names":false,"suffix":""},{"dropping-particle":"","family":"Thomas","given":"Sean","non-dropping-particle":"","parse-names":false,"suffix":""},{"dropping-particle":"","family":"Vernot","given":"Benjamin","non-dropping-particle":"","parse-names":false,"suffix":""},{"dropping-particle":"","family":"Vierstra","given":"Jeff","non-dropping-particle":"","parse-names":false,"suffix":""},{"dropping-particle":"","family":"Vong","given":"Shinny","non-dropping-particle":"","parse-names":false,"suffix":""},{"dropping-particle":"","family":"Wang","given":"Hao","non-dropping-particle":"","parse-names":false,"suffix":""},{"dropping-particle":"","family":"Weaver","given":"Molly A.","non-dropping-particle":"","parse-names":false,"suffix":""},{"dropping-particle":"","family":"Yan","given":"Yongqi","non-dropping-particle":"","parse-names":false,"suffix":""},{"dropping-particle":"","family":"Zhang","given":"Miaohua","non-dropping-particle":"","parse-names":false,"suffix":""},{"dropping-particle":"","family":"Akey","given":"Joshua M.","non-dropping-particle":"","parse-names":false,"suffix":""},{"dropping-particle":"","family":"Bender","given":"Michael","non-dropping-particle":"","parse-names":false,"suffix":""},{"dropping-particle":"","family":"Dorschner","given":"Michael O.","non-dropping-particle":"","parse-names":false,"suffix":""},{"dropping-particle":"","family":"Groudine","given":"Mark","non-dropping-particle":"","parse-names":false,"suffix":""},{"dropping-particle":"","family":"MacCoss","given":"Michael J.","non-dropping-particle":"","parse-names":false,"suffix":""},{"dropping-particle":"","family":"Navas","given":"Patrick","non-dropping-particle":"","parse-names":false,"suffix":""},{"dropping-particle":"","family":"Stamatoyannopoulos","given":"George","non-dropping-particle":"","parse-names":false,"suffix":""},{"dropping-particle":"","family":"Beal","given":"Kathryn","non-dropping-particle":"","parse-names":false,"suffix":""},{"dropping-particle":"","family":"Brazma","given":"Alvis","non-dropping-particle":"","parse-names":false,"suffix":""},{"dropping-particle":"","family":"Flicek","given":"Paul","non-dropping-particle":"","parse-names":false,"suffix":""},{"dropping-particle":"","family":"Johnson","given":"Nathan","non-dropping-particle":"","parse-names":false,"suffix":""},{"dropping-particle":"","family":"Lukk","given":"Margus","non-dropping-particle":"","parse-names":false,"suffix":""},{"dropping-particle":"","family":"Luscombe","given":"Nicholas M.","non-dropping-particle":"","parse-names":false,"suffix":""},{"dropping-particle":"","family":"Sobral","given":"Daniel","non-dropping-particle":"","parse-names":false,"suffix":""},{"dropping-particle":"","family":"Vaquerizas","given":"Juan M.","non-dropping-particle":"","parse-names":false,"suffix":""},{"dropping-particle":"","family":"Batzoglou","given":"Serafim","non-dropping-particle":"","parse-names":false,"suffix":""},{"dropping-particle":"","family":"Sidow","given":"Arend","non-dropping-particle":"","parse-names":false,"suffix":""},{"dropping-particle":"","family":"Hussami","given":"Nadine","non-dropping-particle":"","parse-names":false,"suffix":""},{"dropping-particle":"","family":"Kyriazopoulou-Panagiotopoulou","given":"Sofia","non-dropping-particle":"","parse-names":false,"suffix":""},{"dropping-particle":"","family":"Libbrecht","given":"Max W.","non-dropping-particle":"","parse-names":false,"suffix":""},{"dropping-particle":"","family":"Schaub","given":"Marc A.","non-dropping-particle":"","parse-names":false,"suffix":""},{"dropping-particle":"","family":"Miller","given":"Webb","non-dropping-particle":"","parse-names":false,"suffix":""},{"dropping-particle":"","family":"Bickel","given":"Peter J.","non-dropping-particle":"","parse-names":false,"suffix":""},{"dropping-particle":"","family":"Banfai","given":"Balazs","non-dropping-particle":"","parse-names":false,"suffix":""},{"dropping-particle":"","family":"Boley","given":"Nathan P.","non-dropping-particle":"","parse-names":false,"suffix":""},{"dropping-particle":"","family":"Huang","given":"Haiyan","non-dropping-particle":"","parse-names":false,"suffix":""},{"dropping-particle":"","family":"Li","given":"Jingyi Jessica","non-dropping-particle":"","parse-names":false,"suffix":""},{"dropping-particle":"","family":"Noble","given":"William Stafford","non-dropping-particle":"","parse-names":false,"suffix":""},{"dropping-particle":"","family":"Bilmes","given":"Jeffrey A.","non-dropping-particle":"","parse-names":false,"suffix":""},{"dropping-particle":"","family":"Buske","given":"Orion J.","non-dropping-particle":"","parse-names":false,"suffix":""},{"dropping-particle":"","family":"Sahu","given":"Avinash D.","non-dropping-particle":"","parse-names":false,"suffix":""},{"dropping-particle":"V.","family":"Kharchenko","given":"Peter","non-dropping-particle":"","parse-names":false,"suffix":""},{"dropping-particle":"","family":"Park","given":"Peter J.","non-dropping-particle":"","parse-names":false,"suffix":""},{"dropping-particle":"","family":"Baker","given":"Dannon","non-dropping-particle":"","parse-names":false,"suffix":""},{"dropping-particle":"","family":"Taylor","given":"James","non-dropping-particle":"","parse-names":false,"suffix":""},{"dropping-particle":"","family":"Lochovsky","given":"Lucas","non-dropping-particle":"","parse-names":false,"suffix":""}],"container-title":"Nature","id":"ITEM-1","issue":"7414","issued":{"date-parts":[["2012"]]},"page":"57-74","title":"An integrated encyclopedia of DNA elements in the human genome","type":"article-journal","volume":"489"},"uris":["http://www.mendeley.com/documents/?uuid=8f2ef698-e22c-4cd7-bb5d-4d042edca2a1"]}],"mendeley":{"formattedCitation":"&lt;sup&gt;37&lt;/sup&gt;","plainTextFormattedCitation":"37","previouslyFormattedCitation":"&lt;sup&gt;37&lt;/sup&gt;"},"properties":{"noteIndex":0},"schema":"https://github.com/citation-style-language/schema/raw/master/csl-citation.json"}</w:instrText>
      </w:r>
      <w:r w:rsidRPr="0002326A">
        <w:rPr>
          <w:rFonts w:ascii="Arial" w:hAnsi="Arial" w:cs="Arial"/>
          <w:sz w:val="22"/>
          <w:szCs w:val="22"/>
        </w:rPr>
        <w:fldChar w:fldCharType="separate"/>
      </w:r>
      <w:r w:rsidR="003E01D3" w:rsidRPr="003E01D3">
        <w:rPr>
          <w:rFonts w:ascii="Arial" w:hAnsi="Arial" w:cs="Arial"/>
          <w:noProof/>
          <w:sz w:val="22"/>
          <w:szCs w:val="22"/>
          <w:vertAlign w:val="superscript"/>
        </w:rPr>
        <w:t>37</w:t>
      </w:r>
      <w:r w:rsidRPr="0002326A">
        <w:rPr>
          <w:rFonts w:ascii="Arial" w:hAnsi="Arial" w:cs="Arial"/>
          <w:sz w:val="22"/>
          <w:szCs w:val="22"/>
        </w:rPr>
        <w:fldChar w:fldCharType="end"/>
      </w:r>
      <w:del w:id="54" w:author="Borcherding, Nicholas (CCOM Student)" w:date="2020-11-02T13:21:00Z">
        <w:r w:rsidRPr="0002326A" w:rsidDel="003E01D3">
          <w:rPr>
            <w:rFonts w:ascii="Arial" w:hAnsi="Arial" w:cs="Arial"/>
            <w:sz w:val="22"/>
            <w:szCs w:val="22"/>
          </w:rPr>
          <w:delText>.</w:delText>
        </w:r>
      </w:del>
      <w:r w:rsidRPr="0002326A">
        <w:rPr>
          <w:rFonts w:ascii="Arial" w:hAnsi="Arial" w:cs="Arial"/>
          <w:sz w:val="22"/>
          <w:szCs w:val="22"/>
        </w:rPr>
        <w:t xml:space="preserve"> In addition to correlations, canonical markers for cell lineages (Supplemental Table 3) and corresponding TCR sequences were used. Gene set enrichment analysis was performed using the escape R package (v0.99.0). Gene sets were derived from the Hallmark library of the Molecular Signature Database and from previous publications</w:t>
      </w:r>
      <w:ins w:id="55" w:author="Borcherding, Nicholas (CCOM Student)" w:date="2020-11-02T13:21:00Z">
        <w:r w:rsidR="003E01D3">
          <w:rPr>
            <w:rFonts w:ascii="Arial" w:hAnsi="Arial" w:cs="Arial"/>
            <w:sz w:val="22"/>
            <w:szCs w:val="22"/>
          </w:rPr>
          <w:t>.</w:t>
        </w:r>
      </w:ins>
      <w:del w:id="56" w:author="Borcherding, Nicholas (CCOM Student)" w:date="2020-11-02T13:21:00Z">
        <w:r w:rsidRPr="0002326A" w:rsidDel="003E01D3">
          <w:rPr>
            <w:rFonts w:ascii="Arial" w:hAnsi="Arial" w:cs="Arial"/>
            <w:sz w:val="22"/>
            <w:szCs w:val="22"/>
          </w:rPr>
          <w:delText xml:space="preserve"> </w:delText>
        </w:r>
      </w:del>
      <w:r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{"citationItems":[{"id":"ITEM-1","itemData":{"DOI":"10.1016/j.cell.2018.05.060","ISSN":"10974172","PMID":"29961579","abstract":"Knowledge of immune cell phenotypes in the tumor microenvironment is essential for understanding mechanisms of cancer progression and immunotherapy response. We profiled 45,000 immune cells from eight breast carcinomas, as well as matched normal breast tissue, blood, and lymph nodes, using single-cell RNA-seq. We developed a preprocessing pipeline, SEQC, and a Bayesian clustering and normalization method, Biscuit, to address computational challenges inherent to single-cell data. Despite significant similarity between normal and tumor tissue-resident immune cells, we observed continuous phenotypic expansions specific to the tumor microenvironment. Analysis of paired single-cell RNA and T cell receptor (TCR) sequencing data from 27,000 additional T cells revealed the combinatorial impact of TCR utilization on phenotypic diversity. Our results support a model of continuous activation in T cells and do not comport with the macrophage polarization model in cancer. Our results have important implications for characterizing tumor-infiltrating immune cells. Single-cell analysis of the breast tumor immune microenvironment, coupled with computational analysis, yields an immune map of breast cancer that points to continuous T cell activation and differentiation states.","author":[{"dropping-particle":"","family":"Azizi","given":"Elham","non-dropping-particle":"","parse-names":false,"suffix":""},{"dropping-particle":"","family":"Carr","given":"Ambrose J.","non-dropping-particle":"","parse-names":false,"suffix":""},{"dropping-particle":"","family":"Plitas","given":"George","non-dropping-particle":"","parse-names":false,"suffix":""},{"dropping-particle":"","family":"Cornish","given":"Andrew E.","non-dropping-particle":"","parse-names":false,"suffix":""},{"dropping-particle":"","family":"Konopacki","given":"Catherine","non-dropping-particle":"","parse-names":false,"suffix":""},{"dropping-particle":"","family":"Prabhakaran","given":"Sandhya","non-dropping-particle":"","parse-names":false,"suffix":""},{"dropping-particle":"","family":"Nainys","given":"Juozas","non-dropping-particle":"","parse-names":false,"suffix":""},{"dropping-particle":"","family":"Wu","given":"Kenmin","non-dropping-particle":"","parse-names":false,"suffix":""},{"dropping-particle":"","family":"Kiseliovas","given":"Vaidotas","non-dropping-particle":"","parse-names":false,"suffix":""},{"dropping-particle":"","family":"Setty","given":"Manu","non-dropping-particle":"","parse-names":false,"suffix":""},{"dropping-particle":"","family":"Choi","given":"Kristy","non-dropping-particle":"","parse-names":false,"suffix":""},{"dropping-particle":"","family":"Fromme","given":"Rachel M.","non-dropping-particle":"","parse-names":false,"suffix":""},{"dropping-particle":"","family":"Dao","given":"Phuong","non-dropping-particle":"","parse-names":false,"suffix":""},{"dropping-particle":"","family":"McKenney","given":"Peter T.","non-dropping-particle":"","parse-names":false,"suffix":""},{"dropping-particle":"","family":"Wasti","given":"Ruby C.","non-dropping-particle":"","parse-names":false,"suffix":""},{"dropping-particle":"","family":"Kadaveru","given":"Krishna","non-dropping-particle":"","parse-names":false,"suffix":""},{"dropping-particle":"","family":"Mazutis","given":"Linas","non-dropping-particle":"","parse-names":false,"suffix":""},{"dropping-particle":"","family":"Rudensky","given":"Alexander Y.","non-dropping-particle":"","parse-names":false,"suffix":""},{"dropping-particle":"","family":"Pe'er","given":"Dana","non-dropping-particle":"","parse-names":false,"suffix":""}],"container-title":"Cell","id":"ITEM-1","issue":"5","issued":{"date-parts":[["2018"]]},"page":"1293-1308","title":"Single-Cell Map of Diverse Immune Phenotypes in the Breast Tumor Microenvironment","type":"article-journal","volume":"174"},"uris":["http://www.mendeley.com/documents/?uuid=9392f45e-1788-4153-aa66-25f0c497cbd2"]},{"id":"ITEM-2","itemData":{"DOI":"10.1016/j.cell.2018.10.038","ISSN":"10974172","PMID":"30388456","abstract":"Treatment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-2","issue":"4","issued":{"date-parts":[["2018"]]},"page":"998-1013","title":"Defining T Cell States Associated with Response to Checkpoint Immunotherapy in Melanoma","type":"article-journal","volume":"175"},"uris":["http://www.mendeley.com/documents/?uuid=a97c59a3-ef47-4172-bbdb-962df07fd5f0"]}],"mendeley":{"formattedCitation":"&lt;sup&gt;22,25&lt;/sup&gt;","plainTextFormattedCitation":"22,25","previouslyFormattedCitation":"&lt;sup&gt;22,25&lt;/sup&gt;"},"properties":{"noteIndex":0},"schema":"https://github.com/citation-style-language/schema/raw/master/csl-citation.json"}</w:instrText>
      </w:r>
      <w:r w:rsidRPr="0002326A">
        <w:rPr>
          <w:rFonts w:ascii="Arial" w:hAnsi="Arial" w:cs="Arial"/>
          <w:sz w:val="22"/>
          <w:szCs w:val="22"/>
        </w:rPr>
        <w:fldChar w:fldCharType="separate"/>
      </w:r>
      <w:r w:rsidR="003E01D3" w:rsidRPr="003E01D3">
        <w:rPr>
          <w:rFonts w:ascii="Arial" w:hAnsi="Arial" w:cs="Arial"/>
          <w:noProof/>
          <w:sz w:val="22"/>
          <w:szCs w:val="22"/>
          <w:vertAlign w:val="superscript"/>
        </w:rPr>
        <w:t>22,25</w:t>
      </w:r>
      <w:r w:rsidRPr="0002326A">
        <w:rPr>
          <w:rFonts w:ascii="Arial" w:hAnsi="Arial" w:cs="Arial"/>
          <w:sz w:val="22"/>
          <w:szCs w:val="22"/>
        </w:rPr>
        <w:fldChar w:fldCharType="end"/>
      </w:r>
      <w:del w:id="57" w:author="Borcherding, Nicholas (CCOM Student)" w:date="2020-11-02T13:21:00Z">
        <w:r w:rsidRPr="0002326A" w:rsidDel="003E01D3">
          <w:rPr>
            <w:rFonts w:ascii="Arial" w:hAnsi="Arial" w:cs="Arial"/>
            <w:sz w:val="22"/>
            <w:szCs w:val="22"/>
          </w:rPr>
          <w:delText>.</w:delText>
        </w:r>
      </w:del>
      <w:r w:rsidRPr="0002326A">
        <w:rPr>
          <w:rFonts w:ascii="Arial" w:hAnsi="Arial" w:cs="Arial"/>
          <w:sz w:val="22"/>
          <w:szCs w:val="22"/>
        </w:rPr>
        <w:t xml:space="preserve"> Enrichment for anti-PD-1 therapy response was derived from Sade-Feldm</w:t>
      </w:r>
      <w:r w:rsidR="00D0185E">
        <w:rPr>
          <w:rFonts w:ascii="Arial" w:hAnsi="Arial" w:cs="Arial"/>
          <w:sz w:val="22"/>
          <w:szCs w:val="22"/>
        </w:rPr>
        <w:t>a</w:t>
      </w:r>
      <w:r w:rsidRPr="0002326A">
        <w:rPr>
          <w:rFonts w:ascii="Arial" w:hAnsi="Arial" w:cs="Arial"/>
          <w:sz w:val="22"/>
          <w:szCs w:val="22"/>
        </w:rPr>
        <w:t>n et alia to develop gene signatures for the CD8_B (nonresponsive) and CD8_G (responsive) single-cell populations</w:t>
      </w:r>
      <w:ins w:id="58" w:author="Borcherding, Nicholas (CCOM Student)" w:date="2020-11-02T13:21:00Z">
        <w:r w:rsidR="003E01D3">
          <w:rPr>
            <w:rFonts w:ascii="Arial" w:hAnsi="Arial" w:cs="Arial"/>
            <w:sz w:val="22"/>
            <w:szCs w:val="22"/>
          </w:rPr>
          <w:t>.</w:t>
        </w:r>
      </w:ins>
      <w:del w:id="59" w:author="Borcherding, Nicholas (CCOM Student)" w:date="2020-11-02T13:21:00Z">
        <w:r w:rsidR="00327B77" w:rsidDel="003E01D3">
          <w:rPr>
            <w:rFonts w:ascii="Arial" w:hAnsi="Arial" w:cs="Arial"/>
            <w:sz w:val="22"/>
            <w:szCs w:val="22"/>
          </w:rPr>
          <w:delText xml:space="preserve"> </w:delText>
        </w:r>
      </w:del>
      <w:r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-1","issue":"4","issued":{"date-parts":[["2018"]]},"page":"998-1013","title":"Defining T Cell States Associated with Response to Checkpoint Immunotherapy in Melanoma","type":"article-journal","volume":"175"},"uris":["http://www.mendeley.com/documents/?uuid=a97c59a3-ef47-4172-bbdb-962df07fd5f0"]}],"mendeley":{"formattedCitation":"&lt;sup&gt;22&lt;/sup&gt;","plainTextFormattedCitation":"22","previouslyFormattedCitation":"&lt;sup&gt;22&lt;/sup&gt;"},"properties":{"noteIndex":0},"schema":"https://github.com/citation-style-language/schema/raw/master/csl-citation.json"}</w:instrText>
      </w:r>
      <w:r w:rsidRPr="0002326A">
        <w:rPr>
          <w:rFonts w:ascii="Arial" w:hAnsi="Arial" w:cs="Arial"/>
          <w:sz w:val="22"/>
          <w:szCs w:val="22"/>
        </w:rPr>
        <w:fldChar w:fldCharType="separate"/>
      </w:r>
      <w:r w:rsidR="003E01D3" w:rsidRPr="003E01D3">
        <w:rPr>
          <w:rFonts w:ascii="Arial" w:hAnsi="Arial" w:cs="Arial"/>
          <w:noProof/>
          <w:sz w:val="22"/>
          <w:szCs w:val="22"/>
          <w:vertAlign w:val="superscript"/>
        </w:rPr>
        <w:t>22</w:t>
      </w:r>
      <w:r w:rsidRPr="0002326A">
        <w:rPr>
          <w:rFonts w:ascii="Arial" w:hAnsi="Arial" w:cs="Arial"/>
          <w:sz w:val="22"/>
          <w:szCs w:val="22"/>
        </w:rPr>
        <w:fldChar w:fldCharType="end"/>
      </w:r>
      <w:del w:id="60" w:author="Borcherding, Nicholas (CCOM Student)" w:date="2020-11-02T13:21:00Z">
        <w:r w:rsidRPr="0002326A" w:rsidDel="003E01D3">
          <w:rPr>
            <w:rFonts w:ascii="Arial" w:hAnsi="Arial" w:cs="Arial"/>
            <w:sz w:val="22"/>
            <w:szCs w:val="22"/>
          </w:rPr>
          <w:delText>.</w:delText>
        </w:r>
      </w:del>
      <w:r w:rsidR="00B7170F">
        <w:rPr>
          <w:rFonts w:ascii="Arial" w:hAnsi="Arial" w:cs="Arial"/>
          <w:sz w:val="22"/>
          <w:szCs w:val="22"/>
        </w:rPr>
        <w:t xml:space="preserve"> </w:t>
      </w:r>
      <w:r w:rsidRPr="0002326A">
        <w:rPr>
          <w:rFonts w:ascii="Arial" w:hAnsi="Arial" w:cs="Arial"/>
          <w:sz w:val="22"/>
          <w:szCs w:val="22"/>
        </w:rPr>
        <w:t>TCR analysis utilized our previously described scRepertoire R package (v0.99.3)</w:t>
      </w:r>
      <w:del w:id="61" w:author="Borcherding, Nicholas (CCOM Student)" w:date="2020-11-02T13:22:00Z">
        <w:r w:rsidRPr="0002326A" w:rsidDel="003E01D3">
          <w:rPr>
            <w:rFonts w:ascii="Arial" w:hAnsi="Arial" w:cs="Arial"/>
            <w:sz w:val="22"/>
            <w:szCs w:val="22"/>
          </w:rPr>
          <w:delText xml:space="preserve"> </w:delText>
        </w:r>
      </w:del>
      <w:r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{"citationItems":[{"id":"ITEM-1","itemData":{"DOI":"10.12688/f1000research.22139.1","ISSN":"2046-1402","abstract":"Single-cell sequencing is an emerging technology in the field of immunology and oncology that allows researchers to couple RNA quantification and other modalities, like immune cell receptor profiling at the level of an individual cell. A number of workflows and software packages have been created to process and analyze single-cell transcriptomic data. These packages allow users to take the vast dimensionality of the data generated in single-cell-based experiments and distill the data into novel insights. Unlike the transcriptomic field, there is a lack of options for software that allow for single-cell immune receptor profiling. Enabling users to easily combine mRNA and immune profiling, scRepertoire was built to process data derived from 10x Genomics Chromium Immune Profiling for both T-cell receptor (TCR) and immunoglobulin (Ig) enrichment workflows and subsequently interacts with the popular Seurat R package. The scRepertoire R package and processed data are open source and available on GitHub and provides in-depth tutorials on the capability of the package.","author":[{"dropping-particle":"","family":"Borcherding","given":"Nicholas","non-dropping-particle":"","parse-names":false,"suffix":""},{"dropping-particle":"","family":"Bormann","given":"Nicholas L.","non-dropping-particle":"","parse-names":false,"suffix":""}],"container-title":"F1000Research","id":"ITEM-1","issue":"47","issued":{"date-parts":[["2020"]]},"page":"47","title":"scRepertoire: An R-based toolkit for single-cell immune receptor analysis","type":"article-journal","volume":"9"},"uris":["http://www.mendeley.com/documents/?uuid=664c1716-88eb-4e48-aa90-e7eb3e65288e"]}],"mendeley":{"formattedCitation":"&lt;sup&gt;38&lt;/sup&gt;","plainTextFormattedCitation":"38","previouslyFormattedCitation":"&lt;sup&gt;38&lt;/sup&gt;"},"properties":{"noteIndex":0},"schema":"https://github.com/citation-style-language/schema/raw/master/csl-citation.json"}</w:instrText>
      </w:r>
      <w:r w:rsidRPr="0002326A">
        <w:rPr>
          <w:rFonts w:ascii="Arial" w:hAnsi="Arial" w:cs="Arial"/>
          <w:sz w:val="22"/>
          <w:szCs w:val="22"/>
        </w:rPr>
        <w:fldChar w:fldCharType="separate"/>
      </w:r>
      <w:r w:rsidR="003E01D3" w:rsidRPr="003E01D3">
        <w:rPr>
          <w:rFonts w:ascii="Arial" w:hAnsi="Arial" w:cs="Arial"/>
          <w:noProof/>
          <w:sz w:val="22"/>
          <w:szCs w:val="22"/>
          <w:vertAlign w:val="superscript"/>
        </w:rPr>
        <w:t>38</w:t>
      </w:r>
      <w:r w:rsidRPr="0002326A">
        <w:rPr>
          <w:rFonts w:ascii="Arial" w:hAnsi="Arial" w:cs="Arial"/>
          <w:sz w:val="22"/>
          <w:szCs w:val="22"/>
        </w:rPr>
        <w:fldChar w:fldCharType="end"/>
      </w:r>
      <w:r w:rsidRPr="0002326A">
        <w:rPr>
          <w:rFonts w:ascii="Arial" w:hAnsi="Arial" w:cs="Arial"/>
          <w:sz w:val="22"/>
          <w:szCs w:val="22"/>
        </w:rPr>
        <w:t xml:space="preserve"> with clonotype being defined as the combination of the gene components of the VDJ and the nucleotide sequence for both </w:t>
      </w:r>
      <w:r w:rsidR="00A04893">
        <w:rPr>
          <w:rFonts w:ascii="Arial" w:hAnsi="Arial" w:cs="Arial"/>
          <w:sz w:val="22"/>
          <w:szCs w:val="22"/>
        </w:rPr>
        <w:t xml:space="preserve">TCRA and TCRB </w:t>
      </w:r>
      <w:r w:rsidRPr="0002326A">
        <w:rPr>
          <w:rFonts w:ascii="Arial" w:hAnsi="Arial" w:cs="Arial"/>
          <w:sz w:val="22"/>
          <w:szCs w:val="22"/>
        </w:rPr>
        <w:t>chains and assigned on the integrated Seurat object. Cell trajectory analysis used the slingshot (v1.6.0) R package</w:t>
      </w:r>
      <w:del w:id="62" w:author="Borcherding, Nicholas (CCOM Student)" w:date="2020-11-02T13:22:00Z">
        <w:r w:rsidRPr="0002326A" w:rsidDel="003E01D3">
          <w:rPr>
            <w:rFonts w:ascii="Arial" w:hAnsi="Arial" w:cs="Arial"/>
            <w:sz w:val="22"/>
            <w:szCs w:val="22"/>
          </w:rPr>
          <w:delText xml:space="preserve"> </w:delText>
        </w:r>
      </w:del>
      <w:r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lt;sup&gt;39&lt;/sup&gt;","plainTextFormattedCitation":"39","previouslyFormattedCitation":"&lt;sup&gt;39&lt;/sup&gt;"},"properties":{"noteIndex":0},"schema":"https://github.com/citation-style-language/schema/raw/master/csl-citation.json"}</w:instrText>
      </w:r>
      <w:r w:rsidRPr="0002326A">
        <w:rPr>
          <w:rFonts w:ascii="Arial" w:hAnsi="Arial" w:cs="Arial"/>
          <w:sz w:val="22"/>
          <w:szCs w:val="22"/>
        </w:rPr>
        <w:fldChar w:fldCharType="separate"/>
      </w:r>
      <w:r w:rsidR="003E01D3" w:rsidRPr="003E01D3">
        <w:rPr>
          <w:rFonts w:ascii="Arial" w:hAnsi="Arial" w:cs="Arial"/>
          <w:noProof/>
          <w:sz w:val="22"/>
          <w:szCs w:val="22"/>
          <w:vertAlign w:val="superscript"/>
        </w:rPr>
        <w:t>39</w:t>
      </w:r>
      <w:r w:rsidRPr="0002326A">
        <w:rPr>
          <w:rFonts w:ascii="Arial" w:hAnsi="Arial" w:cs="Arial"/>
          <w:sz w:val="22"/>
          <w:szCs w:val="22"/>
        </w:rPr>
        <w:fldChar w:fldCharType="end"/>
      </w:r>
      <w:r w:rsidRPr="0002326A">
        <w:rPr>
          <w:rFonts w:ascii="Arial" w:hAnsi="Arial" w:cs="Arial"/>
          <w:sz w:val="22"/>
          <w:szCs w:val="22"/>
        </w:rPr>
        <w:t xml:space="preserve"> with default settings for the </w:t>
      </w:r>
      <w:r w:rsidRPr="0002326A">
        <w:rPr>
          <w:rFonts w:ascii="Arial" w:hAnsi="Arial" w:cs="Arial"/>
          <w:i/>
          <w:iCs/>
          <w:sz w:val="22"/>
          <w:szCs w:val="22"/>
        </w:rPr>
        <w:t>slingshot</w:t>
      </w:r>
      <w:r w:rsidRPr="0002326A">
        <w:rPr>
          <w:rFonts w:ascii="Arial" w:hAnsi="Arial" w:cs="Arial"/>
          <w:sz w:val="22"/>
          <w:szCs w:val="22"/>
        </w:rPr>
        <w:t xml:space="preserve"> function and using the embedding from the subclustering for each cell type. Ranked importance of genes were calculated using the top 300 variable genes and </w:t>
      </w:r>
      <w:proofErr w:type="spellStart"/>
      <w:r w:rsidRPr="0002326A">
        <w:rPr>
          <w:rFonts w:ascii="Arial" w:hAnsi="Arial" w:cs="Arial"/>
          <w:sz w:val="22"/>
          <w:szCs w:val="22"/>
        </w:rPr>
        <w:t>rsample</w:t>
      </w:r>
      <w:proofErr w:type="spellEnd"/>
      <w:r w:rsidRPr="0002326A">
        <w:rPr>
          <w:rFonts w:ascii="Arial" w:hAnsi="Arial" w:cs="Arial"/>
          <w:sz w:val="22"/>
          <w:szCs w:val="22"/>
        </w:rPr>
        <w:t xml:space="preserve"> (v0.0.9) and tidymodels (v0.1.0) R packages were used to generate random forest model</w:t>
      </w:r>
      <w:r>
        <w:rPr>
          <w:rFonts w:ascii="Arial" w:hAnsi="Arial" w:cs="Arial"/>
          <w:sz w:val="22"/>
          <w:szCs w:val="22"/>
        </w:rPr>
        <w:t>s</w:t>
      </w:r>
      <w:r w:rsidRPr="0002326A">
        <w:rPr>
          <w:rFonts w:ascii="Arial" w:hAnsi="Arial" w:cs="Arial"/>
          <w:sz w:val="22"/>
          <w:szCs w:val="22"/>
        </w:rPr>
        <w:t xml:space="preserve"> based on a training data set of 75% of the cells. The </w:t>
      </w:r>
      <w:r w:rsidRPr="0002326A">
        <w:rPr>
          <w:rFonts w:ascii="Arial" w:hAnsi="Arial" w:cs="Arial"/>
          <w:i/>
          <w:iCs/>
          <w:sz w:val="22"/>
          <w:szCs w:val="22"/>
        </w:rPr>
        <w:t>rand_forest</w:t>
      </w:r>
      <w:r w:rsidRPr="0002326A">
        <w:rPr>
          <w:rFonts w:ascii="Arial" w:hAnsi="Arial" w:cs="Arial"/>
          <w:sz w:val="22"/>
          <w:szCs w:val="22"/>
        </w:rPr>
        <w:t xml:space="preserve"> function in the parsnip (v0.1.1) R package was used, with mtry set to 200, trees to 1400, and minimum number of data points in a node equal to 15 across all cell types. The </w:t>
      </w:r>
      <w:r w:rsidR="001A73F2">
        <w:rPr>
          <w:rFonts w:ascii="Arial" w:hAnsi="Arial" w:cs="Arial"/>
          <w:sz w:val="22"/>
          <w:szCs w:val="22"/>
        </w:rPr>
        <w:t xml:space="preserve">processed data and </w:t>
      </w:r>
      <w:r w:rsidRPr="0002326A">
        <w:rPr>
          <w:rFonts w:ascii="Arial" w:hAnsi="Arial" w:cs="Arial"/>
          <w:sz w:val="22"/>
          <w:szCs w:val="22"/>
        </w:rPr>
        <w:t>code for all analys</w:t>
      </w:r>
      <w:r w:rsidR="00305FDD">
        <w:rPr>
          <w:rFonts w:ascii="Arial" w:hAnsi="Arial" w:cs="Arial"/>
          <w:sz w:val="22"/>
          <w:szCs w:val="22"/>
        </w:rPr>
        <w:t>e</w:t>
      </w:r>
      <w:r w:rsidRPr="0002326A">
        <w:rPr>
          <w:rFonts w:ascii="Arial" w:hAnsi="Arial" w:cs="Arial"/>
          <w:sz w:val="22"/>
          <w:szCs w:val="22"/>
        </w:rPr>
        <w:t xml:space="preserve">s </w:t>
      </w:r>
      <w:r w:rsidR="001A73F2">
        <w:rPr>
          <w:rFonts w:ascii="Arial" w:hAnsi="Arial" w:cs="Arial"/>
          <w:sz w:val="22"/>
          <w:szCs w:val="22"/>
        </w:rPr>
        <w:t xml:space="preserve">will be made public upon publication at </w:t>
      </w:r>
      <w:hyperlink r:id="rId11" w:history="1">
        <w:r w:rsidR="001A73F2" w:rsidRPr="0051289F">
          <w:rPr>
            <w:rStyle w:val="Hyperlink"/>
            <w:rFonts w:ascii="Arial" w:hAnsi="Arial" w:cs="Arial"/>
            <w:sz w:val="22"/>
            <w:szCs w:val="22"/>
          </w:rPr>
          <w:t>https://github.com/ncborcherding/ccRCC</w:t>
        </w:r>
      </w:hyperlink>
      <w:r w:rsidR="001A73F2" w:rsidRPr="001A73F2">
        <w:rPr>
          <w:rStyle w:val="Hyperlink"/>
          <w:rFonts w:ascii="Arial" w:hAnsi="Arial" w:cs="Arial"/>
          <w:color w:val="000000" w:themeColor="text1"/>
          <w:sz w:val="22"/>
          <w:szCs w:val="22"/>
          <w:u w:val="none"/>
        </w:rPr>
        <w:t>.</w:t>
      </w:r>
    </w:p>
    <w:p w14:paraId="3A7CC6BC" w14:textId="5FE0F1A9" w:rsidR="00083975" w:rsidRDefault="00083975" w:rsidP="004B43AC">
      <w:pPr>
        <w:spacing w:line="480" w:lineRule="auto"/>
        <w:jc w:val="both"/>
        <w:rPr>
          <w:rFonts w:ascii="Arial" w:hAnsi="Arial" w:cs="Arial"/>
          <w:sz w:val="22"/>
          <w:szCs w:val="22"/>
        </w:rPr>
      </w:pPr>
    </w:p>
    <w:p w14:paraId="4FBB6CF6" w14:textId="77777777" w:rsidR="00083975" w:rsidRPr="00083975" w:rsidRDefault="00083975" w:rsidP="00083975">
      <w:pPr>
        <w:spacing w:line="480" w:lineRule="auto"/>
        <w:jc w:val="both"/>
        <w:rPr>
          <w:rFonts w:ascii="Arial" w:hAnsi="Arial" w:cs="Arial"/>
          <w:i/>
          <w:iCs/>
          <w:sz w:val="22"/>
          <w:szCs w:val="22"/>
        </w:rPr>
      </w:pPr>
      <w:r w:rsidRPr="00083975">
        <w:rPr>
          <w:rFonts w:ascii="Arial" w:hAnsi="Arial" w:cs="Arial"/>
          <w:i/>
          <w:iCs/>
          <w:sz w:val="22"/>
          <w:szCs w:val="22"/>
        </w:rPr>
        <w:t>Mass Cytometry Analysis</w:t>
      </w:r>
    </w:p>
    <w:p w14:paraId="64500197" w14:textId="2B339DFB" w:rsidR="00083975" w:rsidRPr="0002326A" w:rsidRDefault="00083975" w:rsidP="00083975">
      <w:pPr>
        <w:spacing w:line="480" w:lineRule="auto"/>
        <w:jc w:val="both"/>
        <w:rPr>
          <w:rFonts w:ascii="Arial" w:hAnsi="Arial" w:cs="Arial"/>
          <w:sz w:val="22"/>
          <w:szCs w:val="22"/>
        </w:rPr>
      </w:pPr>
      <w:r w:rsidRPr="0002326A">
        <w:rPr>
          <w:rFonts w:ascii="Arial" w:hAnsi="Arial" w:cs="Arial"/>
          <w:sz w:val="22"/>
          <w:szCs w:val="22"/>
        </w:rPr>
        <w:t xml:space="preserve">Flow cytometry standard files were downloaded for 78 samples utilizing a previously-defined </w:t>
      </w:r>
      <w:r>
        <w:rPr>
          <w:rFonts w:ascii="Arial" w:hAnsi="Arial" w:cs="Arial"/>
          <w:sz w:val="22"/>
          <w:szCs w:val="22"/>
        </w:rPr>
        <w:t xml:space="preserve">T-cell and </w:t>
      </w:r>
      <w:r w:rsidRPr="0002326A">
        <w:rPr>
          <w:rFonts w:ascii="Arial" w:hAnsi="Arial" w:cs="Arial"/>
          <w:sz w:val="22"/>
          <w:szCs w:val="22"/>
        </w:rPr>
        <w:t>tumor-associated macrophage panel</w:t>
      </w:r>
      <w:ins w:id="63" w:author="Borcherding, Nicholas (CCOM Student)" w:date="2020-11-02T13:22:00Z">
        <w:r w:rsidR="003E01D3">
          <w:rPr>
            <w:rFonts w:ascii="Arial" w:hAnsi="Arial" w:cs="Arial"/>
            <w:sz w:val="22"/>
            <w:szCs w:val="22"/>
          </w:rPr>
          <w:t>.</w:t>
        </w:r>
      </w:ins>
      <w:del w:id="64" w:author="Borcherding, Nicholas (CCOM Student)" w:date="2020-11-02T13:22:00Z">
        <w:r w:rsidRPr="0002326A" w:rsidDel="003E01D3">
          <w:rPr>
            <w:rFonts w:ascii="Arial" w:hAnsi="Arial" w:cs="Arial"/>
            <w:sz w:val="22"/>
            <w:szCs w:val="22"/>
          </w:rPr>
          <w:delText xml:space="preserve"> </w:delText>
        </w:r>
      </w:del>
      <w:r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lt;sup&gt;18&lt;/sup&gt;","plainTextFormattedCitation":"18","previouslyFormattedCitation":"&lt;sup&gt;18&lt;/sup&gt;"},"properties":{"noteIndex":0},"schema":"https://github.com/citation-style-language/schema/raw/master/csl-citation.json"}</w:instrText>
      </w:r>
      <w:r w:rsidRPr="0002326A">
        <w:rPr>
          <w:rFonts w:ascii="Arial" w:hAnsi="Arial" w:cs="Arial"/>
          <w:sz w:val="22"/>
          <w:szCs w:val="22"/>
        </w:rPr>
        <w:fldChar w:fldCharType="separate"/>
      </w:r>
      <w:r w:rsidR="003E01D3" w:rsidRPr="003E01D3">
        <w:rPr>
          <w:rFonts w:ascii="Arial" w:hAnsi="Arial" w:cs="Arial"/>
          <w:noProof/>
          <w:sz w:val="22"/>
          <w:szCs w:val="22"/>
          <w:vertAlign w:val="superscript"/>
        </w:rPr>
        <w:t>18</w:t>
      </w:r>
      <w:r w:rsidRPr="0002326A">
        <w:rPr>
          <w:rFonts w:ascii="Arial" w:hAnsi="Arial" w:cs="Arial"/>
          <w:sz w:val="22"/>
          <w:szCs w:val="22"/>
        </w:rPr>
        <w:fldChar w:fldCharType="end"/>
      </w:r>
      <w:del w:id="65" w:author="Borcherding, Nicholas (CCOM Student)" w:date="2020-11-02T13:22:00Z">
        <w:r w:rsidRPr="0002326A" w:rsidDel="003E01D3">
          <w:rPr>
            <w:rFonts w:ascii="Arial" w:hAnsi="Arial" w:cs="Arial"/>
            <w:sz w:val="22"/>
            <w:szCs w:val="22"/>
          </w:rPr>
          <w:delText>.</w:delText>
        </w:r>
      </w:del>
      <w:r w:rsidRPr="0002326A">
        <w:rPr>
          <w:rFonts w:ascii="Arial" w:hAnsi="Arial" w:cs="Arial"/>
          <w:sz w:val="22"/>
          <w:szCs w:val="22"/>
        </w:rPr>
        <w:t xml:space="preserve"> Subsequent loading and analyses of the data was based on the accompanying published methods</w:t>
      </w:r>
      <w:ins w:id="66" w:author="Borcherding, Nicholas (CCOM Student)" w:date="2020-11-02T13:28:00Z">
        <w:r w:rsidR="00371A3F">
          <w:rPr>
            <w:rFonts w:ascii="Arial" w:hAnsi="Arial" w:cs="Arial"/>
            <w:sz w:val="22"/>
            <w:szCs w:val="22"/>
          </w:rPr>
          <w:t>.</w:t>
        </w:r>
      </w:ins>
      <w:del w:id="67" w:author="Borcherding, Nicholas (CCOM Student)" w:date="2020-11-02T13:28:00Z">
        <w:r w:rsidRPr="0002326A" w:rsidDel="00371A3F">
          <w:rPr>
            <w:rFonts w:ascii="Arial" w:hAnsi="Arial" w:cs="Arial"/>
            <w:sz w:val="22"/>
            <w:szCs w:val="22"/>
          </w:rPr>
          <w:delText xml:space="preserve"> </w:delText>
        </w:r>
      </w:del>
      <w:r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lt;sup&gt;18&lt;/sup&gt;","plainTextFormattedCitation":"18","previouslyFormattedCitation":"&lt;sup&gt;18&lt;/sup&gt;"},"properties":{"noteIndex":0},"schema":"https://github.com/citation-style-language/schema/raw/master/csl-citation.json"}</w:instrText>
      </w:r>
      <w:r w:rsidRPr="0002326A">
        <w:rPr>
          <w:rFonts w:ascii="Arial" w:hAnsi="Arial" w:cs="Arial"/>
          <w:sz w:val="22"/>
          <w:szCs w:val="22"/>
        </w:rPr>
        <w:fldChar w:fldCharType="separate"/>
      </w:r>
      <w:r w:rsidR="003E01D3" w:rsidRPr="003E01D3">
        <w:rPr>
          <w:rFonts w:ascii="Arial" w:hAnsi="Arial" w:cs="Arial"/>
          <w:noProof/>
          <w:sz w:val="22"/>
          <w:szCs w:val="22"/>
          <w:vertAlign w:val="superscript"/>
        </w:rPr>
        <w:t>18</w:t>
      </w:r>
      <w:r w:rsidRPr="0002326A">
        <w:rPr>
          <w:rFonts w:ascii="Arial" w:hAnsi="Arial" w:cs="Arial"/>
          <w:sz w:val="22"/>
          <w:szCs w:val="22"/>
        </w:rPr>
        <w:fldChar w:fldCharType="end"/>
      </w:r>
      <w:del w:id="68" w:author="Borcherding, Nicholas (CCOM Student)" w:date="2020-11-02T13:28:00Z">
        <w:r w:rsidRPr="0002326A" w:rsidDel="00371A3F">
          <w:rPr>
            <w:rFonts w:ascii="Arial" w:hAnsi="Arial" w:cs="Arial"/>
            <w:sz w:val="22"/>
            <w:szCs w:val="22"/>
          </w:rPr>
          <w:delText>.</w:delText>
        </w:r>
      </w:del>
      <w:r w:rsidRPr="0002326A">
        <w:rPr>
          <w:rFonts w:ascii="Arial" w:hAnsi="Arial" w:cs="Arial"/>
          <w:sz w:val="22"/>
          <w:szCs w:val="22"/>
        </w:rPr>
        <w:t xml:space="preserve"> These files were loaded into R using the flowCore (v2.0.1) R package. Protein signal was arcsinh transformed using a cofactor of 5, filtered for previously identified </w:t>
      </w:r>
      <w:r>
        <w:rPr>
          <w:rFonts w:ascii="Arial" w:hAnsi="Arial" w:cs="Arial"/>
          <w:sz w:val="22"/>
          <w:szCs w:val="22"/>
        </w:rPr>
        <w:t xml:space="preserve">T or </w:t>
      </w:r>
      <w:r w:rsidRPr="0002326A">
        <w:rPr>
          <w:rFonts w:ascii="Arial" w:hAnsi="Arial" w:cs="Arial"/>
          <w:sz w:val="22"/>
          <w:szCs w:val="22"/>
        </w:rPr>
        <w:t>myeloid cells</w:t>
      </w:r>
      <w:r>
        <w:rPr>
          <w:rFonts w:ascii="Arial" w:hAnsi="Arial" w:cs="Arial"/>
          <w:sz w:val="22"/>
          <w:szCs w:val="22"/>
        </w:rPr>
        <w:t xml:space="preserve">. </w:t>
      </w:r>
      <w:r w:rsidRPr="0002326A">
        <w:rPr>
          <w:rFonts w:ascii="Arial" w:hAnsi="Arial" w:cs="Arial"/>
          <w:sz w:val="22"/>
          <w:szCs w:val="22"/>
        </w:rPr>
        <w:t>Further data visualization utilized ggplot2 (v3.3.1)</w:t>
      </w:r>
      <w:r w:rsidR="00C834E9">
        <w:rPr>
          <w:rFonts w:ascii="Arial" w:hAnsi="Arial" w:cs="Arial"/>
          <w:sz w:val="22"/>
          <w:szCs w:val="22"/>
        </w:rPr>
        <w:t>.</w:t>
      </w:r>
    </w:p>
    <w:p w14:paraId="6C59F118" w14:textId="77777777" w:rsidR="00083975" w:rsidRPr="0002326A" w:rsidRDefault="00083975" w:rsidP="00083975">
      <w:pPr>
        <w:spacing w:line="480" w:lineRule="auto"/>
        <w:jc w:val="both"/>
        <w:rPr>
          <w:rFonts w:ascii="Arial" w:hAnsi="Arial" w:cs="Arial"/>
          <w:sz w:val="22"/>
          <w:szCs w:val="22"/>
        </w:rPr>
      </w:pPr>
    </w:p>
    <w:p w14:paraId="24FBF3D9" w14:textId="77777777" w:rsidR="00982F59" w:rsidRPr="0002326A" w:rsidRDefault="00982F59" w:rsidP="00982F59">
      <w:pPr>
        <w:spacing w:line="480" w:lineRule="auto"/>
        <w:jc w:val="both"/>
        <w:rPr>
          <w:rFonts w:ascii="Arial" w:hAnsi="Arial" w:cs="Arial"/>
          <w:i/>
          <w:iCs/>
          <w:sz w:val="22"/>
          <w:szCs w:val="22"/>
        </w:rPr>
      </w:pPr>
      <w:r w:rsidRPr="0002326A">
        <w:rPr>
          <w:rFonts w:ascii="Arial" w:hAnsi="Arial" w:cs="Arial"/>
          <w:i/>
          <w:iCs/>
          <w:sz w:val="22"/>
          <w:szCs w:val="22"/>
        </w:rPr>
        <w:t>Machine Learning Modeling</w:t>
      </w:r>
    </w:p>
    <w:p w14:paraId="70C693C3" w14:textId="05C871EA" w:rsidR="00982F59" w:rsidRPr="0002326A" w:rsidRDefault="00982F59" w:rsidP="00982F59">
      <w:pPr>
        <w:spacing w:line="480" w:lineRule="auto"/>
        <w:jc w:val="both"/>
        <w:rPr>
          <w:rFonts w:ascii="Arial" w:hAnsi="Arial" w:cs="Arial"/>
          <w:sz w:val="22"/>
          <w:szCs w:val="22"/>
        </w:rPr>
      </w:pPr>
      <w:r w:rsidRPr="0002326A">
        <w:rPr>
          <w:rFonts w:ascii="Arial" w:hAnsi="Arial" w:cs="Arial"/>
          <w:sz w:val="22"/>
          <w:szCs w:val="22"/>
        </w:rPr>
        <w:t xml:space="preserve">The renal clear cell carcinoma (KIRC) log2 gene expression data </w:t>
      </w:r>
      <w:r w:rsidR="00327B77">
        <w:rPr>
          <w:rFonts w:ascii="Arial" w:hAnsi="Arial" w:cs="Arial"/>
          <w:sz w:val="22"/>
          <w:szCs w:val="22"/>
        </w:rPr>
        <w:t xml:space="preserve">were </w:t>
      </w:r>
      <w:r w:rsidRPr="0002326A">
        <w:rPr>
          <w:rFonts w:ascii="Arial" w:hAnsi="Arial" w:cs="Arial"/>
          <w:sz w:val="22"/>
          <w:szCs w:val="22"/>
        </w:rPr>
        <w:t xml:space="preserve">downloaded from the </w:t>
      </w:r>
      <w:r w:rsidRPr="005268C8">
        <w:rPr>
          <w:rFonts w:ascii="Arial" w:hAnsi="Arial" w:cs="Arial"/>
          <w:sz w:val="22"/>
          <w:szCs w:val="22"/>
        </w:rPr>
        <w:t>University of California Santa Cruz Xena Browser and filtered for only primary tumor samples. Updated clinical information was assigned to the expression data using the tumor barcode</w:t>
      </w:r>
      <w:ins w:id="69" w:author="Borcherding, Nicholas (CCOM Student)" w:date="2020-11-02T13:22:00Z">
        <w:r w:rsidR="003E01D3">
          <w:rPr>
            <w:rFonts w:ascii="Arial" w:hAnsi="Arial" w:cs="Arial"/>
            <w:sz w:val="22"/>
            <w:szCs w:val="22"/>
          </w:rPr>
          <w:t>.</w:t>
        </w:r>
      </w:ins>
      <w:del w:id="70" w:author="Borcherding, Nicholas (CCOM Student)" w:date="2020-11-02T13:22:00Z">
        <w:r w:rsidRPr="005268C8" w:rsidDel="003E01D3">
          <w:rPr>
            <w:rFonts w:ascii="Arial" w:hAnsi="Arial" w:cs="Arial"/>
            <w:sz w:val="22"/>
            <w:szCs w:val="22"/>
          </w:rPr>
          <w:delText xml:space="preserve"> </w:delText>
        </w:r>
      </w:del>
      <w:r w:rsidRPr="005268C8">
        <w:rPr>
          <w:rFonts w:ascii="Arial" w:hAnsi="Arial" w:cs="Arial"/>
          <w:sz w:val="22"/>
          <w:szCs w:val="22"/>
        </w:rPr>
        <w:fldChar w:fldCharType="begin" w:fldLock="1"/>
      </w:r>
      <w:r w:rsidR="003E01D3">
        <w:rPr>
          <w:rFonts w:ascii="Arial" w:hAnsi="Arial" w:cs="Arial"/>
          <w:sz w:val="22"/>
          <w:szCs w:val="22"/>
        </w:rPr>
        <w:instrText>ADDIN CSL_CITATION {"citationItems":[{"id":"ITEM-1","itemData":{"DOI":"10.1016/j.cell.2018.02.052","ISSN":"10974172","PMID":"29625055","abstract":"For a decade, The Cancer Genome Atlas (TCGA) program collected clinicopathologic annotation data along with multi-platform molecular profiles of more than 11,000 human tumors across 33 different cancer types. TCGA clinical data contain key features representing the democratized nature of the data collection process. To ensure proper use of this large clinical dataset associated with genomic features, we developed a standardized dataset named the TCGA Pan-Cancer Clinical Data Resource (TCGA-CDR), which includes four major clinical outcome endpoints. In addition to detailing major challenges and statistical limitations encountered during the effort of integrating the acquired clinical data, we present a summary that includes endpoint usage recommendations for each cancer type. These TCGA-CDR findings appear to be consistent with cancer genomics studies independent of the TCGA effort and provide opportunities for investigating cancer biology using clinical correlates at an unprecedented scale. Analysis of clinicopathologic annotations for over 11,000 cancer patients in the TCGA program leads to the generation of TCGA Clinical Data Resource, which provides recommendations of clinical outcome endpoint usage for 33 cancer types.","author":[{"dropping-particle":"","family":"Liu","given":"Jianfang","non-dropping-particle":"","parse-names":false,"suffix":""},{"dropping-particle":"","family":"Lichtenberg","given":"Tara","non-dropping-particle":"","parse-names":false,"suffix":""},{"dropping-particle":"","family":"Hoadley","given":"Katherine A.","non-dropping-particle":"","parse-names":false,"suffix":""},{"dropping-particle":"","family":"Poisson","given":"Laila M.","non-dropping-particle":"","parse-names":false,"suffix":""},{"dropping-particle":"","family":"Lazar","given":"Alexander J.","non-dropping-particle":"","parse-names":false,"suffix":""},{"dropping-particle":"","family":"Cherniack","given":"Andrew D.","non-dropping-particle":"","parse-names":false,"suffix":""},{"dropping-particle":"","family":"Kovatich","given":"Albert J.","non-dropping-particle":"","parse-names":false,"suffix":""},{"dropping-particle":"","family":"Benz","given":"Christopher C.","non-dropping-particle":"","parse-names":false,"suffix":""},{"dropping-particle":"","family":"Levine","given":"Douglas A.","non-dropping-particle":"","parse-names":false,"suffix":""},{"dropping-particle":"V.","family":"Lee","given":"Adrian","non-dropping-particle":"","parse-names":false,"suffix":""},{"dropping-particle":"","family":"Omberg","given":"Larsson","non-dropping-particle":"","parse-names":false,"suffix":""},{"dropping-particle":"","family":"Wolf","given":"Denise M.","non-dropping-particle":"","parse-names":false,"suffix":""},{"dropping-particle":"","family":"Shriver","given":"Craig D.","non-dropping-particle":"","parse-names":false,"suffix":""},{"dropping-particle":"","family":"Thorsson","given":"Vesteinn","non-dropping-particle":"","parse-names":false,"suffix":""},{"dropping-particle":"","family":"Caesar-Johnson","given":"Samantha J.","non-dropping-particle":"","parse-names":false,"suffix":""},{"dropping-particle":"","family":"Demchok","given":"John A.","non-dropping-particle":"","parse-names":false,"suffix":""},{"dropping-particle":"","family":"Felau","given":"Ina","non-dropping-particle":"","parse-names":false,"suffix":""},{"dropping-particle":"","family":"Kasapi","given":"Melpomeni","non-dropping-particle":"","parse-names":false,"suffix":""},{"dropping-particle":"","family":"Ferguson","given":"Martin L.","non-dropping-particle":"","parse-names":false,"suffix":""},{"dropping-particle":"","family":"Hutter","given":"Carolyn M.","non-dropping-particle":"","parse-names":false,"suffix":""},{"dropping-particle":"","family":"Sofia","given":"Heidi J.","non-dropping-particle":"","parse-names":false,"suffix":""},{"dropping-particle":"","family":"Tarnuzzer","given":"Roy","non-dropping-particle":"","parse-names":false,"suffix":""},{"dropping-particle":"","family":"Wang","given":"Zhining","non-dropping-particle":"","parse-names":false,"suffix":""},{"dropping-particle":"","family":"Yang","given":"Liming","non-dropping-particle":"","parse-names":false,"suffix":""},{"dropping-particle":"","family":"Zenklusen","given":"Jean C.","non-dropping-particle":"","parse-names":false,"suffix":""},{"dropping-particle":"","family":"Zhang","given":"Jiashan (Julia)","non-dropping-particle":"","parse-names":false,"suffix":""},{"dropping-particle":"","family":"Chudamani","given":"Sudha","non-dropping-particle":"","parse-names":false,"suffix":""},{"dropping-particle":"","family":"Liu","given":"Jia","non-dropping-particle":"","parse-names":false,"suffix":""},{"dropping-particle":"","family":"Lolla","given":"Laxmi","non-dropping-particle":"","parse-names":false,"suffix":""},{"dropping-particle":"","family":"Naresh","given":"Rashi","non-dropping-particle":"","parse-names":false,"suffix":""},{"dropping-particle":"","family":"Pihl","given":"Todd","non-dropping-particle":"","parse-names":false,"suffix":""},{"dropping-particle":"","family":"Sun","given":"Qiang","non-dropping-particle":"","parse-names":false,"suffix":""},{"dropping-particle":"","family":"Wan","given":"Yunhu","non-dropping-particle":"","parse-names":false,"suffix":""},{"dropping-particle":"","family":"Wu","given":"Ye","non-dropping-particle":"","parse-names":false,"suffix":""},{"dropping-particle":"","family":"Cho","given":"Juok","non-dropping-particle":"","parse-names":false,"suffix":""},{"dropping-particle":"","family":"DeFreitas","given":"Timothy","non-dropping-particle":"","parse-names":false,"suffix":""},{"dropping-particle":"","family":"Frazer","given":"Scott","non-dropping-particle":"","parse-names":false,"suffix":""},{"dropping-particle":"","family":"Gehlenborg","given":"Nils","non-dropping-particle":"","parse-names":false,"suffix":""},{"dropping-particle":"","family":"Getz","given":"Gad","non-dropping-particle":"","parse-names":false,"suffix":""},{"dropping-particle":"","family":"Heiman","given":"David I.","non-dropping-particle":"","parse-names":false,"suffix":""},{"dropping-particle":"","family":"Kim","given":"Jaegil","non-dropping-particle":"","parse-names":false,"suffix":""},{"dropping-particle":"","family":"Lawrence","given":"Michael S.","non-dropping-particle":"","parse-names":false,"suffix":""},{"dropping-particle":"","family":"Lin","given":"Pei","non-dropping-particle":"","parse-names":false,"suffix":""},{"dropping-particle":"","family":"Meier","given":"Sam","non-dropping-particle":"","parse-names":false,"suffix":""},{"dropping-particle":"","family":"Noble","given":"Michael S.","non-dropping-particle":"","parse-names":false,"suffix":""},{"dropping-particle":"","family":"Saksena","given":"Gordon","non-dropping-particle":"","parse-names":false,"suffix":""},{"dropping-particle":"","family":"Voet","given":"Doug","non-dropping-particle":"","parse-names":false,"suffix":""},{"dropping-particle":"","family":"Zhang","given":"Hailei","non-dropping-particle":"","parse-names":false,"suffix":""},{"dropping-particle":"","family":"Bernard","given":"Brady","non-dropping-particle":"","parse-names":false,"suffix":""},{"dropping-particle":"","family":"Chambwe","given":"Nyasha","non-dropping-particle":"","parse-names":false,"suffix":""},{"dropping-particle":"","family":"Dhankani","given":"Varsha","non-dropping-particle":"","parse-names":false,"suffix":""},{"dropping-particle":"","family":"Knijnenburg","given":"Theo","non-dropping-particle":"","parse-names":false,"suffix":""},{"dropping-particle":"","family":"Kramer","given":"Roger","non-dropping-particle":"","parse-names":false,"suffix":""},{"dropping-particle":"","family":"Leinonen","given":"Kalle","non-dropping-particle":"","parse-names":false,"suffix":""},{"dropping-particle":"","family":"Liu","given":"Yuexin","non-dropping-particle":"","parse-names":false,"suffix":""},{"dropping-particle":"","family":"Miller","given":"Michael","non-dropping-particle":"","parse-names":false,"suffix":""},{"dropping-particle":"","family":"Reynolds","given":"Sheila","non-dropping-particle":"","parse-names":false,"suffix":""},{"dropping-particle":"","family":"Shmulevich","given":"Ilya","non-dropping-particle":"","parse-names":false,"suffix":""},{"dropping-particle":"","family":"Thorsson","given":"Vesteinn","non-dropping-particle":"","parse-names":false,"suffix":""},{"dropping-particle":"","family":"Zhang","given":"Wei","non-dropping-particle":"","parse-names":false,"suffix":""},{"dropping-particle":"","family":"Akbani","given":"Rehan","non-dropping-particle":"","parse-names":false,"suffix":""},{"dropping-particle":"","family":"Broom","given":"Bradley M.","non-dropping-particle":"","parse-names":false,"suffix":""},{"dropping-particle":"","family":"Hegde","given":"Apurva M.","non-dropping-particle":"","parse-names":false,"suffix":""},{"dropping-particle":"","family":"Ju","given":"Zhenlin","non-dropping-particle":"","parse-names":false,"suffix":""},{"dropping-particle":"","family":"Kanchi","given":"Rupa S.","non-dropping-particle":"","parse-names":false,"suffix":""},{"dropping-particle":"","family":"Korkut","given":"Anil","non-dropping-particle":"","parse-names":false,"suffix":""},{"dropping-particle":"","family":"Li","given":"Jun","non-dropping-particle":"","parse-names":false,"suffix":""},{"dropping-particle":"","family":"Liang","given":"Han","non-dropping-particle":"","parse-names":false,"suffix":""},{"dropping-particle":"","family":"Ling","given":"Shiyun","non-dropping-particle":"","parse-names":false,"suffix":""},{"dropping-particle":"","family":"Liu","given":"Wenbin","non-dropping-particle":"","parse-names":false,"suffix":""},{"dropping-particle":"","family":"Lu","given":"Yiling","non-dropping-particle":"","parse-names":false,"suffix":""},{"dropping-particle":"","family":"Mills","given":"Gordon B.","non-dropping-particle":"","parse-names":false,"suffix":""},{"dropping-particle":"","family":"Ng","given":"Kwok Shing","non-dropping-particle":"","parse-names":false,"suffix":""},{"dropping-particle":"","family":"Rao","given":"Arvind","non-dropping-particle":"","parse-names":false,"suffix":""},{"dropping-particle":"","family":"Ryan","given":"Michael","non-dropping-particle":"","parse-names":false,"suffix":""},{"dropping-particle":"","family":"Wang","given":"Jing","non-dropping-particle":"","parse-names":false,"suffix":""},{"dropping-particle":"","family":"Weinstein","given":"John N.","non-dropping-particle":"","parse-names":false,"suffix":""},{"dropping-particle":"","family":"Zhang","given":"Jiexin","non-dropping-particle":"","parse-names":false,"suffix":""},{"dropping-particle":"","family":"Abeshouse","given":"Adam","non-dropping-particle":"","parse-names":false,"suffix":""},{"dropping-particle":"","family":"Armenia","given":"Joshua","non-dropping-particle":"","parse-names":false,"suffix":""},{"dropping-particle":"","family":"Chakravarty","given":"Debyani","non-dropping-particle":"","parse-names":false,"suffix":""},{"dropping-particle":"","family":"Chatila","given":"Walid K.","non-dropping-particle":"","parse-names":false,"suffix":""},{"dropping-particle":"","family":"Bruijn","given":"Ino","non-dropping-particle":"de","parse-names":false,"suffix":""},{"dropping-particle":"","family":"Gao","given":"Jianjiong","non-dropping-particle":"","parse-names":false,"suffix":""},{"dropping-particle":"","family":"Gross","given":"Benjamin E.","non-dropping-particle":"","parse-names":false,"suffix":""},{"dropping-particle":"","family":"Heins","given":"Zachary J.","non-dropping-particle":"","parse-names":false,"suffix":""},{"dropping-particle":"","family":"Kundra","given":"Ritika","non-dropping-particle":"","parse-names":false,"suffix":""},{"dropping-particle":"","family":"La","given":"Konnor","non-dropping-particle":"","parse-names":false,"suffix":""},{"dropping-particle":"","family":"Ladanyi","given":"Marc","non-dropping-particle":"","parse-names":false,"suffix":""},{"dropping-particle":"","family":"Luna","given":"Augustin","non-dropping-particle":"","parse-names":false,"suffix":""},{"dropping-particle":"","family":"Nissan","given":"Moriah G.","non-dropping-particle":"","parse-names":false,"suffix":""},{"dropping-particle":"","family":"Ochoa","given":"Angelica","non-dropping-particle":"","parse-names":false,"suffix":""},{"dropping-particle":"","family":"Phillips","given":"Sarah M.","non-dropping-particle":"","parse-names":false,"suffix":""},{"dropping-particle":"","family":"Reznik","given":"Ed","non-dropping-particle":"","parse-names":false,"suffix":""},{"dropping-particle":"","family":"Sanchez-Vega","given":"Francisco","non-dropping-particle":"","parse-names":false,"suffix":""},{"dropping-particle":"","family":"Sander","given":"Chris","non-dropping-particle":"","parse-names":false,"suffix":""},{"dropping-particle":"","family":"Schultz","given":"Nikolaus","non-dropping-particle":"","parse-names":false,"suffix":""},{"dropping-particle":"","family":"Sheridan","given":"Robert","non-dropping-particle":"","parse-names":false,"suffix":""},{"dropping-particle":"","family":"Sumer","given":"S. Onur","non-dropping-particle":"","parse-names":false,"suffix":""},{"dropping-particle":"","family":"Sun","given":"Yichao","non-dropping-particle":"","parse-names":false,"suffix":""},{"dropping-particle":"","family":"Taylor","given":"Barry S.","non-dropping-particle":"","parse-names":false,"suffix":""},{"dropping-particle":"","family":"Wang","given":"Jioajiao","non-dropping-particle":"","parse-names":false,"suffix":""},{"dropping-particle":"","family":"Zhang","given":"Hongxin","non-dropping-particle":"","parse-names":false,"suffix":""},{"dropping-particle":"","family":"Anur","given":"Pavana","non-dropping-particle":"","parse-names":false,"suffix":""},{"dropping-particle":"","family":"Peto","given":"Myron","non-dropping-particle":"","parse-names":false,"suffix":""},{"dropping-particle":"","family":"Spellman","given":"Paul","non-dropping-particle":"","parse-names":false,"suffix":""},{"dropping-particle":"","family":"Benz","given":"Christopher","non-dropping-particle":"","parse-names":false,"suffix":""},{"dropping-particle":"","family":"Stuart","given":"Joshua M.","non-dropping-particle":"","parse-names":false,"suffix":""},{"dropping-particle":"","family":"Wong","given":"Christopher K.","non-dropping-particle":"","parse-names":false,"suffix":""},{"dropping-particle":"","family":"Yau","given":"Christina","non-dropping-particle":"","parse-names":false,"suffix":""},{"dropping-particle":"","family":"Hayes","given":"D. Neil","non-dropping-particle":"","parse-names":false,"suffix":""},{"dropping-particle":"","family":"Parker","given":"Joel S.","non-dropping-particle":"","parse-names":false,"suffix":""},{"dropping-particle":"","family":"Wilkerson","given":"Matthew D.","non-dropping-particle":"","parse-names":false,"suffix":""},{"dropping-particle":"","family":"Ally","given":"Adrian","non-dropping-particle":"","parse-names":false,"suffix":""},{"dropping-particle":"","family":"Balasundaram","given":"Miruna","non-dropping-particle":"","parse-names":false,"suffix":""},{"dropping-particle":"","family":"Bowlby","given":"Reanne","non-dropping-particle":"","parse-names":false,"suffix":""},{"dropping-particle":"","family":"Brooks","given":"Denise","non-dropping-particle":"","parse-names":false,"suffix":""},{"dropping-particle":"","family":"Carlsen","given":"Rebecca","non-dropping-particle":"","parse-names":false,"suffix":""},{"dropping-particle":"","family":"Chuah","given":"Eric","non-dropping-particle":"","parse-names":false,"suffix":""},{"dropping-particle":"","family":"Dhalla","given":"Noreen","non-dropping-particle":"","parse-names":false,"suffix":""},{"dropping-particle":"","family":"Holt","given":"Robert","non-dropping-particle":"","parse-names":false,"suffix":""},{"dropping-particle":"","family":"Jones","given":"Steven J.M.","non-dropping-particle":"","parse-names":false,"suffix":""},{"dropping-particle":"","family":"Kasaian","given":"Katayoon","non-dropping-particle":"","parse-names":false,"suffix":""},{"dropping-particle":"","family":"Lee","given":"Darlene","non-dropping-particle":"","parse-names":false,"suffix":""},{"dropping-particle":"","family":"Ma","given":"Yussanne","non-dropping-particle":"","parse-names":false,"suffix":""},{"dropping-particle":"","family":"Marra","given":"Marco A.","non-dropping-particle":"","parse-names":false,"suffix":""},{"dropping-particle":"","family":"Mayo","given":"Michael","non-dropping-particle":"","parse-names":false,"suffix":""},{"dropping-particle":"","family":"Moore","given":"Richard A.","non-dropping-particle":"","parse-names":false,"suffix":""},{"dropping-particle":"","family":"Mungall","given":"Andrew J.","non-dropping-particle":"","parse-names":false,"suffix":""},{"dropping-particle":"","family":"Mungall","given":"Karen","non-dropping-particle":"","parse-names":false,"suffix":""},{"dropping-particle":"","family":"Robertson","given":"A. Gordon","non-dropping-particle":"","parse-names":false,"suffix":""},{"dropping-particle":"","family":"Sadeghi","given":"Sara","non-dropping-particle":"","parse-names":false,"suffix":""},{"dropping-particle":"","family":"Schein","given":"Jacqueline E.","non-dropping-particle":"","parse-names":false,"suffix":""},{"dropping-particle":"","family":"Sipahimalani","given":"Payal","non-dropping-particle":"","parse-names":false,"suffix":""},{"dropping-particle":"","family":"Tam","given":"Angela","non-dropping-particle":"","parse-names":false,"suffix":""},{"dropping-particle":"","family":"Thiessen","given":"Nina","non-dropping-particle":"","parse-names":false,"suffix":""},{"dropping-particle":"","family":"Tse","given":"Kane","non-dropping-particle":"","parse-names":false,"suffix":""},{"dropping-particle":"","family":"Wong","given":"Tina","non-dropping-particle":"","parse-names":false,"suffix":""},{"dropping-particle":"","family":"Berger","given":"Ashton C.","non-dropping-particle":"","parse-names":false,"suffix":""},{"dropping-particle":"","family":"Beroukhim","given":"Rameen","non-dropping-particle":"","parse-names":false,"suffix":""},{"dropping-particle":"","family":"Cherniack","given":"Andrew D.","non-dropping-particle":"","parse-names":false,"suffix":""},{"dropping-particle":"","family":"Cibulskis","given":"Carrie","non-dropping-particle":"","parse-names":false,"suffix":""},{"dropping-particle":"","family":"Gabriel","given":"Stacey B.","non-dropping-particle":"","parse-names":false,"suffix":""},{"dropping-particle":"","family":"Gao","given":"Galen F.","non-dropping-particle":"","parse-names":false,"suffix":""},{"dropping-particle":"","family":"Ha","given":"Gavin","non-dropping-particle":"","parse-names":false,"suffix":""},{"dropping-particle":"","family":"Meyerson","given":"Matthew","non-dropping-particle":"","parse-names":false,"suffix":""},{"dropping-particle":"","family":"Schumacher","given":"Steven E.","non-dropping-particle":"","parse-names":false,"suffix":""},{"dropping-particle":"","family":"Shih","given":"Juliann","non-dropping-particle":"","parse-names":false,"suffix":""},{"dropping-particle":"","family":"Kucherlapati","given":"Melanie H.","non-dropping-particle":"","parse-names":false,"suffix":""},{"dropping-particle":"","family":"Kucherlapati","given":"Raju S.","non-dropping-particle":"","parse-names":false,"suffix":""},{"dropping-particle":"","family":"Baylin","given":"Stephen","non-dropping-particle":"","parse-names":false,"suffix":""},{"dropping-particle":"","family":"Cope","given":"Leslie","non-dropping-particle":"","parse-names":false,"suffix":""},{"dropping-particle":"","family":"Danilova","given":"Ludmila","non-dropping-particle":"","parse-names":false,"suffix":""},{"dropping-particle":"","family":"Bootwalla","given":"Moiz S.","non-dropping-particle":"","parse-names":false,"suffix":""},{"dropping-particle":"","family":"Lai","given":"Phillip H.","non-dropping-particle":"","parse-names":false,"suffix":""},{"dropping-particle":"","family":"Maglinte","given":"Dennis T.","non-dropping-particle":"","parse-names":false,"suffix":""},{"dropping-particle":"","family":"Berg","given":"David J.","non-dropping-particle":"Van Den","parse-names":false,"suffix":""},{"dropping-particle":"","family":"Weisenberger","given":"Daniel J.","non-dropping-particle":"","parse-names":false,"suffix":""},{"dropping-particle":"","family":"Auman","given":"J. Todd","non-dropping-particle":"","parse-names":false,"suffix":""},{"dropping-particle":"","family":"Balu","given":"Saianand","non-dropping-particle":"","parse-names":false,"suffix":""},{"dropping-particle":"","family":"Bodenheimer","given":"Tom","non-dropping-particle":"","parse-names":false,"suffix":""},{"dropping-particle":"","family":"Fan","given":"Cheng","non-dropping-particle":"","parse-names":false,"suffix":""},{"dropping-particle":"","family":"Hoadley","given":"Katherine A.","non-dropping-particle":"","parse-names":false,"suffix":""},{"dropping-particle":"","family":"Hoyle","given":"Alan P.","non-dropping-particle":"","parse-names":false,"suffix":""},{"dropping-particle":"","family":"Jefferys","given":"Stuart R.","non-dropping-particle":"","parse-names":false,"suffix":""},{"dropping-particle":"","family":"Jones","given":"Corbin D.","non-dropping-particle":"","parse-names":false,"suffix":""},{"dropping-particle":"","family":"Meng","given":"Shaowu","non-dropping-particle":"","parse-names":false,"suffix":""},{"dropping-particle":"","family":"Mieczkowski","given":"Piotr A.","non-dropping-particle":"","parse-names":false,"suffix":""},{"dropping-particle":"","family":"Mose","given":"Lisle E.","non-dropping-particle":"","parse-names":false,"suffix":""},{"dropping-particle":"","family":"Perou","given":"Amy H.","non-dropping-particle":"","parse-names":false,"suffix":""},{"dropping-particle":"","family":"Perou","given":"Charles M.","non-dropping-particle":"","parse-names":false,"suffix":""},{"dropping-particle":"","family":"Roach","given":"Jeffrey","non-dropping-particle":"","parse-names":false,"suffix":""},{"dropping-particle":"","family":"Shi","given":"Yan","non-dropping-particle":"","parse-names":false,"suffix":""},{"dropping-particle":"V.","family":"Simons","given":"Janae","non-dropping-particle":"","parse-names":false,"suffix":""},{"dropping-particle":"","family":"Skelly","given":"Tara","non-dropping-particle":"","parse-names":false,"suffix":""},{"dropping-particle":"","family":"Soloway","given":"Matthew G.","non-dropping-particle":"","parse-names":false,"suffix":""},{"dropping-particle":"","family":"Tan","given":"Donghui","non-dropping-particle":"","parse-names":false,"suffix":""},{"dropping-particle":"","family":"Veluvolu","given":"Umadevi","non-dropping-particle":"","parse-names":false,"suffix":""},{"dropping-particle":"","family":"Fan","given":"Huihui","non-dropping-particle":"","parse-names":false,"suffix":""},{"dropping-particle":"","family":"Hinoue","given":"Toshinori","non-dropping-particle":"","parse-names":false,"suffix":""},{"dropping-particle":"","family":"Laird","given":"Peter W.","non-dropping-particle":"","parse-names":false,"suffix":""},{"dropping-particle":"","family":"Shen","given":"Hui","non-dropping-particle":"","parse-names":false,"suffix":""},{"dropping-particle":"","family":"Zhou","given":"Wanding","non-dropping-particle":"","parse-names":false,"suffix":""},{"dropping-particle":"","family":"Bellair","given":"Michelle","non-dropping-particle":"","parse-names":false,"suffix":""},{"dropping-particle":"","family":"Chang","given":"Kyle","non-dropping-particle":"","parse-names":false,"suffix":""},{"dropping-particle":"","family":"Covington","given":"Kyle","non-dropping-particle":"","parse-names":false,"suffix":""},{"dropping-particle":"","family":"Creighton","given":"Chad J.","non-dropping-particle":"","parse-names":false,"suffix":""},{"dropping-particle":"","family":"Dinh","given":"Huyen","non-dropping-particle":"","parse-names":false,"suffix":""},{"dropping-particle":"","family":"Doddapaneni","given":"Harsha Vardhan","non-dropping-particle":"","parse-names":false,"suffix":""},{"dropping-particle":"","family":"Donehower","given":"Lawrence A.","non-dropping-particle":"","parse-names":false,"suffix":""},{"dropping-particle":"","family":"Drummond","given":"Jennifer","non-dropping-particle":"","parse-names":false,"suffix":""},{"dropping-particle":"","family":"Gibbs","given":"Richard A.","non-dropping-particle":"","parse-names":false,"suffix":""},{"dropping-particle":"","family":"Glenn","given":"Robert","non-dropping-particle":"","parse-names":false,"suffix":""},{"dropping-particle":"","family":"Hale","given":"Walker","non-dropping-particle":"","parse-names":false,"suffix":""},{"dropping-particle":"","family":"Han","given":"Yi","non-dropping-particle":"","parse-names":false,"suffix":""},{"dropping-particle":"","family":"Hu","given":"Jianhong","non-dropping-particle":"","parse-names":false,"suffix":""},{"dropping-particle":"","family":"Korchina","given":"Viktoriya","non-dropping-particle":"","parse-names":false,"suffix":""},{"dropping-particle":"","family":"Lee","given":"Sandra","non-dropping-particle":"","parse-names":false,"suffix":""},{"dropping-particle":"","family":"Lewis","given":"Lora","non-dropping-particle":"","parse-names":false,"suffix":""},{"dropping-particle":"","family":"Li","given":"Wei","non-dropping-particle":"","parse-names":false,"suffix":""},{"dropping-particle":"","family":"Liu","given":"Xiuping","non-dropping-particle":"","parse-names":false,"suffix":""},{"dropping-particle":"","family":"Morgan","given":"Margaret","non-dropping-particle":"","parse-names":false,"suffix":""},{"dropping-particle":"","family":"Morton","given":"Donna","non-dropping-particle":"","parse-names":false,"suffix":""},{"dropping-particle":"","family":"Muzny","given":"Donna","non-dropping-particle":"","parse-names":false,"suffix":""},{"dropping-particle":"","family":"Santibanez","given":"Jireh","non-dropping-particle":"","parse-names":false,"suffix":""},{"dropping-particle":"","family":"Sheth","given":"Margi","non-dropping-particle":"","parse-names":false,"suffix":""},{"dropping-particle":"","family":"Shinbro","given":"Eve","non-dropping-particle":"","parse-names":false,"suffix":""},{"dropping-particle":"","family":"Wang","given":"Linghua","non-dropping-particle":"","parse-names":false,"suffix":""},{"dropping-particle":"","family":"Wang","given":"Min","non-dropping-particle":"","parse-names":false,"suffix":""},{"dropping-particle":"","family":"Wheeler","given":"David A.","non-dropping-particle":"","parse-names":false,"suffix":""},{"dropping-particle":"","family":"Xi","given":"Liu","non-dropping-particle":"","parse-names":false,"suffix":""},{"dropping-particle":"","family":"Zhao","given":"Fengmei","non-dropping-particle":"","parse-names":false,"suffix":""},{"dropping-particle":"","family":"Hess","given":"Julian","non-dropping-particle":"","parse-names":false,"suffix":""},{"dropping-particle":"","family":"Appelbaum","given":"Elizabeth L.","non-dropping-particle":"","parse-names":false,"suffix":""},{"dropping-particle":"","family":"Bailey","given":"Matthew","non-dropping-particle":"","parse-names":false,"suffix":""},{"dropping-particle":"","family":"Cordes","given":"Matthew G.","non-dropping-particle":"","parse-names":false,"suffix":""},{"dropping-particle":"","family":"Ding","given":"Li","non-dropping-particle":"","parse-names":false,"suffix":""},{"dropping-particle":"","family":"Fronick","given":"Catrina C.","non-dropping-particle":"","parse-names":false,"suffix":""},{"dropping-particle":"","family":"Fulton","given":"Lucinda A.","non-dropping-particle":"","parse-names":false,"suffix":""},{"dropping-particle":"","family":"Fulton","given":"Robert S.","non-dropping-particle":"","parse-names":false,"suffix":""},{"dropping-particle":"","family":"Kandoth","given":"Cyriac","non-dropping-particle":"","parse-names":false,"suffix":""},{"dropping-particle":"","family":"Mardis","given":"Elaine R.","non-dropping-particle":"","parse-names":false,"suffix":""},{"dropping-particle":"","family":"McLellan","given":"Michael D.","non-dropping-particle":"","parse-names":false,"suffix":""},{"dropping-particle":"","family":"Miller","given":"Christopher A.","non-dropping-particle":"","parse-names":false,"suffix":""},{"dropping-particle":"","family":"Schmidt","given":"Heather K.","non-dropping-particle":"","parse-names":false,"suffix":""},{"dropping-particle":"","family":"Wilson","given":"Richard K.","non-dropping-particle":"","parse-names":false,"suffix":""},{"dropping-particle":"","family":"Crain","given":"Daniel","non-dropping-particle":"","parse-names":false,"suffix":""},{"dropping-particle":"","family":"Curley","given":"Erin","non-dropping-particle":"","parse-names":false,"suffix":""},{"dropping-particle":"","family":"Gardner","given":"Johanna","non-dropping-particle":"","parse-names":false,"suffix":""},{"dropping-particle":"","family":"Lau","given":"Kevin","non-dropping-particle":"","parse-names":false,"suffix":""},{"dropping-particle":"","family":"Mallery","given":"David","non-dropping-particle":"","parse-names":false,"suffix":""},{"dropping-particle":"","family":"Morris","given":"Scott","non-dropping-particle":"","parse-names":false,"suffix":""},{"dropping-particle":"","family":"Paulauskis","given":"Joseph","non-dropping-particle":"","parse-names":false,"suffix":""},{"dropping-particle":"","family":"Penny","given":"Robert","non-dropping-particle":"","parse-names":false,"suffix":""},{"dropping-particle":"","family":"Shelton","given":"Candace","non-dropping-particle":"","parse-names":false,"suffix":""},{"dropping-particle":"","family":"Shelton","given":"Troy","non-dropping-particle":"","parse-names":false,"suffix":""},{"dropping-particle":"","family":"Sherman","given":"Mark","non-dropping-particle":"","parse-names":false,"suffix":""},{"dropping-particle":"","family":"Thompson","given":"Eric","non-dropping-particle":"","parse-names":false,"suffix":""},{"dropping-particle":"","family":"Yena","given":"Peggy","non-dropping-particle":"","parse-names":false,"suffix":""},{"dropping-particle":"","family":"Bowen","given":"Jay","non-dropping-particle":"","parse-names":false,"suffix":""},{"dropping-particle":"","family":"Gastier-Foster","given":"Julie M.","non-dropping-particle":"","parse-names":false,"suffix":""},{"dropping-particle":"","family":"Gerken","given":"Mark","non-dropping-particle":"","parse-names":false,"suffix":""},{"dropping-particle":"","family":"Leraas","given":"Kristen M.","non-dropping-particle":"","parse-names":false,"suffix":""},{"dropping-particle":"","family":"Lichtenberg","given":"Tara M.","non-dropping-particle":"","parse-names":false,"suffix":""},{"dropping-particle":"","family":"Ramirez","given":"Nilsa C.","non-dropping-particle":"","parse-names":false,"suffix":""},{"dropping-particle":"","family":"Wise","given":"Lisa","non-dropping-particle":"","parse-names":false,"suffix":""},{"dropping-particle":"","family":"Zmuda","given":"Erik","non-dropping-particle":"","parse-names":false,"suffix":""},{"dropping-particle":"","family":"Corcoran","given":"Niall","non-dropping-particle":"","parse-names":false,"suffix":""},{"dropping-particle":"","family":"Costello","given":"Tony","non-dropping-particle":"","parse-names":false,"suffix":""},{"dropping-particle":"","family":"Hovens","given":"Christopher","non-dropping-particle":"","parse-names":false,"suffix":""},{"dropping-particle":"","family":"Carvalho","given":"Andre L.","non-dropping-particle":"","parse-names":false,"suffix":""},{"dropping-particle":"","family":"Carvalho","given":"Ana C.","non-dropping-particle":"de","parse-names":false,"suffix":""},{"dropping-particle":"","family":"Fregnani","given":"José H.","non-dropping-particle":"","parse-names":false,"suffix":""},{"dropping-particle":"","family":"Longatto-Filho","given":"Adhemar","non-dropping-particle":"","parse-names":false,"suffix":""},{"dropping-particle":"","family":"Reis","given":"Rui M.","non-dropping-particle":"","parse-names":false,"suffix":""},{"dropping-particle":"","family":"Scapulatempo-Neto","given":"Cristovam","non-dropping-particle":"","parse-names":false,"suffix":""},{"dropping-particle":"","family":"Silveira","given":"Henrique C.S.","non-dropping-particle":"","parse-names":false,"suffix":""},{"dropping-particle":"","family":"Vidal","given":"Daniel O.","non-dropping-particle":"","parse-names":false,"suffix":""},{"dropping-particle":"","family":"Burnette","given":"Andrew","non-dropping-particle":"","parse-names":false,"suffix":""},{"dropping-particle":"","family":"Eschbacher","given":"Jennifer","non-dropping-particle":"","parse-names":false,"suffix":""},{"dropping-particle":"","family":"Hermes","given":"Beth","non-dropping-particle":"","parse-names":false,"suffix":""},{"dropping-particle":"","family":"Noss","given":"Ardene","non-dropping-particle":"","parse-names":false,"suffix":""},{"dropping-particle":"","family":"Singh","given":"Rosy","non-dropping-particle":"","parse-names":false,"suffix":""},{"dropping-particle":"","family":"Anderson","given":"Matthew L.","non-dropping-particle":"","parse-names":false,"suffix":""},{"dropping-particle":"","family":"Castro","given":"Patricia D.","non-dropping-particle":"","parse-names":false,"suffix":""},{"dropping-particle":"","family":"Ittmann","given":"Michael","non-dropping-particle":"","parse-names":false,"suffix":""},{"dropping-particle":"","family":"Huntsman","given":"David","non-dropping-particle":"","parse-names":false,"suffix":""},{"dropping-particle":"","family":"Kohl","given":"Bernard","non-dropping-particle":"","parse-names":false,"suffix":""},{"dropping-particle":"","family":"Le","given":"Xuan","non-dropping-particle":"","parse-names":false,"suffix":""},{"dropping-particle":"","family":"Thorp","given":"Richard","non-dropping-particle":"","parse-names":false,"suffix":""},{"dropping-particle":"","family":"Andry","given":"Chris","non-dropping-particle":"","parse-names":false,"suffix":""},{"dropping-particle":"","family":"Duffy","given":"Elizabeth R.","non-dropping-particle":"","parse-names":false,"suffix":""},{"dropping-particle":"","family":"Lyadov","given":"Vladimir","non-dropping-particle":"","parse-names":false,"suffix":""},{"dropping-particle":"","family":"Paklina","given":"Oxana","non-dropping-particle":"","parse-names":false,"suffix":""},{"dropping-particle":"","family":"Setdikova","given":"Galiya","non-dropping-particle":"","parse-names":false,"suffix":""},{"dropping-particle":"","family":"Shabunin","given":"Alexey","non-dropping-particle":"","parse-names":false,"suffix":""},{"dropping-particle":"","family":"Tavobilov","given":"Mikhail","non-dropping-particle":"","parse-names":false,"suffix":""},{"dropping-particle":"","family":"McPherson","given":"Christopher","non-dropping-particle":"","parse-names":false,"suffix":""},{"dropping-particle":"","family":"Warnick","given":"Ronald","non-dropping-particle":"","parse-names":false,"suffix":""},{"dropping-particle":"","family":"Berkowitz","given":"Ross","non-dropping-particle":"","parse-names":false,"suffix":""},{"dropping-particle":"","family":"Cramer","given":"Daniel","non-dropping-particle":"","parse-names":false,"suffix":""},{"dropping-particle":"","family":"Feltmate","given":"Colleen","non-dropping-particle":"","parse-names":false,"suffix":""},{"dropping-particle":"","family":"Horowitz","given":"Neil","non-dropping-particle":"","parse-names":false,"suffix":""},{"dropping-particle":"","family":"Kibel","given":"Adam","non-dropping-particle":"","parse-names":false,"suffix":""},{"dropping-particle":"","family":"Muto","given":"Michael","non-dropping-particle":"","parse-names":false,"suffix":""},{"dropping-particle":"","family":"Raut","given":"Chandrajit P.","non-dropping-particle":"","parse-names":false,"suffix":""},{"dropping-particle":"","family":"Malykh","given":"Andrei","non-dropping-particle":"","parse-names":false,"suffix":""},{"dropping-particle":"","family":"Barnholtz-Sloan","given":"Jill S.","non-dropping-particle":"","parse-names":false,"suffix":""},{"dropping-particle":"","family":"Barrett","given":"Wendi","non-dropping-particle":"","parse-names":false,"suffix":""},{"dropping-particle":"","family":"Devine","given":"Karen","non-dropping-particle":"","parse-names":false,"suffix":""},{"dropping-particle":"","family":"Fulop","given":"Jordonna","non-dropping-particle":"","parse-names":false,"suffix":""},{"dropping-particle":"","family":"Ostrom","given":"Quinn T.","non-dropping-particle":"","parse-names":false,"suffix":""},{"dropping-particle":"","family":"Shimmel","given":"Kristen","non-dropping-particle":"","parse-names":false,"suffix":""},{"dropping-particle":"","family":"Wolinsky","given":"Yingli","non-dropping-particle":"","parse-names":false,"suffix":""},{"dropping-particle":"","family":"Sloan","given":"Andrew E.","non-dropping-particle":"","parse-names":false,"suffix":""},{"dropping-particle":"","family":"Rose","given":"Agostino","non-dropping-particle":"De","parse-names":false,"suffix":""},{"dropping-particle":"","family":"Giuliante","given":"Felice","non-dropping-particle":"","parse-names":false,"suffix":""},{"dropping-particle":"","family":"Goodman","given":"Marc","non-dropping-particle":"","parse-names":false,"suffix":""},{"dropping-particle":"","family":"Karlan","given":"Beth Y.","non-dropping-particle":"","parse-names":false,"suffix":""},{"dropping-particle":"","family":"Hagedorn","given":"Curt H.","non-dropping-particle":"","parse-names":false,"suffix":""},{"dropping-particle":"","family":"Eckman","given":"John","non-dropping-particle":"","parse-names":false,"suffix":""},{"dropping-particle":"","family":"Harr","given":"Jodi","non-dropping-particle":"","parse-names":false,"suffix":""},{"dropping-particle":"","family":"Myers","given":"Jerome","non-dropping-particle":"","parse-names":false,"suffix":""},{"dropping-particle":"","family":"Tucker","given":"Kelinda","non-dropping-particle":"","parse-names":false,"suffix":""},{"dropping-particle":"","family":"Zach","given":"Leigh Anne","non-dropping-particle":"","parse-names":false,"suffix":""},{"dropping-particle":"","family":"Deyarmin","given":"Brenda","non-dropping-particle":"","parse-names":false,"suffix":""},{"dropping-particle":"","family":"Hu","given":"Hai","non-dropping-particle":"","parse-names":false,"suffix":""},{"dropping-particle":"","family":"Kvecher","given":"Leonid","non-dropping-particle":"","parse-names":false,"suffix":""},{"dropping-particle":"","family":"Larson","given":"Caroline","non-dropping-particle":"","parse-names":false,"suffix":""},{"dropping-particle":"","family":"Mural","given":"Richard J.","non-dropping-particle":"","parse-names":false,"suffix":""},{"dropping-particle":"","family":"Somiari","given":"Stella","non-dropping-particle":"","parse-names":false,"suffix":""},{"dropping-particle":"","family":"Vicha","given":"Ales","non-dropping-particle":"","parse-names":false,"suffix":""},{"dropping-particle":"","family":"Zelinka","given":"Tomas","non-dropping-particle":"","parse-names":false,"suffix":""},{"dropping-particle":"","family":"Bennett","given":"Joseph","non-dropping-particle":"","parse-names":false,"suffix":""},{"dropping-particle":"","family":"Iacocca","given":"Mary","non-dropping-particle":"","parse-names":false,"suffix":""},{"dropping-particle":"","family":"Rabeno","given":"Brenda","non-dropping-particle":"","parse-names":false,"suffix":""},{"dropping-particle":"","family":"Swanson","given":"Patricia","non-dropping-particle":"","parse-names":false,"suffix":""},{"dropping-particle":"","family":"Latour","given":"Mathieu","non-dropping-particle":"","parse-names":false,"suffix":""},{"dropping-particle":"","family":"Lacombe","given":"Louis","non-dropping-particle":"","parse-names":false,"suffix":""},{"dropping-particle":"","family":"Têtu","given":"Bernard","non-dropping-particle":"","parse-names":false,"suffix":""},{"dropping-particle":"","family":"Bergeron","given":"Alain","non-dropping-particle":"","parse-names":false,"suffix":""},{"dropping-particle":"","family":"McGraw","given":"Mary","non-dropping-particle":"","parse-names":false,"suffix":""},{"dropping-particle":"","family":"Staugaitis","given":"Susan M.","non-dropping-particle":"","parse-names":false,"suffix":""},{"dropping-particle":"","family":"Chabot","given":"John","non-dropping-particle":"","parse-names":false,"suffix":""},{"dropping-particle":"","family":"Hibshoosh","given":"Hanina","non-dropping-particle":"","parse-names":false,"suffix":""},{"dropping-particle":"","family":"Sepulveda","given":"Antonia","non-dropping-particle":"","parse-names":false,"suffix":""},{"dropping-particle":"","family":"Su","given":"Tao","non-dropping-particle":"","parse-names":false,"suffix":""},{"dropping-particle":"","family":"Wang","given":"Timothy","non-dropping-particle":"","parse-names":false,"suffix":""},{"dropping-particle":"","family":"Potapova","given":"Olga","non-dropping-particle":"","parse-names":false,"suffix":""},{"dropping-particle":"","family":"Voronina","given":"Olga","non-dropping-particle":"","parse-names":false,"suffix":""},{"dropping-particle":"","family":"Desjardins","given":"Laurence","non-dropping-particle":"","parse-names":false,"suffix":""},{"dropping-particle":"","family":"Mariani","given":"Odette","non-dropping-particle":"","parse-names":false,"suffix":""},{"dropping-particle":"","family":"Roman-Roman","given":"Sergio","non-dropping-particle":"","parse-names":false,"suffix":""},{"dropping-particle":"","family":"Sastre","given":"Xavier","non-dropping-particle":"","parse-names":false,"suffix":""},{"dropping-particle":"","family":"Stern","given":"Marc Henri","non-dropping-particle":"","parse-names":false,"suffix":""},{"dropping-particle":"","family":"Cheng","given":"Feixiong","non-dropping-particle":"","parse-names":false,"suffix":""},{"dropping-particle":"","family":"Signoretti","given":"Sabina","non-dropping-particle":"","parse-names":false,"suffix":""},{"dropping-particle":"","family":"Berchuck","given":"Andrew","non-dropping-particle":"","parse-names":false,"suffix":""},{"dropping-particle":"","family":"Bigner","given":"Darell","non-dropping-particle":"","parse-names":false,"suffix":""},{"dropping-particle":"","family":"Lipp","given":"Eric","non-dropping-particle":"","parse-names":false,"suffix":""},{"dropping-particle":"","family":"Marks","given":"Jeffrey","non-dropping-particle":"","parse-names":false,"suffix":""},{"dropping-particle":"","family":"McCall","given":"Shannon","non-dropping-particle":"","parse-names":false,"suffix":""},{"dropping-particle":"","family":"McLendon","given":"Roger","non-dropping-particle":"","parse-names":false,"suffix":""},{"dropping-particle":"","family":"Secord","given":"Angeles","non-dropping-particle":"","parse-names":false,"suffix":""},{"dropping-particle":"","family":"Sharp","given":"Alexis","non-dropping-particle":"","parse-names":false,"suffix":""},{"dropping-particle":"","family":"Behera","given":"Madhusmita","non-dropping-particle":"","parse-names":false,"suffix":""},{"dropping-particle":"","family":"Brat","given":"Daniel J.","non-dropping-particle":"","parse-names":false,"suffix":""},{"dropping-particle":"","family":"Chen","given":"Amy","non-dropping-particle":"","parse-names":false,"suffix":""},{"dropping-particle":"","family":"Delman","given":"Keith","non-dropping-particle":"","parse-names":false,"suffix":""},{"dropping-particle":"","family":"Force","given":"Seth","non-dropping-particle":"","parse-names":false,"suffix":""},{"dropping-particle":"","family":"Khuri","given":"Fadlo","non-dropping-particle":"","parse-names":false,"suffix":""},{"dropping-particle":"","family":"Magliocca","given":"Kelly","non-dropping-particle":"","parse-names":false,"suffix":""},{"dropping-particle":"","family":"Maithel","given":"Shishir","non-dropping-particle":"","parse-names":false,"suffix":""},{"dropping-particle":"","family":"Olson","given":"Jeffrey J.","non-dropping-particle":"","parse-names":false,"suffix":""},{"dropping-particle":"","family":"Owonikoko","given":"Taofeek","non-dropping-particle":"","parse-names":false,"suffix":""},{"dropping-particle":"","family":"Pickens","given":"Alan","non-dropping-particle":"","parse-names":false,"suffix":""},{"dropping-particle":"","family":"Ramalingam","given":"Suresh","non-dropping-particle":"","parse-names":false,"suffix":""},{"dropping-particle":"","family":"Shin","given":"Dong M.","non-dropping-particle":"","parse-names":false,"suffix":""},{"dropping-particle":"","family":"Sica","given":"Gabriel","non-dropping-particle":"","parse-names":false,"suffix":""},{"dropping-particle":"","family":"Meir","given":"Erwin G.","non-dropping-particle":"Van","parse-names":false,"suffix":""},{"dropping-particle":"","family":"Zhang","given":"Hongzheng","non-dropping-particle":"","parse-names":false,"suffix":""},{"dropping-particle":"","family":"Eijckenboom","given":"Wil","non-dropping-particle":"","parse-names":false,"suffix":""},{"dropping-particle":"","family":"Gillis","given":"Ad","non-dropping-particle":"","parse-names":false,"suffix":""},{"dropping-particle":"","family":"Korpershoek","given":"Esther","non-dropping-particle":"","parse-names":false,"suffix":""},{"dropping-particle":"","family":"Looijenga","given":"Leendert","non-dropping-particle":"","parse-names":false,"suffix":""},{"dropping-particle":"","family":"Oosterhuis","given":"Wolter","non-dropping-particle":"","parse-names":false,"suffix":""},{"dropping-particle":"","family":"Stoop","given":"Hans","non-dropping-particle":"","parse-names":false,"suffix":""},{"dropping-particle":"","family":"Kessel","given":"Kim E.","non-dropping-particle":"van","parse-names":false,"suffix":""},{"dropping-particle":"","family":"Zwarthoff","given":"Ellen C.","non-dropping-particle":"","parse-names":false,"suffix":""},{"dropping-particle":"","family":"Calatozzolo","given":"Chiara","non-dropping-particle":"","parse-names":false,"suffix":""},{"dropping-particle":"","family":"Cuppini","given":"Lucia","non-dropping-particle":"","parse-names":false,"suffix":""},{"dropping-particle":"","family":"Cuzzubbo","given":"Stefania","non-dropping-particle":"","parse-names":false,"suffix":""},{"dropping-particle":"","family":"DiMeco","given":"Francesco","non-dropping-particle":"","parse-names":false,"suffix":""},{"dropping-particle":"","family":"Finocchiaro","given":"Gaetano","non-dropping-particle":"","parse-names":false,"suffix":""},{"dropping-particle":"","family":"Mattei","given":"Luca","non-dropping-particle":"","parse-names":false,"suffix":""},{"dropping-particle":"","family":"Perin","given":"Alessandro","non-dropping-particle":"","parse-names":false,"suffix":""},{"dropping-particle":"","family":"Pollo","given":"Bianca","non-dropping-particle":"","parse-names":false,"suffix":""},{"dropping-particle":"","family":"Chen","given":"Chu","non-dropping-particle":"","parse-names":false,"suffix":""},{"dropping-particle":"","family":"Houck","given":"John","non-dropping-particle":"","parse-names":false,"suffix":""},{"dropping-particle":"","family":"Lohavanichbutr","given":"Pawadee","non-dropping-particle":"","parse-names":false,"suffix":""},{"dropping-particle":"","family":"Hartmann","given":"Arndt","non-dropping-particle":"","parse-names":false,"suffix":""},{"dropping-particle":"","family":"Stoehr","given":"Christine","non-dropping-particle":"","parse-names":false,"suffix":""},{"dropping-particle":"","family":"Stoehr","given":"Robert","non-dropping-particle":"","parse-names":false,"suffix":""},{"dropping-particle":"","family":"Taubert","given":"Helge","non-dropping-particle":"","parse-names":false,"suffix":""},{"dropping-particle":"","family":"Wach","given":"Sven","non-dropping-particle":"","parse-names":false,"suffix":""},{"dropping-particle":"","family":"Wullich","given":"Bernd","non-dropping-particle":"","parse-names":false,"suffix":""},{"dropping-particle":"","family":"Kycler","given":"Witold","non-dropping-particle":"","parse-names":false,"suffix":""},{"dropping-particle":"","family":"Murawa","given":"Dawid","non-dropping-particle":"","parse-names":false,"suffix":""},{"dropping-particle":"","family":"Wiznerowicz","given":"Maciej","non-dropping-particle":"","parse-names":false,"suffix":""},{"dropping-particle":"","family":"Chung","given":"Ki","non-dropping-particle":"","parse-names":false,"suffix":""},{"dropping-particle":"","family":"Edenfield","given":"W. Jeffrey","non-dropping-particle":"","parse-names":false,"suffix":""},{"dropping-particle":"","family":"Martin","given":"Julie","non-dropping-particle":"","parse-names":false,"suffix":""},{"dropping-particle":"","family":"Baudin","given":"Eric","non-dropping-particle":"","parse-names":false,"suffix":""},{"dropping-particle":"","family":"Bubley","given":"Glenn","non-dropping-particle":"","parse-names":false,"suffix":""},{"dropping-particle":"","family":"Bueno","given":"Raphael","non-dropping-particle":"","parse-names":false,"suffix":""},{"dropping-particle":"","family":"Rienzo","given":"Assunta","non-dropping-particle":"De","parse-names":false,"suffix":""},{"dropping-particle":"","family":"Richards","given":"William G.","non-dropping-particle":"","parse-names":false,"suffix":""},{"dropping-particle":"","family":"Kalkanis","given":"Steven","non-dropping-particle":"","parse-names":false,"suffix":""},{"dropping-particle":"","family":"Mikkelsen","given":"Tom","non-dropping-particle":"","parse-names":false,"suffix":""},{"dropping-particle":"","family":"Noushmehr","given":"Houtan","non-dropping-particle":"","parse-names":false,"suffix":""},{"dropping-particle":"","family":"Scarpace","given":"Lisa","non-dropping-particle":"","parse-names":false,"suffix":""},{"dropping-particle":"","family":"Girard","given":"Nicolas","non-dropping-particle":"","parse-names":false,"suffix":""},{"dropping-particle":"","family":"Aymerich","given":"Marta","non-dropping-particle":"","parse-names":false,"suffix":""},{"dropping-particle":"","family":"Campo","given":"Elias","non-dropping-particle":"","parse-names":false,"suffix":""},{"dropping-particle":"","family":"Giné","given":"Eva","non-dropping-particle":"","parse-names":false,"suffix":""},{"dropping-particle":"","family":"Guillermo","given":"Armando López","non-dropping-particle":"","parse-names":false,"suffix":""},{"dropping-particle":"","family":"Bang","given":"Nguyen","non-dropping-particle":"Van","parse-names":false,"suffix":""},{"dropping-particle":"","family":"Hanh","given":"Phan Thi","non-dropping-particle":"","parse-names":false,"suffix":""},{"dropping-particle":"","family":"Phu","given":"Bui Duc","non-dropping-particle":"","parse-names":false,"suffix":""},{"dropping-particle":"","family":"Tang","given":"Yufang","non-dropping-particle":"","parse-names":false,"suffix":""},{"dropping-particle":"","family":"Colman","given":"Howard","non-dropping-particle":"","parse-names":false,"suffix":""},{"dropping-particle":"","family":"Evason","given":"Kimberley","non-dropping-particle":"","parse-names":false,"suffix":""},{"dropping-particle":"","family":"Dottino","given":"Peter R.","non-dropping-particle":"","parse-names":false,"suffix":""},{"dropping-particle":"","family":"Martignetti","given":"John A.","non-dropping-particle":"","parse-names":false,"suffix":""},{"dropping-particle":"","family":"Gabra","given":"Hani","non-dropping-particle":"","parse-names":false,"suffix":""},{"dropping-particle":"","family":"Juhl","given":"Hartmut","non-dropping-particle":"","parse-names":false,"suffix":""},{"dropping-particle":"","family":"Akeredolu","given":"Teniola","non-dropping-particle":"","parse-names":false,"suffix":""},{"dropping-particle":"","family":"Stepa","given":"Serghei","non-dropping-particle":"","parse-names":false,"suffix":""},{"dropping-particle":"","family":"Hoon","given":"Dave","non-dropping-particle":"","parse-names":false,"suffix":""},{"dropping-particle":"","family":"Ahn","given":"Keunsoo","non-dropping-particle":"","parse-names":false,"suffix":""},{"dropping-particle":"","family":"Kang","given":"Koo Jeong","non-dropping-particle":"","parse-names":false,"suffix":""},{"dropping-particle":"","family":"Beuschlein","given":"Felix","non-dropping-particle":"","parse-names":false,"suffix":""},{"dropping-particle":"","family":"Breggia","given":"Anne","non-dropping-particle":"","parse-names":false,"suffix":""},{"dropping-particle":"","family":"Birrer","given":"Michael","non-dropping-particle":"","parse-names":false,"suffix":""},{"dropping-particle":"","family":"Bell","given":"Debra","non-dropping-particle":"","parse-names":false,"suffix":""},{"dropping-particle":"","family":"Borad","given":"Mitesh","non-dropping-particle":"","parse-names":false,"suffix":""},{"dropping-particle":"","family":"Bryce","given":"Alan H.","non-dropping-particle":"","parse-names":false,"suffix":""},{"dropping-particle":"","family":"Castle","given":"Erik","non-dropping-particle":"","parse-names":false,"suffix":""},{"dropping-particle":"","family":"Chandan","given":"Vishal","non-dropping-particle":"","parse-names":false,"suffix":""},{"dropping-particle":"","family":"Cheville","given":"John","non-dropping-particle":"","parse-names":false,"suffix":""},{"dropping-particle":"","family":"Copland","given":"John A.","non-dropping-particle":"","parse-names":false,"suffix":""},{"dropping-particle":"","family":"Farnell","given":"Michael","non-dropping-particle":"","parse-names":false,"suffix":""},{"dropping-particle":"","family":"Flotte","given":"Thomas","non-dropping-particle":"","parse-names":false,"suffix":""},{"dropping-particle":"","family":"Giama","given":"Nasra","non-dropping-particle":"","parse-names":false,"suffix":""},{"dropping-particle":"","family":"Ho","given":"Thai","non-dropping-particle":"","parse-names":false,"suffix":""},{"dropping-particle":"","family":"Kendrick","given":"Michael","non-dropping-particle":"","parse-names":false,"suffix":""},{"dropping-particle":"","family":"Kocher","given":"Jean Pierre","non-dropping-particle":"","parse-names":false,"suffix":""},{"dropping-particle":"","family":"Kopp","given":"Karla","non-dropping-particle":"","parse-names":false,"suffix":""},{"dropping-particle":"","family":"Moser","given":"Catherine","non-dropping-particle":"","parse-names":false,"suffix":""},{"dropping-particle":"","family":"Nagorney","given":"David","non-dropping-particle":"","parse-names":false,"suffix":""},{"dropping-particle":"","family":"O'Brien","given":"Daniel","non-dropping-particle":"","parse-names":false,"suffix":""},{"dropping-particle":"","family":"O'Neill","given":"Brian Patrick","non-dropping-particle":"","parse-names":false,"suffix":""},{"dropping-particle":"","family":"Patel","given":"Tushar","non-dropping-particle":"","parse-names":false,"suffix":""},{"dropping-particle":"","family":"Petersen","given":"Gloria","non-dropping-particle":"","parse-names":false,"suffix":""},{"dropping-particle":"","family":"Que","given":"Florencia","non-dropping-particle":"","parse-names":false,"suffix":""},{"dropping-particle":"","family":"Rivera","given":"Michael","non-dropping-particle":"","parse-names":false,"suffix":""},{"dropping-particle":"","family":"Roberts","given":"Lewis","non-dropping-particle":"","parse-names":false,"suffix":""},{"dropping-particle":"","family":"Smallridge","given":"Robert","non-dropping-particle":"","parse-names":false,"suffix":""},{"dropping-particle":"","family":"Smyrk","given":"Thomas","non-dropping-particle":"","parse-names":false,"suffix":""},{"dropping-particle":"","family":"Stanton","given":"Melissa","non-dropping-particle":"","parse-names":false,"suffix":""},{"dropping-particle":"","family":"Thompson","given":"R. Houston","non-dropping-particle":"","parse-names":false,"suffix":""},{"dropping-particle":"","family":"Torbenson","given":"Michael","non-dropping-particle":"","parse-names":false,"suffix":""},{"dropping-particle":"","family":"Yang","given":"Ju Dong","non-dropping-particle":"","parse-names":false,"suffix":""},{"dropping-particle":"","family":"Zhang","given":"Lizhi","non-dropping-particle":"","parse-names":false,"suffix":""},{"dropping-particle":"","family":"Brimo","given":"Fadi","non-dropping-particle":"","parse-names":false,"suffix":""},{"dropping-particle":"","family":"Ajani","given":"Jaffer A.","non-dropping-particle":"","parse-names":false,"suffix":""},{"dropping-particle":"","family":"Angulo Gonzalez","given":"Ana Maria","non-dropping-particle":"","parse-names":false,"suffix":""},{"dropping-particle":"","family":"Behrens","given":"Carmen","non-dropping-particle":"","parse-names":false,"suffix":""},{"dropping-particle":"","family":"Bondaruk","given":"Jolanta","non-dropping-particle":"","parse-names":false,"suffix":""},{"dropping-particle":"","family":"Broaddus","given":"Russell","non-dropping-particle":"","parse-names":false,"suffix":""},{"dropping-particle":"","family":"Czerniak","given":"Bogdan","non-dropping-particle":"","parse-names":false,"suffix":""},{"dropping-particle":"","family":"Esmaeli","given":"Bita","non-dropping-particle":"","parse-names":false,"suffix":""},{"dropping-particle":"","family":"Fujimoto","given":"Junya","non-dropping-particle":"","parse-names":false,"suffix":""},{"dropping-particle":"","family":"Gershenwald","given":"Jeffrey","non-dropping-particle":"","parse-names":false,"suffix":""},{"dropping-particle":"","family":"Guo","given":"Charles","non-dropping-particle":"","parse-names":false,"suffix":""},{"dropping-particle":"","family":"Logothetis","given":"Christopher","non-dropping-particle":"","parse-names":false,"suffix":""},{"dropping-particle":"","family":"Meric-Bernstam","given":"Funda","non-dropping-particle":"","parse-names":false,"suffix":""},{"dropping-particle":"","family":"Moran","given":"Cesar","non-dropping-particle":"","parse-names":false,"suffix":""},{"dropping-particle":"","family":"Ramondetta","given":"Lois","non-dropping-particle":"","parse-names":false,"suffix":""},{"dropping-particle":"","family":"Rice","given":"David","non-dropping-particle":"","parse-names":false,"suffix":""},{"dropping-particle":"","family":"Sood","given":"Anil","non-dropping-particle":"","parse-names":false,"suffix":""},{"dropping-particle":"","family":"Tamboli","given":"Pheroze","non-dropping-particle":"","parse-names":false,"suffix":""},{"dropping-particle":"","family":"Thompson","given":"Timothy","non-dropping-particle":"","parse-names":false,"suffix":""},{"dropping-particle":"","family":"Troncoso","given":"Patricia","non-dropping-particle":"","parse-names":false,"suffix":""},{"dropping-particle":"","family":"Tsao","given":"Anne","non-dropping-particle":"","parse-names":false,"suffix":""},{"dropping-particle":"","family":"Wistuba","given":"Ignacio","non-dropping-particle":"","parse-names":false,"suffix":""},{"dropping-particle":"","family":"Carter","given":"Candace","non-dropping-particle":"","parse-names":false,"suffix":""},{"dropping-particle":"","family":"Haydu","given":"Lauren","non-dropping-particle":"","parse-names":false,"suffix":""},{"dropping-particle":"","family":"Hersey","given":"Peter","non-dropping-particle":"","parse-names":false,"suffix":""},{"dropping-particle":"","family":"Jakrot","given":"Valerie","non-dropping-particle":"","parse-names":false,"suffix":""},{"dropping-particle":"","family":"Kakavand","given":"Hojabr","non-dropping-particle":"","parse-names":false,"suffix":""},{"dropping-particle":"","family":"Kefford","given":"Richard","non-dropping-particle":"","parse-names":false,"suffix":""},{"dropping-particle":"","family":"Lee","given":"Kenneth","non-dropping-particle":"","parse-names":false,"suffix":""},{"dropping-particle":"","family":"Long","given":"Georgina","non-dropping-particle":"","parse-names":false,"suffix":""},{"dropping-particle":"","family":"Mann","given":"Graham","non-dropping-particle":"","parse-names":false,"suffix":""},{"dropping-particle":"","family":"Quinn","given":"Michael","non-dropping-particle":"","parse-names":false,"suffix":""},{"dropping-particle":"","family":"Saw","given":"Robyn","non-dropping-particle":"","parse-names":false,"suffix":""},{"dropping-particle":"","family":"Scolyer","given":"Richard","non-dropping-particle":"","parse-names":false,"suffix":""},{"dropping-particle":"","family":"Shannon","given":"Kerwin","non-dropping-particle":"","parse-names":false,"suffix":""},{"dropping-particle":"","family":"Spillane","given":"Andrew","non-dropping-particle":"","parse-names":false,"suffix":""},{"dropping-particle":"","family":"Stretch","given":"Jonathan","non-dropping-particle":"","parse-names":false,"suffix":""},{"dropping-particle":"","family":"Synott","given":"Maria","non-dropping-particle":"","parse-names":false,"suffix":""},{"dropping-particle":"","family":"Thompson","given":"John","non-dropping-particle":"","parse-names":false,"suffix":""},{"dropping-particle":"","family":"Wilmott","given":"James","non-dropping-particle":"","parse-names":false,"suffix":""},{"dropping-particle":"","family":"Al-Ahmadie","given":"Hikmat","non-dropping-particle":"","parse-names":false,"suffix":""},{"dropping-particle":"","family":"Chan","given":"Timothy A.","non-dropping-particle":"","parse-names":false,"suffix":""},{"dropping-particle":"","family":"Ghossein","given":"Ronald","non-dropping-particle":"","parse-names":false,"suffix":""},{"dropping-particle":"","family":"Gopalan","given":"Anuradha","non-dropping-particle":"","parse-names":false,"suffix":""},{"dropping-particle":"","family":"Levine","given":"Douglas A.","non-dropping-particle":"","parse-names":false,"suffix":""},{"dropping-particle":"","family":"Reuter","given":"Victor","non-dropping-particle":"","parse-names":false,"suffix":""},{"dropping-particle":"","family":"Singer","given":"Samuel","non-dropping-particle":"","parse-names":false,"suffix":""},{"dropping-particle":"","family":"Singh","given":"Bhuvanesh","non-dropping-particle":"","parse-names":false,"suffix":""},{"dropping-particle":"","family":"Tien","given":"Nguyen Viet","non-dropping-particle":"","parse-names":false,"suffix":""},{"dropping-particle":"","family":"Broudy","given":"Thomas","non-dropping-particle":"","parse-names":false,"suffix":""},{"dropping-particle":"","family":"Mirsaidi","given":"Cyrus","non-dropping-particle":"","parse-names":false,"suffix":""},{"dropping-particle":"","family":"Nair","given":"Praveen","non-dropping-particle":"","parse-names":false,"suffix":""},{"dropping-particle":"","family":"Drwiega","given":"Paul","non-dropping-particle":"","parse-names":false,"suffix":""},{"dropping-particle":"","family":"Miller","given":"Judy","non-dropping-particle":"","parse-names":false,"suffix":""},{"dropping-particle":"","family":"Smith","given":"Jennifer","non-dropping-particle":"","parse-names":false,"suffix":""},{"dropping-particle":"","family":"Zaren","given":"Howard","non-dropping-particle":"","parse-names":false,"suffix":""},{"dropping-particle":"","family":"Park","given":"Joong Won","non-dropping-particle":"","parse-names":false,"suffix":""},{"dropping-particle":"","family":"Hung","given":"Nguyen Phi","non-dropping-particle":"","parse-names":false,"suffix":""},{"dropping-particle":"","family":"Kebebew","given":"Electron","non-dropping-particle":"","parse-names":false,"suffix":""},{"dropping-particle":"","family":"Linehan","given":"W. Marston","non-dropping-particle":"","parse-names":false,"suffix":""},{"dropping-particle":"","family":"Metwalli","given":"Adam R.","non-dropping-particle":"","parse-names":false,"suffix":""},{"dropping-particle":"","family":"Pacak","given":"Karel","non-dropping-particle":"","parse-names":false,"suffix":""},{"dropping-particle":"","family":"Pinto","given":"Peter A.","non-dropping-particle":"","parse-names":false,"suffix":""},{"dropping-particle":"","family":"Schiffman","given":"Mark","non-dropping-particle":"","parse-names":false,"suffix":""},{"dropping-particle":"","family":"Schmidt","given":"Laura S.","non-dropping-particle":"","parse-names":false,"suffix":""},{"dropping-particle":"","family":"Vocke","given":"Cathy D.","non-dropping-particle":"","parse-names":false,"suffix":""},{"dropping-particle":"","family":"Wentzensen","given":"Nicolas","non-dropping-particle":"","parse-names":false,"suffix":""},{"dropping-particle":"","family":"Worrell","given":"Robert","non-dropping-particle":"","parse-names":false,"suffix":""},{"dropping-particle":"","family":"Yang","given":"Hannah","non-dropping-particle":"","parse-names":false,"suffix":""},{"dropping-particle":"","family":"Moncrieff","given":"Marc","non-dropping-particle":"","parse-names":false,"suffix":""},{"dropping-particle":"","family":"Goparaju","given":"Chandra","non-dropping-particle":"","parse-names":false,"suffix":""},{"dropping-particle":"","family":"Melamed","given":"Jonathan","non-dropping-particle":"","parse-names":false,"suffix":""},{"dropping-particle":"","family":"Pass","given":"Harvey","non-dropping-particle":"","parse-names":false,"suffix":""},{"dropping-particle":"","family":"Botnariuc","given":"Natalia","non-dropping-particle":"","parse-names":false,"suffix":""},{"dropping-particle":"","family":"Caraman","given":"Irina","non-dropping-particle":"","parse-names":false,"suffix":""},{"dropping-particle":"","family":"Cernat","given":"Mircea","non-dropping-particle":"","parse-names":false,"suffix":""},{"dropping-particle":"","family":"Chemencedji","given":"Inga","non-dropping-particle":"","parse-names":false,"suffix":""},{"dropping-particle":"","family":"Clipca","given":"Adrian","non-dropping-particle":"","parse-names":false,"suffix":""},{"dropping-particle":"","family":"Doruc","given":"Serghei","non-dropping-particle":"","parse-names":false,"suffix":""},{"dropping-particle":"","family":"Gorincioi","given":"Ghenadie","non-dropping-particle":"","parse-names":false,"suffix":""},{"dropping-particle":"","family":"Mura","given":"Sergiu","non-dropping-particle":"","parse-names":false,"suffix":""},{"dropping-particle":"","family":"Pirtac","given":"Maria","non-dropping-particle":"","parse-names":false,"suffix":""},{"dropping-particle":"","family":"Stancul","given":"Irina","non-dropping-particle":"","parse-names":false,"suffix":""},{"dropping-particle":"","family":"Tcaciuc","given":"Diana","non-dropping-particle":"","parse-names":false,"suffix":""},{"dropping-particle":"","family":"Albert","given":"Monique","non-dropping-particle":"","parse-names":false,"suffix":""},{"dropping-particle":"","family":"Alexopoulou","given":"Iakovina","non-dropping-particle":"","parse-names":false,"suffix":""},{"dropping-particle":"","family":"Arnaout","given":"Angel","non-dropping-particle":"","parse-names":false,"suffix":""},{"dropping-particle":"","family":"Bartlett","given":"John","non-dropping-particle":"","parse-names":false,"suffix":""},{"dropping-particle":"","family":"Engel","given":"Jay","non-dropping-particle":"","parse-names":false,"suffix":""},{"dropping-particle":"","family":"Gilbert","given":"Sebastien","non-dropping-particle":"","parse-names":false,"suffix":""},{"dropping-particle":"","family":"Parfitt","given":"Jeremy","non-dropping-particle":"","parse-names":false,"suffix":""},{"dropping-particle":"","family":"Sekhon","given":"Harman","non-dropping-particle":"","parse-names":false,"suffix":""},{"dropping-particle":"","family":"Thomas","given":"George","non-dropping-particle":"","parse-names":false,"suffix":""},{"dropping-particle":"","family":"Rassl","given":"Doris M.","non-dropping-particle":"","parse-names":false,"suffix":""},{"dropping-particle":"","family":"Rintoul","given":"Robert C.","non-dropping-particle":"","parse-names":false,"suffix":""},{"dropping-particle":"","family":"Bifulco","given":"Carlo","non-dropping-particle":"","parse-names":false,"suffix":""},{"dropping-particle":"","family":"Tamakawa","given":"Raina","non-dropping-particle":"","parse-names":false,"suffix":""},{"dropping-particle":"","family":"Urba","given":"Walter","non-dropping-particle":"","parse-names":false,"suffix":""},{"dropping-particle":"","family":"Hayward","given":"Nicholas","non-dropping-particle":"","parse-names":false,"suffix":""},{"dropping-particle":"","family":"Timmers","given":"Henri","non-dropping-particle":"","parse-names":false,"suffix":""},{"dropping-particle":"","family":"Antenucci","given":"Anna","non-dropping-particle":"","parse-names":false,"suffix":""},{"dropping-particle":"","family":"Facciolo","given":"Francesco","non-dropping-particle":"","parse-names":false,"suffix":""},{"dropping-particle":"","family":"Grazi","given":"Gianluca","non-dropping-particle":"","parse-names":false,"suffix":""},{"dropping-particle":"","family":"Marino","given":"Mirella","non-dropping-particle":"","parse-names":false,"suffix":""},{"dropping-particle":"","family":"Merola","given":"Roberta","non-dropping-particle":"","parse-names":false,"suffix":""},{"dropping-particle":"","family":"Krijger","given":"Ronald","non-dropping-particle":"de","parse-names":false,"suffix":""},{"dropping-particle":"","family":"Gimenez-Roqueplo","given":"Anne Paule","non-dropping-particle":"","parse-names":false,"suffix":""},{"dropping-particle":"","family":"Piché","given":"Alain","non-dropping-particle":"","parse-names":false,"suffix":""},{"dropping-particle":"","family":"Chevalier","given":"Simone","non-dropping-particle":"","parse-names":false,"suffix":""},{"dropping-particle":"","family":"McKercher","given":"Ginette","non-dropping-particle":"","parse-names":false,"suffix":""},{"dropping-particle":"","family":"Birsoy","given":"Kivanc","non-dropping-particle":"","parse-names":false,"suffix":""},{"dropping-particle":"","family":"Barnett","given":"Gene","non-dropping-particle":"","parse-names":false,"suffix":""},{"dropping-particle":"","family":"Brewer","given":"Cathy","non-dropping-particle":"","parse-names":false,"suffix":""},{"dropping-particle":"","family":"Farver","given":"Carol","non-dropping-particle":"","parse-names":false,"suffix":""},{"dropping-particle":"","family":"Naska","given":"Theresa","non-dropping-particle":"","parse-names":false,"suffix":""},{"dropping-particle":"","family":"Pennell","given":"Nathan A.","non-dropping-particle":"","parse-names":false,"suffix":""},{"dropping-particle":"","family":"Raymond","given":"Daniel","non-dropping-particle":"","parse-names":false,"suffix":""},{"dropping-particle":"","family":"Schilero","given":"Cathy","non-dropping-particle":"","parse-names":false,"suffix":""},{"dropping-particle":"","family":"Smolenski","given":"Kathy","non-dropping-particle":"","parse-names":false,"suffix":""},{"dropping-particle":"","family":"Williams","given":"Felicia","non-dropping-particle":"","parse-names":false,"suffix":""},{"dropping-particle":"","family":"Morrison","given":"Carl","non-dropping-particle":"","parse-names":false,"suffix":""},{"dropping-particle":"","family":"Borgia","given":"Jeffrey A.","non-dropping-particle":"","parse-names":false,"suffix":""},{"dropping-particle":"","family":"Liptay","given":"Michael J.","non-dropping-particle":"","parse-names":false,"suffix":""},{"dropping-particle":"","family":"Pool","given":"Mark","non-dropping-particle":"","parse-names":false,"suffix":""},{"dropping-particle":"","family":"Seder","given":"Christopher W.","non-dropping-particle":"","parse-names":false,"suffix":""},{"dropping-particle":"","family":"Junker","given":"Kerstin","non-dropping-particle":"","parse-names":false,"suffix":""},{"dropping-particle":"","family":"Omberg","given":"Larsson","non-dropping-particle":"","parse-names":false,"suffix":""},{"dropping-particle":"","family":"Dinkin","given":"Mikhail","non-dropping-particle":"","parse-names":false,"suffix":""},{"dropping-particle":"","family":"Manikhas","given":"George","non-dropping-particle":"","parse-names":false,"suffix":""},{"dropping-particle":"","family":"Alvaro","given":"Domenico","non-dropping-particle":"","parse-names":false,"suffix":""},{"dropping-particle":"","family":"Bragazzi","given":"Maria Consiglia","non-dropping-particle":"","parse-names":false,"suffix":""},{"dropping-particle":"","family":"Cardinale","given":"Vincenzo","non-dropping-particle":"","parse-names":false,"suffix":""},{"dropping-particle":"","family":"Carpino","given":"Guido","non-dropping-particle":"","parse-names":false,"suffix":""},{"dropping-particle":"","family":"Gaudio","given":"Eugenio","non-dropping-particle":"","parse-names":false,"suffix":""},{"dropping-particle":"","family":"Chesla","given":"David","non-dropping-particle":"","parse-names":false,"suffix":""},{"dropping-particle":"","family":"Cottingham","given":"Sandra","non-dropping-particle":"","parse-names":false,"suffix":""},{"dropping-particle":"","family":"Dubina","given":"Michael","non-dropping-particle":"","parse-names":false,"suffix":""},{"dropping-particle":"","family":"Moiseenko","given":"Fedor","non-dropping-particle":"","parse-names":false,"suffix":""},{"dropping-particle":"","family":"Dhanasekaran","given":"Renumathy","non-dropping-particle":"","parse-names":false,"suffix":""},{"dropping-particle":"","family":"Becker","given":"Karl Friedrich","non-dropping-particle":"","parse-names":false,"suffix":""},{"dropping-particle":"","family":"Janssen","given":"Klaus Peter","non-dropping-particle":"","parse-names":false,"suffix":""},{"dropping-particle":"","family":"Slotta-Huspenina","given":"Julia","non-dropping-particle":"","parse-names":false,"suffix":""},{"dropping-particle":"","family":"Abdel-Rahman","given":"Mohamed H.","non-dropping-particle":"","parse-names":false,"suffix":""},{"dropping-particle":"","family":"Aziz","given":"Dina","non-dropping-particle":"","parse-names":false,"suffix":""},{"dropping-particle":"","family":"Bell","given":"Sue","non-dropping-particle":"","parse-names":false,"suffix":""},{"dropping-particle":"","family":"Cebulla","given":"Colleen M.","non-dropping-particle":"","parse-names":false,"suffix":""},{"dropping-particle":"","family":"Davis","given":"Amy","non-dropping-particle":"","parse-names":false,"suffix":""},{"dropping-particle":"","family":"Duell","given":"Rebecca","non-dropping-particle":"","parse-names":false,"suffix":""},{"dropping-particle":"","family":"Elder","given":"J. Bradley","non-dropping-particle":"","parse-names":false,"suffix":""},{"dropping-particle":"","family":"Hilty","given":"Joe","non-dropping-particle":"","parse-names":false,"suffix":""},{"dropping-particle":"","family":"Kumar","given":"Bahavna","non-dropping-particle":"","parse-names":false,"suffix":""},{"dropping-particle":"","family":"Lang","given":"James","non-dropping-particle":"","parse-names":false,"suffix":""},{"dropping-particle":"","family":"Lehman","given":"Norman L.","non-dropping-particle":"","parse-names":false,"suffix":""},{"dropping-particle":"","family":"Mandt","given":"Randy","non-dropping-particle":"","parse-names":false,"suffix":""},{"dropping-particle":"","family":"Nguyen","given":"Phuong","non-dropping-particle":"","parse-names":false,"suffix":""},{"dropping-particle":"","family":"Pilarski","given":"Robert","non-dropping-particle":"","parse-names":false,"suffix":""},{"dropping-particle":"","family":"Rai","given":"Karan","non-dropping-particle":"","parse-names":false,"suffix":""},{"dropping-particle":"","family":"Schoenfield","given":"Lynn","non-dropping-particle":"","parse-names":false,"suffix":""},{"dropping-particle":"","family":"Senecal","given":"Kelly","non-dropping-particle":"","parse-names":false,"suffix":""},{"dropping-particle":"","family":"Wakely","given":"Paul","non-dropping-particle":"","parse-names":false,"suffix":""},{"dropping-particle":"","family":"Hansen","given":"Paul","non-dropping-particle":"","parse-names":false,"suffix":""},{"dropping-particle":"","family":"Lechan","given":"Ronald","non-dropping-particle":"","parse-names":false,"suffix":""},{"dropping-particle":"","family":"Powers","given":"James","non-dropping-particle":"","parse-names":false,"suffix":""},{"dropping-particle":"","family":"Tischler","given":"Arthur","non-dropping-particle":"","parse-names":false,"suffix":""},{"dropping-particle":"","family":"Grizzle","given":"William E.","non-dropping-particle":"","parse-names":false,"suffix":""},{"dropping-particle":"","family":"Sexton","given":"Katherine C.","non-dropping-particle":"","parse-names":false,"suffix":""},{"dropping-particle":"","family":"Kastl","given":"Alison","non-dropping-particle":"","parse-names":false,"suffix":""},{"dropping-particle":"","family":"Henderson","given":"Joel","non-dropping-particle":"","parse-names":false,"suffix":""},{"dropping-particle":"","family":"Porten","given":"Sima","non-dropping-particle":"","parse-names":false,"suffix":""},{"dropping-particle":"","family":"Waldmann","given":"Jens","non-dropping-particle":"","parse-names":false,"suffix":""},{"dropping-particle":"","family":"Fassnacht","given":"Martin","non-dropping-particle":"","parse-names":false,"suffix":""},{"dropping-particle":"","family":"Asa","given":"Sylvia L.","non-dropping-particle":"","parse-names":false,"suffix":""},{"dropping-particle":"","family":"Schadendorf","given":"Dirk","non-dropping-particle":"","parse-names":false,"suffix":""},{"dropping-particle":"","family":"Couce","given":"Marta","non-dropping-particle":"","parse-names":false,"suffix":""},{"dropping-particle":"","family":"Graefen","given":"Markus","non-dropping-particle":"","parse-names":false,"suffix":""},{"dropping-particle":"","family":"Huland","given":"Hartwig","non-dropping-particle":"","parse-names":false,"suffix":""},{"dropping-particle":"","family":"Sauter","given":"Guido","non-dropping-particle":"","parse-names":false,"suffix":""},{"dropping-particle":"","family":"Schlomm","given":"Thorsten","non-dropping-particle":"","parse-names":false,"suffix":""},{"dropping-particle":"","family":"Simon","given":"Ronald","non-dropping-particle":"","parse-names":false,"suffix":""},{"dropping-particle":"","family":"Tennstedt","given":"Pierre","non-dropping-particle":"","parse-names":false,"suffix":""},{"dropping-particle":"","family":"Olabode","given":"Oluwole","non-dropping-particle":"","parse-names":false,"suffix":""},{"dropping-particle":"","family":"Nelson","given":"Mark","non-dropping-particle":"","parse-names":false,"suffix":""},{"dropping-particle":"","family":"Bathe","given":"Oliver","non-dropping-particle":"","parse-names":false,"suffix":""},{"dropping-particle":"","family":"Carroll","given":"Peter R.","non-dropping-particle":"","parse-names":false,"suffix":""},{"dropping-particle":"","family":"Chan","given":"June M.","non-dropping-particle":"","parse-names":false,"suffix":""},{"dropping-particle":"","family":"Disaia","given":"Philip","non-dropping-particle":"","parse-names":false,"suffix":""},{"dropping-particle":"","family":"Glenn","given":"Pat","non-dropping-particle":"","parse-names":false,"suffix":""},{"dropping-particle":"","family":"Kelley","given":"Robin K.","non-dropping-particle":"","parse-names":false,"suffix":""},{"dropping-particle":"","family":"Landen","given":"Charles N.","non-dropping-particle":"","parse-names":false,"suffix":""},{"dropping-particle":"","family":"Phillips","given":"Joanna","non-dropping-particle":"","parse-names":false,"suffix":""},{"dropping-particle":"","family":"Prados","given":"Michael","non-dropping-particle":"","parse-names":false,"suffix":""},{"dropping-particle":"","family":"Simko","given":"Jeffry","non-dropping-particle":"","parse-names":false,"suffix":""},{"dropping-particle":"","family":"Smith-McCune","given":"Karen","non-dropping-particle":"","parse-names":false,"suffix":""},{"dropping-particle":"","family":"VandenBerg","given":"Scott","non-dropping-particle":"","parse-names":false,"suffix":""},{"dropping-particle":"","family":"Roggin","given":"Kevin","non-dropping-particle":"","parse-names":false,"suffix":""},{"dropping-particle":"","family":"Fehrenbach","given":"Ashley","non-dropping-particle":"","parse-names":false,"suffix":""},{"dropping-particle":"","family":"Kendler","given":"Ady","non-dropping-particle":"","parse-names":false,"suffix":""},{"dropping-particle":"","family":"Sifri","given":"Suzanne","non-dropping-particle":"","parse-names":false,"suffix":""},{"dropping-particle":"","family":"Steele","given":"Ruth","non-dropping-particle":"","parse-names":false,"suffix":""},{"dropping-particle":"","family":"Jimeno","given":"Antonio","non-dropping-particle":"","parse-names":false,"suffix":""},{"dropping-particle":"","family":"Carey","given":"Francis","non-dropping-particle":"","parse-names":false,"suffix":""},{"dropping-particle":"","family":"Forgie","given":"Ian","non-dropping-particle":"","parse-names":false,"suffix":""},{"dropping-particle":"","family":"Mannelli","given":"Massimo","non-dropping-particle":"","parse-names":false,"suffix":""},{"dropping-particle":"","family":"Carney","given":"Michael","non-dropping-particle":"","parse-names":false,"suffix":""},{"dropping-particle":"","family":"Hernandez","given":"Brenda","non-dropping-particle":"","parse-names":false,"suffix":""},{"dropping-particle":"","family":"Campos","given":"Benito","non-dropping-particle":"","parse-names":false,"suffix":""},{"dropping-particle":"","family":"Herold-Mende","given":"Christel","non-dropping-particle":"","parse-names":false,"suffix":""},{"dropping-particle":"","family":"Jungk","given":"Christin","non-dropping-particle":"","parse-names":false,"suffix":""},{"dropping-particle":"","family":"Unterberg","given":"Andreas","non-dropping-particle":"","parse-names":false,"suffix":""},{"dropping-particle":"","family":"Deimling","given":"Andreas","non-dropping-particle":"von","parse-names":false,"suffix":""},{"dropping-particle":"","family":"Bossler","given":"Aaron","non-dropping-particle":"","parse-names":false,"suffix":""},{"dropping-particle":"","family":"Galbraith","given":"Joseph","non-dropping-particle":"","parse-names":false,"suffix":""},{"dropping-particle":"","family":"Jacobus","given":"Laura","non-dropping-particle":"","parse-names":false,"suffix":""},{"dropping-particle":"","family":"Knudson","given":"Michael","non-dropping-particle":"","parse-names":false,"suffix":""},{"dropping-particle":"","family":"Knutson","given":"Tina","non-dropping-particle":"","parse-names":false,"suffix":""},{"dropping-particle":"","family":"Ma","given":"Deqin","non-dropping-particle":"","parse-names":false,"suffix":""},{"dropping-particle":"","family":"Milhem","given":"Mohammed","non-dropping-particle":"","parse-names":false,"suffix":""},{"dropping-particle":"","family":"Sigmund","given":"Rita","non-dropping-particle":"","parse-names":false,"suffix":""},{"dropping-particle":"","family":"Godwin","given":"Andrew K.","non-dropping-particle":"","parse-names":false,"suffix":""},{"dropping-particle":"","family":"Madan","given":"Rashna","non-dropping-particle":"","parse-names":false,"suffix":""},{"dropping-particle":"","family":"Rosenthal","given":"Howard G.","non-dropping-particle":"","parse-names":false,"suffix":""},{"dropping-particle":"","family":"Adebamowo","given":"Clement","non-dropping-particle":"","parse-names":false,"suffix":""},{"dropping-particle":"","family":"Adebamowo","given":"Sally N.","non-dropping-particle":"","parse-names":false,"suffix":""},{"dropping-particle":"","family":"Boussioutas","given":"Alex","non-dropping-particle":"","parse-names":false,"suffix":""},{"dropping-particle":"","family":"Beer","given":"David","non-dropping-particle":"","parse-names":false,"suffix":""},{"dropping-particle":"","family":"Giordano","given":"Thomas","non-dropping-particle":"","parse-names":false,"suffix":""},{"dropping-particle":"","family":"Mes-Masson","given":"Anne Marie","non-dropping-particle":"","parse-names":false,"suffix":""},{"dropping-particle":"","family":"Saad","given":"Fred","non-dropping-particle":"","parse-names":false,"suffix":""},{"dropping-particle":"","family":"Bocklage","given":"Therese","non-dropping-particle":"","parse-names":false,"suffix":""},{"dropping-particle":"","family":"Landrum","given":"Lisa","non-dropping-particle":"","parse-names":false,"suffix":""},{"dropping-particle":"","family":"Mannel","given":"Robert","non-dropping-particle":"","parse-names":false,"suffix":""},{"dropping-particle":"","family":"Moore","given":"Kathleen","non-dropping-particle":"","parse-names":false,"suffix":""},{"dropping-particle":"","family":"Moxley","given":"Katherine","non-dropping-particle":"","parse-names":false,"suffix":""},{"dropping-particle":"","family":"Postier","given":"Russel","non-dropping-particle":"","parse-names":false,"suffix":""},{"dropping-particle":"","family":"Walker","given":"Joan","non-dropping-particle":"","parse-names":false,"suffix":""},{"dropping-particle":"","family":"Zuna","given":"Rosemary","non-dropping-particle":"","parse-names":false,"suffix":""},{"dropping-particle":"","family":"Feldman","given":"Michael","non-dropping-particle":"","parse-names":false,"suffix":""},{"dropping-particle":"","family":"Valdivieso","given":"Federico","non-dropping-particle":"","parse-names":false,"suffix":""},{"dropping-particle":"","family":"Dhir","given":"Rajiv","non-dropping-particle":"","parse-names":false,"suffix":""},{"dropping-particle":"","family":"Luketich","given":"James","non-dropping-particle":"","parse-names":false,"suffix":""},{"dropping-particle":"","family":"Mora Pinero","given":"Edna M.","non-dropping-particle":"","parse-names":false,"suffix":""},{"dropping-particle":"","family":"Quintero-Aguilo","given":"Mario","non-dropping-particle":"","parse-names":false,"suffix":""},{"dropping-particle":"","family":"Carlotti","given":"Carlos Gilberto","non-dropping-particle":"","parse-names":false,"suffix":""},{"dropping-particle":"","family":"Santos","given":"Jose Sebastião","non-dropping-particle":"Dos","parse-names":false,"suffix":""},{"dropping-particle":"","family":"Kemp","given":"Rafael","non-dropping-particle":"","parse-names":false,"suffix":""},{"dropping-particle":"","family":"Sankarankuty","given":"Ajith","non-dropping-particle":"","parse-names":false,"suffix":""},{"dropping-particle":"","family":"Tirapelli","given":"Daniela","non-dropping-particle":"","parse-names":false,"suffix":""},{"dropping-particle":"","family":"Catto","given":"James","non-dropping-particle":"","parse-names":false,"suffix":""},{"dropping-particle":"","family":"Agnew","given":"Kathy","non-dropping-particle":"","parse-names":false,"suffix":""},{"dropping-particle":"","family":"Swisher","given":"Elizabeth","non-dropping-particle":"","parse-names":false,"suffix":""},{"dropping-particle":"","family":"Creaney","given":"Jenette","non-dropping-particle":"","parse-names":false,"suffix":""},{"dropping-particle":"","family":"Robinson","given":"Bruce","non-dropping-particle":"","parse-names":false,"suffix":""},{"dropping-particle":"","family":"Shelley","given":"Carl Simon","non-dropping-particle":"","parse-names":false,"suffix":""},{"dropping-particle":"","family":"Godwin","given":"Eryn M.","non-dropping-particle":"","parse-names":false,"suffix":""},{"dropping-particle":"","family":"Kendall","given":"Sara","non-dropping-particle":"","parse-names":false,"suffix":""},{"dropping-particle":"","family":"Shipman","given":"Cassaundra","non-dropping-particle":"","parse-names":false,"suffix":""},{"dropping-particle":"","family":"Bradford","given":"Carol","non-dropping-particle":"","parse-names":false,"suffix":""},{"dropping-particle":"","family":"Carey","given":"Thomas","non-dropping-particle":"","parse-names":false,"suffix":""},{"dropping-particle":"","family":"Haddad","given":"Andrea","non-dropping-particle":"","parse-names":false,"suffix":""},{"dropping-particle":"","family":"Moyer","given":"Jeffey","non-dropping-particle":"","parse-names":false,"suffix":""},{"dropping-particle":"","family":"Peterson","given":"Lisa","non-dropping-particle":"","parse-names":false,"suffix":""},{"dropping-particle":"","family":"Prince","given":"Mark","non-dropping-particle":"","parse-names":false,"suffix":""},{"dropping-particle":"","family":"Rozek","given":"Laura","non-dropping-particle":"","parse-names":false,"suffix":""},{"dropping-particle":"","family":"Wolf","given":"Gregory","non-dropping-particle":"","parse-names":false,"suffix":""},{"dropping-particle":"","family":"Bowman","given":"Rayleen","non-dropping-particle":"","parse-names":false,"suffix":""},{"dropping-particle":"","family":"Fong","given":"Kwun M.","non-dropping-particle":"","parse-names":false,"suffix":""},{"dropping-particle":"","family":"Yang","given":"Ian","non-dropping-particle":"","parse-names":false,"suffix":""},{"dropping-particle":"","family":"Korst","given":"Robert","non-dropping-particle":"","parse-names":false,"suffix":""},{"dropping-particle":"","family":"Rathmell","given":"W. Kimryn","non-dropping-particle":"","parse-names":false,"suffix":""},{"dropping-particle":"","family":"Fantacone-Campbell","given":"J. Leigh","non-dropping-particle":"","parse-names":false,"suffix":""},{"dropping-particle":"","family":"Hooke","given":"Jeffrey A.","non-dropping-particle":"","parse-names":false,"suffix":""},{"dropping-particle":"","family":"Kovatich","given":"Albert J.","non-dropping-particle":"","parse-names":false,"suffix":""},{"dropping-particle":"","family":"Shriver","given":"Craig D.","non-dropping-particle":"","parse-names":false,"suffix":""},{"dropping-particle":"","family":"DiPersio","given":"John","non-dropping-particle":"","parse-names":false,"suffix":""},{"dropping-particle":"","family":"Drake","given":"Bettina","non-dropping-particle":"","parse-names":false,"suffix":""},{"dropping-particle":"","family":"Govindan","given":"Ramaswamy","non-dropping-particle":"","parse-names":false,"suffix":""},{"dropping-particle":"","family":"Heath","given":"Sharon","non-dropping-particle":"","parse-names":false,"suffix":""},{"dropping-particle":"","family":"Ley","given":"Timothy","non-dropping-particle":"","parse-names":false,"suffix":""},{"dropping-particle":"","family":"Tine","given":"Brian","non-dropping-particle":"Van","parse-names":false,"suffix":""},{"dropping-particle":"","family":"Westervelt","given":"Peter","non-dropping-particle":"","parse-names":false,"suffix":""},{"dropping-particle":"","family":"Rubin","given":"Mark A.","non-dropping-particle":"","parse-names":false,"suffix":""},{"dropping-particle":"Il","family":"Lee","given":"Jung","non-dropping-particle":"","parse-names":false,"suffix":""},{"dropping-particle":"","family":"Aredes","given":"Natália D.","non-dropping-particle":"","parse-names":false,"suffix":""},{"dropping-particle":"","family":"Mariamidze","given":"Armaz","non-dropping-particle":"","parse-names":false,"suffix":""},{"dropping-particle":"","family":"Hu","given":"Hai","non-dropping-particle":"","parse-names":false,"suffix":""}],"container-title":"Cell","id":"ITEM-1","issue":"2","issued":{"date-parts":[["2018"]]},"page":"400-416","title":"An Integrated TCGA Pan-Cancer Clinical Data Resource to Drive High-Quality Survival Outcome Analytics","type":"article-journal","volume":"173"},"uris":["http://www.mendeley.com/documents/?uuid=2a0ff4e6-081e-4f35-bbfa-19818b8ccbe1"]}],"mendeley":{"formattedCitation":"&lt;sup&gt;40&lt;/sup&gt;","plainTextFormattedCitation":"40","previouslyFormattedCitation":"&lt;sup&gt;40&lt;/sup&gt;"},"properties":{"noteIndex":0},"schema":"https://github.com/citation-style-language/schema/raw/master/csl-citation.json"}</w:instrText>
      </w:r>
      <w:r w:rsidRPr="005268C8">
        <w:rPr>
          <w:rFonts w:ascii="Arial" w:hAnsi="Arial" w:cs="Arial"/>
          <w:sz w:val="22"/>
          <w:szCs w:val="22"/>
        </w:rPr>
        <w:fldChar w:fldCharType="separate"/>
      </w:r>
      <w:r w:rsidR="003E01D3" w:rsidRPr="003E01D3">
        <w:rPr>
          <w:rFonts w:ascii="Arial" w:hAnsi="Arial" w:cs="Arial"/>
          <w:noProof/>
          <w:sz w:val="22"/>
          <w:szCs w:val="22"/>
          <w:vertAlign w:val="superscript"/>
        </w:rPr>
        <w:t>40</w:t>
      </w:r>
      <w:r w:rsidRPr="005268C8">
        <w:rPr>
          <w:rFonts w:ascii="Arial" w:hAnsi="Arial" w:cs="Arial"/>
          <w:sz w:val="22"/>
          <w:szCs w:val="22"/>
        </w:rPr>
        <w:fldChar w:fldCharType="end"/>
      </w:r>
      <w:del w:id="71" w:author="Borcherding, Nicholas (CCOM Student)" w:date="2020-11-02T13:22:00Z">
        <w:r w:rsidRPr="005268C8" w:rsidDel="003E01D3">
          <w:rPr>
            <w:rFonts w:ascii="Arial" w:hAnsi="Arial" w:cs="Arial"/>
            <w:sz w:val="22"/>
            <w:szCs w:val="22"/>
          </w:rPr>
          <w:delText>.</w:delText>
        </w:r>
      </w:del>
      <w:r w:rsidRPr="005268C8">
        <w:rPr>
          <w:rFonts w:ascii="Arial" w:hAnsi="Arial" w:cs="Arial"/>
          <w:sz w:val="22"/>
          <w:szCs w:val="22"/>
        </w:rPr>
        <w:t xml:space="preserve"> Gene signatures from subcluster analysis were generated by</w:t>
      </w:r>
      <w:r w:rsidR="005268C8" w:rsidRPr="005268C8">
        <w:rPr>
          <w:rFonts w:ascii="Arial" w:hAnsi="Arial" w:cs="Arial"/>
          <w:sz w:val="22"/>
          <w:szCs w:val="22"/>
        </w:rPr>
        <w:t xml:space="preserve"> comparing gene expression between clusters and</w:t>
      </w:r>
      <w:r w:rsidRPr="005268C8">
        <w:rPr>
          <w:rFonts w:ascii="Arial" w:hAnsi="Arial" w:cs="Arial"/>
          <w:sz w:val="22"/>
          <w:szCs w:val="22"/>
        </w:rPr>
        <w:t xml:space="preserve"> filtering differential gene expression results for genes with &gt; 0.5 log-fold change and 15% difference in cell expression. Training and testing sample cohorts were divided using the </w:t>
      </w:r>
      <w:r w:rsidRPr="005268C8">
        <w:rPr>
          <w:rFonts w:ascii="Arial" w:hAnsi="Arial" w:cs="Arial"/>
          <w:i/>
          <w:iCs/>
          <w:sz w:val="22"/>
          <w:szCs w:val="22"/>
        </w:rPr>
        <w:t>sample</w:t>
      </w:r>
      <w:r w:rsidRPr="005268C8">
        <w:rPr>
          <w:rFonts w:ascii="Arial" w:hAnsi="Arial" w:cs="Arial"/>
          <w:sz w:val="22"/>
          <w:szCs w:val="22"/>
        </w:rPr>
        <w:t xml:space="preserve"> function with </w:t>
      </w:r>
      <w:r w:rsidRPr="005268C8">
        <w:rPr>
          <w:rFonts w:ascii="Arial" w:hAnsi="Arial" w:cs="Arial"/>
          <w:i/>
          <w:iCs/>
          <w:sz w:val="22"/>
          <w:szCs w:val="22"/>
        </w:rPr>
        <w:t>set.seed</w:t>
      </w:r>
      <w:r w:rsidRPr="005268C8">
        <w:rPr>
          <w:rFonts w:ascii="Arial" w:hAnsi="Arial" w:cs="Arial"/>
          <w:sz w:val="22"/>
          <w:szCs w:val="22"/>
        </w:rPr>
        <w:t xml:space="preserve"> set to 10, splitting the data into</w:t>
      </w:r>
      <w:r w:rsidR="00C72343">
        <w:rPr>
          <w:rFonts w:ascii="Arial" w:hAnsi="Arial" w:cs="Arial"/>
          <w:sz w:val="22"/>
          <w:szCs w:val="22"/>
        </w:rPr>
        <w:t xml:space="preserve"> a</w:t>
      </w:r>
      <w:r w:rsidRPr="005268C8">
        <w:rPr>
          <w:rFonts w:ascii="Arial" w:hAnsi="Arial" w:cs="Arial"/>
          <w:sz w:val="22"/>
          <w:szCs w:val="22"/>
        </w:rPr>
        <w:t xml:space="preserve"> 1:1 ratio</w:t>
      </w:r>
      <w:r w:rsidRPr="0002326A">
        <w:rPr>
          <w:rFonts w:ascii="Arial" w:hAnsi="Arial" w:cs="Arial"/>
          <w:sz w:val="22"/>
          <w:szCs w:val="22"/>
        </w:rPr>
        <w:t xml:space="preserve">. </w:t>
      </w:r>
      <w:r>
        <w:rPr>
          <w:rFonts w:ascii="Arial" w:hAnsi="Arial" w:cs="Arial"/>
          <w:sz w:val="22"/>
          <w:szCs w:val="22"/>
        </w:rPr>
        <w:t>Feature selection was performed using</w:t>
      </w:r>
      <w:r w:rsidRPr="0002326A">
        <w:rPr>
          <w:rFonts w:ascii="Arial" w:hAnsi="Arial" w:cs="Arial"/>
          <w:sz w:val="22"/>
          <w:szCs w:val="22"/>
        </w:rPr>
        <w:t xml:space="preserve"> recursive feature selection</w:t>
      </w:r>
      <w:r>
        <w:rPr>
          <w:rFonts w:ascii="Arial" w:hAnsi="Arial" w:cs="Arial"/>
          <w:sz w:val="22"/>
          <w:szCs w:val="22"/>
        </w:rPr>
        <w:t xml:space="preserve"> using the cross-validation method</w:t>
      </w:r>
      <w:r w:rsidRPr="0002326A">
        <w:rPr>
          <w:rFonts w:ascii="Arial" w:hAnsi="Arial" w:cs="Arial"/>
          <w:sz w:val="22"/>
          <w:szCs w:val="22"/>
        </w:rPr>
        <w:t xml:space="preserve"> to optimize feature selection for 5, 10, 15, and 20 features</w:t>
      </w:r>
      <w:r>
        <w:rPr>
          <w:rFonts w:ascii="Arial" w:hAnsi="Arial" w:cs="Arial"/>
          <w:sz w:val="22"/>
          <w:szCs w:val="22"/>
        </w:rPr>
        <w:t xml:space="preserve"> in the caret (v6.0-86) R package. For each gene set, several models were trained, including support vector machines, bagged trees, and k-nearest neighbors. Authors selected the final models based on the performance of the trained results</w:t>
      </w:r>
      <w:r w:rsidR="00C72343">
        <w:rPr>
          <w:rFonts w:ascii="Arial" w:hAnsi="Arial" w:cs="Arial"/>
          <w:sz w:val="22"/>
          <w:szCs w:val="22"/>
        </w:rPr>
        <w:t xml:space="preserve">, k-nearest neighbor models had similar performance to the support vector machines, with the added benefit of classifying samples based on the nearest point to the training set in the selected feature space or classifying data points based on similarity. </w:t>
      </w:r>
      <w:r>
        <w:rPr>
          <w:rFonts w:ascii="Arial" w:hAnsi="Arial" w:cs="Arial"/>
          <w:sz w:val="22"/>
          <w:szCs w:val="22"/>
        </w:rPr>
        <w:t>Selected</w:t>
      </w:r>
      <w:r w:rsidRPr="0002326A">
        <w:rPr>
          <w:rFonts w:ascii="Arial" w:hAnsi="Arial" w:cs="Arial"/>
          <w:sz w:val="22"/>
          <w:szCs w:val="22"/>
        </w:rPr>
        <w:t xml:space="preserve"> models were then used to predict survival in the testing cohort and testing parameters were then calculated. Survival analyses utilized the survival (3.1-12) and survMiner (v0.4.7) R packages. </w:t>
      </w:r>
    </w:p>
    <w:p w14:paraId="29801E10" w14:textId="77777777" w:rsidR="004B43AC" w:rsidRPr="0002326A" w:rsidRDefault="004B43AC" w:rsidP="004B43AC">
      <w:pPr>
        <w:spacing w:line="480" w:lineRule="auto"/>
        <w:jc w:val="both"/>
        <w:rPr>
          <w:rFonts w:ascii="Arial" w:hAnsi="Arial" w:cs="Arial"/>
          <w:sz w:val="22"/>
          <w:szCs w:val="22"/>
        </w:rPr>
      </w:pPr>
    </w:p>
    <w:p w14:paraId="330E1159" w14:textId="77777777" w:rsidR="004B43AC" w:rsidRPr="0002326A" w:rsidRDefault="004B43AC" w:rsidP="004B43AC">
      <w:pPr>
        <w:spacing w:line="480" w:lineRule="auto"/>
        <w:rPr>
          <w:rFonts w:ascii="Arial" w:hAnsi="Arial" w:cs="Arial"/>
          <w:i/>
          <w:color w:val="000000"/>
          <w:sz w:val="22"/>
          <w:szCs w:val="22"/>
        </w:rPr>
      </w:pPr>
      <w:r w:rsidRPr="0002326A">
        <w:rPr>
          <w:rFonts w:ascii="Arial" w:hAnsi="Arial" w:cs="Arial"/>
          <w:i/>
          <w:color w:val="000000"/>
          <w:sz w:val="22"/>
          <w:szCs w:val="22"/>
        </w:rPr>
        <w:t>Statistical Analysis</w:t>
      </w:r>
    </w:p>
    <w:p w14:paraId="3DBC4C63" w14:textId="0138EF90" w:rsidR="004B43AC" w:rsidRPr="0002326A" w:rsidRDefault="004B43AC" w:rsidP="004B43AC">
      <w:pPr>
        <w:spacing w:line="480" w:lineRule="auto"/>
        <w:jc w:val="both"/>
        <w:rPr>
          <w:rFonts w:ascii="Arial" w:hAnsi="Arial" w:cs="Arial"/>
          <w:color w:val="000000"/>
          <w:sz w:val="22"/>
          <w:szCs w:val="22"/>
        </w:rPr>
      </w:pPr>
      <w:r w:rsidRPr="0002326A">
        <w:rPr>
          <w:rFonts w:ascii="Arial" w:hAnsi="Arial" w:cs="Arial"/>
          <w:color w:val="000000"/>
          <w:sz w:val="22"/>
          <w:szCs w:val="22"/>
        </w:rPr>
        <w:t>Statistical Analyses were performed in R (v4.0.1). Two-sample significance testing utilized Welch’s T test, with significance testing for more than three samples utilizing one-way analysis of variance (ANOVA)</w:t>
      </w:r>
      <w:r w:rsidR="00CB37C5">
        <w:rPr>
          <w:rFonts w:ascii="Arial" w:hAnsi="Arial" w:cs="Arial"/>
          <w:color w:val="000000"/>
          <w:sz w:val="22"/>
          <w:szCs w:val="22"/>
        </w:rPr>
        <w:t>.</w:t>
      </w:r>
      <w:r w:rsidR="00060D2B">
        <w:rPr>
          <w:rFonts w:ascii="Arial" w:hAnsi="Arial" w:cs="Arial"/>
          <w:color w:val="000000"/>
          <w:sz w:val="22"/>
          <w:szCs w:val="22"/>
        </w:rPr>
        <w:t xml:space="preserve"> </w:t>
      </w:r>
    </w:p>
    <w:p w14:paraId="4E9E0659" w14:textId="77777777" w:rsidR="00741BCA" w:rsidRPr="0002326A" w:rsidRDefault="00741BCA" w:rsidP="00F72CA7">
      <w:pPr>
        <w:pStyle w:val="Paragraph"/>
        <w:snapToGrid w:val="0"/>
        <w:ind w:firstLine="0"/>
        <w:rPr>
          <w:rFonts w:ascii="Arial" w:hAnsi="Arial" w:cs="Arial"/>
          <w:b/>
          <w:bCs/>
          <w:color w:val="000000"/>
          <w:sz w:val="22"/>
          <w:szCs w:val="22"/>
        </w:rPr>
      </w:pPr>
    </w:p>
    <w:p w14:paraId="326811EC" w14:textId="32B05BD1" w:rsidR="00F72CA7" w:rsidRDefault="00F72CA7" w:rsidP="00F72CA7">
      <w:pPr>
        <w:pStyle w:val="Paragraph"/>
        <w:snapToGrid w:val="0"/>
        <w:ind w:firstLine="0"/>
        <w:rPr>
          <w:rFonts w:ascii="Arial" w:hAnsi="Arial" w:cs="Arial"/>
          <w:b/>
          <w:bCs/>
          <w:color w:val="000000"/>
          <w:sz w:val="22"/>
          <w:szCs w:val="22"/>
        </w:rPr>
      </w:pPr>
      <w:r w:rsidRPr="0002326A">
        <w:rPr>
          <w:rFonts w:ascii="Arial" w:hAnsi="Arial" w:cs="Arial"/>
          <w:b/>
          <w:bCs/>
          <w:color w:val="000000"/>
          <w:sz w:val="22"/>
          <w:szCs w:val="22"/>
        </w:rPr>
        <w:t>Results</w:t>
      </w:r>
    </w:p>
    <w:p w14:paraId="32BF1F31" w14:textId="77777777" w:rsidR="00305FDD" w:rsidRPr="0002326A" w:rsidRDefault="00305FDD" w:rsidP="00F72CA7">
      <w:pPr>
        <w:pStyle w:val="Paragraph"/>
        <w:snapToGrid w:val="0"/>
        <w:ind w:firstLine="0"/>
        <w:rPr>
          <w:rFonts w:ascii="Arial" w:hAnsi="Arial" w:cs="Arial"/>
          <w:b/>
          <w:bCs/>
          <w:color w:val="000000"/>
          <w:sz w:val="22"/>
          <w:szCs w:val="22"/>
        </w:rPr>
      </w:pPr>
    </w:p>
    <w:p w14:paraId="3CBEEF61" w14:textId="36991120" w:rsidR="000C0095" w:rsidRPr="0002326A" w:rsidRDefault="000C0095" w:rsidP="000C0095">
      <w:pPr>
        <w:pStyle w:val="Paragraph"/>
        <w:snapToGrid w:val="0"/>
        <w:spacing w:line="480" w:lineRule="auto"/>
        <w:ind w:firstLine="0"/>
        <w:rPr>
          <w:rFonts w:ascii="Arial" w:hAnsi="Arial" w:cs="Arial"/>
          <w:i/>
          <w:iCs/>
          <w:color w:val="000000"/>
          <w:sz w:val="22"/>
          <w:szCs w:val="22"/>
        </w:rPr>
      </w:pPr>
      <w:r w:rsidRPr="0002326A">
        <w:rPr>
          <w:rFonts w:ascii="Arial" w:hAnsi="Arial" w:cs="Arial"/>
          <w:i/>
          <w:iCs/>
          <w:color w:val="000000"/>
          <w:sz w:val="22"/>
          <w:szCs w:val="22"/>
        </w:rPr>
        <w:lastRenderedPageBreak/>
        <w:t>Single-cell expression profiling of immune cells in ccRCC</w:t>
      </w:r>
    </w:p>
    <w:p w14:paraId="7376CAA5" w14:textId="3FA64FB2" w:rsidR="000C0095" w:rsidRDefault="00F72CA7" w:rsidP="00452042">
      <w:pPr>
        <w:spacing w:line="480" w:lineRule="auto"/>
        <w:rPr>
          <w:rFonts w:ascii="Arial" w:hAnsi="Arial" w:cs="Arial"/>
          <w:sz w:val="22"/>
          <w:szCs w:val="22"/>
        </w:rPr>
      </w:pPr>
      <w:r w:rsidRPr="0002326A">
        <w:rPr>
          <w:rFonts w:ascii="Arial" w:hAnsi="Arial" w:cs="Arial"/>
          <w:color w:val="000000"/>
          <w:sz w:val="22"/>
          <w:szCs w:val="22"/>
        </w:rPr>
        <w:t xml:space="preserve">In order to define the immune microenvironment of human ccRCC, we </w:t>
      </w:r>
      <w:r w:rsidR="00D0185E">
        <w:rPr>
          <w:rFonts w:ascii="Arial" w:hAnsi="Arial" w:cs="Arial"/>
          <w:color w:val="000000"/>
          <w:sz w:val="22"/>
          <w:szCs w:val="22"/>
        </w:rPr>
        <w:t xml:space="preserve">performed SCRS on </w:t>
      </w:r>
      <w:r w:rsidR="00D0185E" w:rsidRPr="0002326A">
        <w:rPr>
          <w:rFonts w:ascii="Arial" w:hAnsi="Arial" w:cs="Arial"/>
          <w:color w:val="000000"/>
          <w:sz w:val="22"/>
          <w:szCs w:val="22"/>
        </w:rPr>
        <w:t xml:space="preserve">flow-sorted lymphoid and myeloid cells </w:t>
      </w:r>
      <w:r w:rsidR="00D0185E">
        <w:rPr>
          <w:rFonts w:ascii="Arial" w:hAnsi="Arial" w:cs="Arial"/>
          <w:color w:val="000000"/>
          <w:sz w:val="22"/>
          <w:szCs w:val="22"/>
        </w:rPr>
        <w:t xml:space="preserve">from </w:t>
      </w:r>
      <w:r w:rsidRPr="0002326A">
        <w:rPr>
          <w:rFonts w:ascii="Arial" w:hAnsi="Arial" w:cs="Arial"/>
          <w:color w:val="000000"/>
          <w:sz w:val="22"/>
          <w:szCs w:val="22"/>
        </w:rPr>
        <w:t>tumor</w:t>
      </w:r>
      <w:r w:rsidR="00305FDD">
        <w:rPr>
          <w:rFonts w:ascii="Arial" w:hAnsi="Arial" w:cs="Arial"/>
          <w:color w:val="000000"/>
          <w:sz w:val="22"/>
          <w:szCs w:val="22"/>
        </w:rPr>
        <w:t>s</w:t>
      </w:r>
      <w:r w:rsidRPr="0002326A">
        <w:rPr>
          <w:rFonts w:ascii="Arial" w:hAnsi="Arial" w:cs="Arial"/>
          <w:color w:val="000000"/>
          <w:sz w:val="22"/>
          <w:szCs w:val="22"/>
        </w:rPr>
        <w:t xml:space="preserve"> and </w:t>
      </w:r>
      <w:r w:rsidR="00D0185E">
        <w:rPr>
          <w:rFonts w:ascii="Arial" w:hAnsi="Arial" w:cs="Arial"/>
          <w:color w:val="000000"/>
          <w:sz w:val="22"/>
          <w:szCs w:val="22"/>
        </w:rPr>
        <w:t xml:space="preserve">matched </w:t>
      </w:r>
      <w:r w:rsidRPr="0002326A">
        <w:rPr>
          <w:rFonts w:ascii="Arial" w:hAnsi="Arial" w:cs="Arial"/>
          <w:color w:val="000000"/>
          <w:sz w:val="22"/>
          <w:szCs w:val="22"/>
        </w:rPr>
        <w:t>peripheral blood</w:t>
      </w:r>
      <w:r w:rsidR="00305FDD">
        <w:rPr>
          <w:rFonts w:ascii="Arial" w:hAnsi="Arial" w:cs="Arial"/>
          <w:color w:val="000000"/>
          <w:sz w:val="22"/>
          <w:szCs w:val="22"/>
        </w:rPr>
        <w:t xml:space="preserve"> from</w:t>
      </w:r>
      <w:r w:rsidRPr="0002326A">
        <w:rPr>
          <w:rFonts w:ascii="Arial" w:hAnsi="Arial" w:cs="Arial"/>
          <w:color w:val="000000"/>
          <w:sz w:val="22"/>
          <w:szCs w:val="22"/>
        </w:rPr>
        <w:t xml:space="preserve"> three treatment-naïve ccRCC patients.</w:t>
      </w:r>
      <w:r w:rsidR="00741BCA" w:rsidRPr="0002326A">
        <w:rPr>
          <w:rFonts w:ascii="Arial" w:hAnsi="Arial" w:cs="Arial"/>
          <w:color w:val="000000"/>
          <w:sz w:val="22"/>
          <w:szCs w:val="22"/>
        </w:rPr>
        <w:t xml:space="preserve"> The general workflow for isolation and sequencing is available in Supplemental Figure 1.</w:t>
      </w:r>
      <w:r w:rsidRPr="0002326A">
        <w:rPr>
          <w:rFonts w:ascii="Arial" w:hAnsi="Arial" w:cs="Arial"/>
          <w:color w:val="000000"/>
          <w:sz w:val="22"/>
          <w:szCs w:val="22"/>
        </w:rPr>
        <w:t xml:space="preserve"> To these samples, we added immune cells from peripheral blood and normal renal parenchyma</w:t>
      </w:r>
      <w:del w:id="72" w:author="Borcherding, Nicholas (CCOM Student)" w:date="2020-11-02T13:22:00Z">
        <w:r w:rsidRPr="0002326A" w:rsidDel="003E01D3">
          <w:rPr>
            <w:rFonts w:ascii="Arial" w:hAnsi="Arial" w:cs="Arial"/>
            <w:color w:val="000000"/>
            <w:sz w:val="22"/>
            <w:szCs w:val="22"/>
          </w:rPr>
          <w:delText xml:space="preserve"> </w:delText>
        </w:r>
      </w:del>
      <w:r w:rsidR="00E87B44">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{"citationItems":[{"id":"ITEM-1","itemData":{"DOI":"10.1126/science.aat1699","ISSN":"10959203","PMID":"30093597","abstract":"Messenger RNA encodes cellular function and phenotype. In the context of human cancer, it defines the identities of malignant cells and the diversity of tumor tissue. We studied 72,501 single-cell transcriptomes of human renal tumors and normal tissue from fetal, pediatric, and adult kidneys.We matched childhood Wilms tumor with specific fetal cell types, thus providing evidence for the hypothesis that Wilms tumor cells are aberrant fetal cells. In adult renal cell carcinoma, we identified a canonical cancer transcriptome that matched a little-known subtype of proximal convoluted tubular cell. Analyses of the tumor composition defined cancer-associated normal cells and delineated a complex vascular endothelial growth factor (VEGF) signaling circuit. Our findings reveal the precise cellular identities and compositions of human kidney tumors.","author":[{"dropping-particle":"","family":"Young","given":"Matthew D.","non-dropping-particle":"","parse-names":false,"suffix":""},{"dropping-particle":"","family":"Mitchell","given":"Thomas J.","non-dropping-particle":"","parse-names":false,"suffix":""},{"dropping-particle":"","family":"Vieira Braga","given":"Felipe A.","non-dropping-particle":"","parse-names":false,"suffix":""},{"dropping-particle":"","family":"Tran","given":"Maxine G.B.","non-dropping-particle":"","parse-names":false,"suffix":""},{"dropping-particle":"","family":"Stewart","given":"Benjamin J.","non-dropping-particle":"","parse-names":false,"suffix":""},{"dropping-particle":"","family":"Ferdinand","given":"John R.","non-dropping-particle":"","parse-names":false,"suffix":""},{"dropping-particle":"","family":"Collord","given":"Grace","non-dropping-particle":"","parse-names":false,"suffix":""},{"dropping-particle":"","family":"Botting","given":"Rachel A.","non-dropping-particle":"","parse-names":false,"suffix":""},{"dropping-particle":"","family":"Popescu","given":"Dorin Mirel","non-dropping-particle":"","parse-names":false,"suffix":""},{"dropping-particle":"","family":"Loudon","given":"Kevin W.","non-dropping-particle":"","parse-names":false,"suffix":""},{"dropping-particle":"","family":"Vento-Tormo","given":"Roser","non-dropping-particle":"","parse-names":false,"suffix":""},{"dropping-particle":"","family":"Stephenson","given":"Emily","non-dropping-particle":"","parse-names":false,"suffix":""},{"dropping-particle":"","family":"Cagan","given":"Alex","non-dropping-particle":"","parse-names":false,"suffix":""},{"dropping-particle":"","family":"Farndon","given":"Sarah J.","non-dropping-particle":"","parse-names":false,"suffix":""},{"dropping-particle":"","family":"Velasco-Herrera","given":"Martin Del Castillo","non-dropping-particle":"","parse-names":false,"suffix":""},{"dropping-particle":"","family":"Guzzo","given":"Charlotte","non-dropping-particle":"","parse-names":false,"suffix":""},{"dropping-particle":"","family":"Richoz","given":"Nathan","non-dropping-particle":"","parse-names":false,"suffix":""},{"dropping-particle":"","family":"Mamanova","given":"Lira","non-dropping-particle":"","parse-names":false,"suffix":""},{"dropping-particle":"","family":"Aho","given":"Tevita","non-dropping-particle":"","parse-names":false,"suffix":""},{"dropping-particle":"","family":"Armitage","given":"James N.","non-dropping-particle":"","parse-names":false,"suffix":""},{"dropping-particle":"","family":"Riddick","given":"Antony C.P.","non-dropping-particle":"","parse-names":false,"suffix":""},{"dropping-particle":"","family":"Mushtaq","given":"Imran","non-dropping-particle":"","parse-names":false,"suffix":""},{"dropping-particle":"","family":"Farrell","given":"Stephen","non-dropping-particle":"","parse-names":false,"suffix":""},{"dropping-particle":"","family":"Rampling","given":"Dyanne","non-dropping-particle":"","parse-names":false,"suffix":""},{"dropping-particle":"","family":"Nicholson","given":"James","non-dropping-particle":"","parse-names":false,"suffix":""},{"dropping-particle":"","family":"Filby","given":"Andrew","non-dropping-particle":"","parse-names":false,"suffix":""},{"dropping-particle":"","family":"Burge","given":"Johanna","non-dropping-particle":"","parse-names":false,"suffix":""},{"dropping-particle":"","family":"Lisgo","given":"Steven","non-dropping-particle":"","parse-names":false,"suffix":""},{"dropping-particle":"","family":"Maxwell","given":"Patrick H.","non-dropping-particle":"","parse-names":false,"suffix":""},{"dropping-particle":"","family":"Lindsay","given":"Susan","non-dropping-particle":"","parse-names":false,"suffix":""},{"dropping-particle":"","family":"Warren","given":"Anne Y.","non-dropping-particle":"","parse-names":false,"suffix":""},{"dropping-particle":"","family":"Stewart","given":"Grant D.","non-dropping-particle":"","parse-names":false,"suffix":""},{"dropping-particle":"","family":"Sebire","given":"Neil","non-dropping-particle":"","parse-names":false,"suffix":""},{"dropping-particle":"","family":"Coleman","given":"Nicholas","non-dropping-particle":"","parse-names":false,"suffix":""},{"dropping-particle":"","family":"Haniffa","given":"Muzlifah","non-dropping-particle":"","parse-names":false,"suffix":""},{"dropping-particle":"","family":"Teichmann","given":"Sarah A.","non-dropping-particle":"","parse-names":false,"suffix":""},{"dropping-particle":"","family":"Clatworthy","given":"Menna","non-dropping-particle":"","parse-names":false,"suffix":""},{"dropping-particle":"","family":"Behjati","given":"Sam","non-dropping-particle":"","parse-names":false,"suffix":""}],"container-title":"Science","id":"ITEM-1","issue":"6402","issued":{"date-parts":[["2018"]]},"page":"594-599","title":"Single-cell transcriptomes from human kidneys reveal the cellular identity of renal tumors","type":"article-journal","volume":"361"},"uris":["http://www.mendeley.com/documents/?uuid=e3614b27-27e2-4126-ac60-e0d38fd07652"]}],"mendeley":{"formattedCitation":"&lt;sup&gt;30&lt;/sup&gt;","plainTextFormattedCitation":"30","previouslyFormattedCitation":"&lt;sup&gt;30&lt;/sup&gt;"},"properties":{"noteIndex":0},"schema":"https://github.com/citation-style-language/schema/raw/master/csl-citation.json"}</w:instrText>
      </w:r>
      <w:r w:rsidR="00E87B44">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30</w:t>
      </w:r>
      <w:r w:rsidR="00E87B44">
        <w:rPr>
          <w:rFonts w:ascii="Arial" w:hAnsi="Arial" w:cs="Arial"/>
          <w:color w:val="000000"/>
          <w:sz w:val="22"/>
          <w:szCs w:val="22"/>
        </w:rPr>
        <w:fldChar w:fldCharType="end"/>
      </w:r>
      <w:r w:rsidR="00E87B44">
        <w:rPr>
          <w:rFonts w:ascii="Arial" w:hAnsi="Arial" w:cs="Arial"/>
          <w:color w:val="000000"/>
          <w:sz w:val="22"/>
          <w:szCs w:val="22"/>
        </w:rPr>
        <w:t xml:space="preserve"> </w:t>
      </w:r>
      <w:r w:rsidRPr="0002326A">
        <w:rPr>
          <w:rFonts w:ascii="Arial" w:hAnsi="Arial" w:cs="Arial"/>
          <w:color w:val="000000"/>
          <w:sz w:val="22"/>
          <w:szCs w:val="22"/>
        </w:rPr>
        <w:t>to obtain an integrated UMAP projection</w:t>
      </w:r>
      <w:r w:rsidR="00741BCA" w:rsidRPr="0002326A">
        <w:rPr>
          <w:rFonts w:ascii="Arial" w:hAnsi="Arial" w:cs="Arial"/>
          <w:color w:val="000000"/>
          <w:sz w:val="22"/>
          <w:szCs w:val="22"/>
        </w:rPr>
        <w:t xml:space="preserve"> of 22 clusters across 37,055 primary immune cells (Figure 1A). Across the three tissues, peripheral blood (n=21,160), tumor (n=12,239) and normal kidney (n=3,556), we</w:t>
      </w:r>
      <w:r w:rsidR="00D710B8">
        <w:rPr>
          <w:rFonts w:ascii="Arial" w:hAnsi="Arial" w:cs="Arial"/>
          <w:color w:val="000000"/>
          <w:sz w:val="22"/>
          <w:szCs w:val="22"/>
        </w:rPr>
        <w:t xml:space="preserve"> found</w:t>
      </w:r>
      <w:r w:rsidR="00741BCA" w:rsidRPr="0002326A">
        <w:rPr>
          <w:rFonts w:ascii="Arial" w:hAnsi="Arial" w:cs="Arial"/>
          <w:color w:val="000000"/>
          <w:sz w:val="22"/>
          <w:szCs w:val="22"/>
        </w:rPr>
        <w:t xml:space="preserve"> a number of clusters</w:t>
      </w:r>
      <w:r w:rsidR="00254447">
        <w:rPr>
          <w:rFonts w:ascii="Arial" w:hAnsi="Arial" w:cs="Arial"/>
          <w:color w:val="000000"/>
          <w:sz w:val="22"/>
          <w:szCs w:val="22"/>
        </w:rPr>
        <w:t xml:space="preserve"> – notably</w:t>
      </w:r>
      <w:r w:rsidR="00254447" w:rsidRPr="00254447">
        <w:rPr>
          <w:rFonts w:ascii="Arial" w:hAnsi="Arial" w:cs="Arial"/>
          <w:color w:val="000000"/>
          <w:sz w:val="22"/>
          <w:szCs w:val="22"/>
        </w:rPr>
        <w:t xml:space="preserve"> </w:t>
      </w:r>
      <w:r w:rsidR="00254447">
        <w:rPr>
          <w:rFonts w:ascii="Arial" w:hAnsi="Arial" w:cs="Arial"/>
          <w:color w:val="000000"/>
          <w:sz w:val="22"/>
          <w:szCs w:val="22"/>
        </w:rPr>
        <w:t>c</w:t>
      </w:r>
      <w:r w:rsidR="00254447" w:rsidRPr="0002326A">
        <w:rPr>
          <w:rFonts w:ascii="Arial" w:hAnsi="Arial" w:cs="Arial"/>
          <w:color w:val="000000"/>
          <w:sz w:val="22"/>
          <w:szCs w:val="22"/>
        </w:rPr>
        <w:t xml:space="preserve">lusters 0, 1, 3 and 7 </w:t>
      </w:r>
      <w:r w:rsidR="00254447">
        <w:rPr>
          <w:rFonts w:ascii="Arial" w:hAnsi="Arial" w:cs="Arial"/>
          <w:color w:val="000000"/>
          <w:sz w:val="22"/>
          <w:szCs w:val="22"/>
        </w:rPr>
        <w:t xml:space="preserve">– sharing </w:t>
      </w:r>
      <w:r w:rsidR="00741BCA" w:rsidRPr="0002326A">
        <w:rPr>
          <w:rFonts w:ascii="Arial" w:hAnsi="Arial" w:cs="Arial"/>
          <w:color w:val="000000"/>
          <w:sz w:val="22"/>
          <w:szCs w:val="22"/>
        </w:rPr>
        <w:t xml:space="preserve">similar gene expression (Figure 1B). </w:t>
      </w:r>
      <w:r w:rsidR="00E677C1" w:rsidRPr="0002326A">
        <w:rPr>
          <w:rFonts w:ascii="Arial" w:hAnsi="Arial" w:cs="Arial"/>
          <w:color w:val="000000"/>
          <w:sz w:val="22"/>
          <w:szCs w:val="22"/>
        </w:rPr>
        <w:t>Despite the integration of sequencing runs to reduce tissue-type divergence</w:t>
      </w:r>
      <w:r w:rsidR="00741BCA" w:rsidRPr="0002326A">
        <w:rPr>
          <w:rFonts w:ascii="Arial" w:hAnsi="Arial" w:cs="Arial"/>
          <w:color w:val="000000"/>
          <w:sz w:val="22"/>
          <w:szCs w:val="22"/>
        </w:rPr>
        <w:t>, each tissue type had</w:t>
      </w:r>
      <w:r w:rsidR="00CF5BEC" w:rsidRPr="0002326A">
        <w:rPr>
          <w:rFonts w:ascii="Arial" w:hAnsi="Arial" w:cs="Arial"/>
          <w:color w:val="000000"/>
          <w:sz w:val="22"/>
          <w:szCs w:val="22"/>
        </w:rPr>
        <w:t xml:space="preserve"> enrichment for </w:t>
      </w:r>
      <w:r w:rsidR="00254447">
        <w:rPr>
          <w:rFonts w:ascii="Arial" w:hAnsi="Arial" w:cs="Arial"/>
          <w:color w:val="000000"/>
          <w:sz w:val="22"/>
          <w:szCs w:val="22"/>
        </w:rPr>
        <w:t xml:space="preserve">distinct </w:t>
      </w:r>
      <w:r w:rsidR="00CF5BEC" w:rsidRPr="0002326A">
        <w:rPr>
          <w:rFonts w:ascii="Arial" w:hAnsi="Arial" w:cs="Arial"/>
          <w:color w:val="000000"/>
          <w:sz w:val="22"/>
          <w:szCs w:val="22"/>
        </w:rPr>
        <w:t xml:space="preserve">clusters: peripheral blood formed the majority of Cluster 2, tumor tissues were enriched </w:t>
      </w:r>
      <w:r w:rsidR="00254447">
        <w:rPr>
          <w:rFonts w:ascii="Arial" w:hAnsi="Arial" w:cs="Arial"/>
          <w:color w:val="000000"/>
          <w:sz w:val="22"/>
          <w:szCs w:val="22"/>
        </w:rPr>
        <w:t>within</w:t>
      </w:r>
      <w:r w:rsidR="00254447" w:rsidRPr="0002326A">
        <w:rPr>
          <w:rFonts w:ascii="Arial" w:hAnsi="Arial" w:cs="Arial"/>
          <w:color w:val="000000"/>
          <w:sz w:val="22"/>
          <w:szCs w:val="22"/>
        </w:rPr>
        <w:t xml:space="preserve"> </w:t>
      </w:r>
      <w:r w:rsidR="00CF5BEC" w:rsidRPr="0002326A">
        <w:rPr>
          <w:rFonts w:ascii="Arial" w:hAnsi="Arial" w:cs="Arial"/>
          <w:color w:val="000000"/>
          <w:sz w:val="22"/>
          <w:szCs w:val="22"/>
        </w:rPr>
        <w:t xml:space="preserve">Clusters 14, 17, 18, and 19, and normal kidney was enriched </w:t>
      </w:r>
      <w:r w:rsidR="00254447">
        <w:rPr>
          <w:rFonts w:ascii="Arial" w:hAnsi="Arial" w:cs="Arial"/>
          <w:color w:val="000000"/>
          <w:sz w:val="22"/>
          <w:szCs w:val="22"/>
        </w:rPr>
        <w:t>within</w:t>
      </w:r>
      <w:r w:rsidR="00254447" w:rsidRPr="0002326A">
        <w:rPr>
          <w:rFonts w:ascii="Arial" w:hAnsi="Arial" w:cs="Arial"/>
          <w:color w:val="000000"/>
          <w:sz w:val="22"/>
          <w:szCs w:val="22"/>
        </w:rPr>
        <w:t xml:space="preserve"> </w:t>
      </w:r>
      <w:r w:rsidR="00CF5BEC" w:rsidRPr="0002326A">
        <w:rPr>
          <w:rFonts w:ascii="Arial" w:hAnsi="Arial" w:cs="Arial"/>
          <w:color w:val="000000"/>
          <w:sz w:val="22"/>
          <w:szCs w:val="22"/>
        </w:rPr>
        <w:t xml:space="preserve">Cluster 11. </w:t>
      </w:r>
      <w:r w:rsidR="00254447">
        <w:rPr>
          <w:rFonts w:ascii="Arial" w:hAnsi="Arial" w:cs="Arial"/>
          <w:color w:val="000000"/>
          <w:sz w:val="22"/>
          <w:szCs w:val="22"/>
        </w:rPr>
        <w:t>Based on</w:t>
      </w:r>
      <w:r w:rsidR="00254447" w:rsidRPr="0002326A">
        <w:rPr>
          <w:rFonts w:ascii="Arial" w:hAnsi="Arial" w:cs="Arial"/>
          <w:color w:val="000000"/>
          <w:sz w:val="22"/>
          <w:szCs w:val="22"/>
        </w:rPr>
        <w:t xml:space="preserve"> </w:t>
      </w:r>
      <w:r w:rsidR="00CF5BEC" w:rsidRPr="0002326A">
        <w:rPr>
          <w:rFonts w:ascii="Arial" w:hAnsi="Arial" w:cs="Arial"/>
          <w:color w:val="000000"/>
          <w:sz w:val="22"/>
          <w:szCs w:val="22"/>
        </w:rPr>
        <w:t>gene expression, we assigned cell lineages to each cluster using a three</w:t>
      </w:r>
      <w:r w:rsidR="00111C6D">
        <w:rPr>
          <w:rFonts w:ascii="Arial" w:hAnsi="Arial" w:cs="Arial"/>
          <w:color w:val="000000"/>
          <w:sz w:val="22"/>
          <w:szCs w:val="22"/>
        </w:rPr>
        <w:t>-</w:t>
      </w:r>
      <w:r w:rsidR="00CF5BEC" w:rsidRPr="0002326A">
        <w:rPr>
          <w:rFonts w:ascii="Arial" w:hAnsi="Arial" w:cs="Arial"/>
          <w:color w:val="000000"/>
          <w:sz w:val="22"/>
          <w:szCs w:val="22"/>
        </w:rPr>
        <w:t>method approach: 1) expressions of canonical markers for T cells (</w:t>
      </w:r>
      <w:r w:rsidR="00CF5BEC" w:rsidRPr="0002326A">
        <w:rPr>
          <w:rFonts w:ascii="Arial" w:hAnsi="Arial" w:cs="Arial"/>
          <w:i/>
          <w:iCs/>
          <w:color w:val="000000"/>
          <w:sz w:val="22"/>
          <w:szCs w:val="22"/>
        </w:rPr>
        <w:t>CD3E</w:t>
      </w:r>
      <w:r w:rsidR="00CF5BEC" w:rsidRPr="0002326A">
        <w:rPr>
          <w:rFonts w:ascii="Arial" w:hAnsi="Arial" w:cs="Arial"/>
          <w:color w:val="000000"/>
          <w:sz w:val="22"/>
          <w:szCs w:val="22"/>
        </w:rPr>
        <w:t xml:space="preserve">, </w:t>
      </w:r>
      <w:r w:rsidR="00CF5BEC" w:rsidRPr="0002326A">
        <w:rPr>
          <w:rFonts w:ascii="Arial" w:hAnsi="Arial" w:cs="Arial"/>
          <w:i/>
          <w:iCs/>
          <w:color w:val="000000"/>
          <w:sz w:val="22"/>
          <w:szCs w:val="22"/>
        </w:rPr>
        <w:t>CD8A</w:t>
      </w:r>
      <w:r w:rsidR="00CF5BEC" w:rsidRPr="0002326A">
        <w:rPr>
          <w:rFonts w:ascii="Arial" w:hAnsi="Arial" w:cs="Arial"/>
          <w:color w:val="000000"/>
          <w:sz w:val="22"/>
          <w:szCs w:val="22"/>
        </w:rPr>
        <w:t xml:space="preserve">, </w:t>
      </w:r>
      <w:r w:rsidR="00CF5BEC" w:rsidRPr="0002326A">
        <w:rPr>
          <w:rFonts w:ascii="Arial" w:hAnsi="Arial" w:cs="Arial"/>
          <w:i/>
          <w:iCs/>
          <w:color w:val="000000"/>
          <w:sz w:val="22"/>
          <w:szCs w:val="22"/>
        </w:rPr>
        <w:t>CD4</w:t>
      </w:r>
      <w:r w:rsidR="00CF5BEC" w:rsidRPr="0002326A">
        <w:rPr>
          <w:rFonts w:ascii="Arial" w:hAnsi="Arial" w:cs="Arial"/>
          <w:color w:val="000000"/>
          <w:sz w:val="22"/>
          <w:szCs w:val="22"/>
        </w:rPr>
        <w:t>, and</w:t>
      </w:r>
      <w:r w:rsidR="00E677C1" w:rsidRPr="0002326A">
        <w:rPr>
          <w:rFonts w:ascii="Arial" w:hAnsi="Arial" w:cs="Arial"/>
          <w:color w:val="000000"/>
          <w:sz w:val="22"/>
          <w:szCs w:val="22"/>
        </w:rPr>
        <w:t xml:space="preserve"> </w:t>
      </w:r>
      <w:r w:rsidR="00E677C1" w:rsidRPr="0002326A">
        <w:rPr>
          <w:rFonts w:ascii="Arial" w:hAnsi="Arial" w:cs="Arial"/>
          <w:i/>
          <w:iCs/>
          <w:color w:val="000000"/>
          <w:sz w:val="22"/>
          <w:szCs w:val="22"/>
        </w:rPr>
        <w:t>IL7R</w:t>
      </w:r>
      <w:r w:rsidR="00E677C1" w:rsidRPr="0002326A">
        <w:rPr>
          <w:rFonts w:ascii="Arial" w:hAnsi="Arial" w:cs="Arial"/>
          <w:color w:val="000000"/>
          <w:sz w:val="22"/>
          <w:szCs w:val="22"/>
        </w:rPr>
        <w:t xml:space="preserve"> or CD127</w:t>
      </w:r>
      <w:r w:rsidR="00CF5BEC" w:rsidRPr="0002326A">
        <w:rPr>
          <w:rFonts w:ascii="Arial" w:hAnsi="Arial" w:cs="Arial"/>
          <w:color w:val="000000"/>
          <w:sz w:val="22"/>
          <w:szCs w:val="22"/>
        </w:rPr>
        <w:t xml:space="preserve">), B </w:t>
      </w:r>
      <w:r w:rsidR="00E677C1" w:rsidRPr="0002326A">
        <w:rPr>
          <w:rFonts w:ascii="Arial" w:hAnsi="Arial" w:cs="Arial"/>
          <w:color w:val="000000"/>
          <w:sz w:val="22"/>
          <w:szCs w:val="22"/>
        </w:rPr>
        <w:t>c</w:t>
      </w:r>
      <w:r w:rsidR="00CF5BEC" w:rsidRPr="0002326A">
        <w:rPr>
          <w:rFonts w:ascii="Arial" w:hAnsi="Arial" w:cs="Arial"/>
          <w:color w:val="000000"/>
          <w:sz w:val="22"/>
          <w:szCs w:val="22"/>
        </w:rPr>
        <w:t>ells (</w:t>
      </w:r>
      <w:r w:rsidR="00CF5BEC" w:rsidRPr="0002326A">
        <w:rPr>
          <w:rFonts w:ascii="Arial" w:hAnsi="Arial" w:cs="Arial"/>
          <w:i/>
          <w:iCs/>
          <w:color w:val="000000"/>
          <w:sz w:val="22"/>
          <w:szCs w:val="22"/>
        </w:rPr>
        <w:t>CD19</w:t>
      </w:r>
      <w:r w:rsidR="00CF5BEC" w:rsidRPr="0002326A">
        <w:rPr>
          <w:rFonts w:ascii="Arial" w:hAnsi="Arial" w:cs="Arial"/>
          <w:color w:val="000000"/>
          <w:sz w:val="22"/>
          <w:szCs w:val="22"/>
        </w:rPr>
        <w:t xml:space="preserve"> and </w:t>
      </w:r>
      <w:r w:rsidR="00CF5BEC" w:rsidRPr="0002326A">
        <w:rPr>
          <w:rFonts w:ascii="Arial" w:hAnsi="Arial" w:cs="Arial"/>
          <w:i/>
          <w:iCs/>
          <w:color w:val="000000"/>
          <w:sz w:val="22"/>
          <w:szCs w:val="22"/>
        </w:rPr>
        <w:t>MS4A1</w:t>
      </w:r>
      <w:r w:rsidR="00CF5BEC" w:rsidRPr="0002326A">
        <w:rPr>
          <w:rFonts w:ascii="Arial" w:hAnsi="Arial" w:cs="Arial"/>
          <w:color w:val="000000"/>
          <w:sz w:val="22"/>
          <w:szCs w:val="22"/>
        </w:rPr>
        <w:t xml:space="preserve">), </w:t>
      </w:r>
      <w:r w:rsidR="00E677C1" w:rsidRPr="0002326A">
        <w:rPr>
          <w:rFonts w:ascii="Arial" w:hAnsi="Arial" w:cs="Arial"/>
          <w:color w:val="000000"/>
          <w:sz w:val="22"/>
          <w:szCs w:val="22"/>
        </w:rPr>
        <w:t>m</w:t>
      </w:r>
      <w:r w:rsidR="00CF5BEC" w:rsidRPr="0002326A">
        <w:rPr>
          <w:rFonts w:ascii="Arial" w:hAnsi="Arial" w:cs="Arial"/>
          <w:color w:val="000000"/>
          <w:sz w:val="22"/>
          <w:szCs w:val="22"/>
        </w:rPr>
        <w:t xml:space="preserve">yeloid </w:t>
      </w:r>
      <w:r w:rsidR="00E677C1" w:rsidRPr="0002326A">
        <w:rPr>
          <w:rFonts w:ascii="Arial" w:hAnsi="Arial" w:cs="Arial"/>
          <w:color w:val="000000"/>
          <w:sz w:val="22"/>
          <w:szCs w:val="22"/>
        </w:rPr>
        <w:t>c</w:t>
      </w:r>
      <w:r w:rsidR="00CF5BEC" w:rsidRPr="0002326A">
        <w:rPr>
          <w:rFonts w:ascii="Arial" w:hAnsi="Arial" w:cs="Arial"/>
          <w:color w:val="000000"/>
          <w:sz w:val="22"/>
          <w:szCs w:val="22"/>
        </w:rPr>
        <w:t>ells (</w:t>
      </w:r>
      <w:r w:rsidR="00CF5BEC" w:rsidRPr="0002326A">
        <w:rPr>
          <w:rFonts w:ascii="Arial" w:hAnsi="Arial" w:cs="Arial"/>
          <w:i/>
          <w:iCs/>
          <w:color w:val="000000"/>
          <w:sz w:val="22"/>
          <w:szCs w:val="22"/>
        </w:rPr>
        <w:t>CD14</w:t>
      </w:r>
      <w:r w:rsidR="00CF5BEC" w:rsidRPr="0002326A">
        <w:rPr>
          <w:rFonts w:ascii="Arial" w:hAnsi="Arial" w:cs="Arial"/>
          <w:color w:val="000000"/>
          <w:sz w:val="22"/>
          <w:szCs w:val="22"/>
        </w:rPr>
        <w:t xml:space="preserve"> and </w:t>
      </w:r>
      <w:r w:rsidR="00CF5BEC" w:rsidRPr="0002326A">
        <w:rPr>
          <w:rFonts w:ascii="Arial" w:hAnsi="Arial" w:cs="Arial"/>
          <w:i/>
          <w:iCs/>
          <w:color w:val="000000"/>
          <w:sz w:val="22"/>
          <w:szCs w:val="22"/>
        </w:rPr>
        <w:t>FCGR3A</w:t>
      </w:r>
      <w:r w:rsidR="00CF5BEC" w:rsidRPr="0002326A">
        <w:rPr>
          <w:rFonts w:ascii="Arial" w:hAnsi="Arial" w:cs="Arial"/>
          <w:color w:val="000000"/>
          <w:sz w:val="22"/>
          <w:szCs w:val="22"/>
        </w:rPr>
        <w:t xml:space="preserve"> or CD16) and </w:t>
      </w:r>
      <w:r w:rsidR="00E677C1" w:rsidRPr="0002326A">
        <w:rPr>
          <w:rFonts w:ascii="Arial" w:hAnsi="Arial" w:cs="Arial"/>
          <w:color w:val="000000"/>
          <w:sz w:val="22"/>
          <w:szCs w:val="22"/>
        </w:rPr>
        <w:t>natural killer (NK)</w:t>
      </w:r>
      <w:r w:rsidR="00CF5BEC" w:rsidRPr="0002326A">
        <w:rPr>
          <w:rFonts w:ascii="Arial" w:hAnsi="Arial" w:cs="Arial"/>
          <w:color w:val="000000"/>
          <w:sz w:val="22"/>
          <w:szCs w:val="22"/>
        </w:rPr>
        <w:t xml:space="preserve"> cells (</w:t>
      </w:r>
      <w:r w:rsidR="00CF5BEC" w:rsidRPr="0002326A">
        <w:rPr>
          <w:rFonts w:ascii="Arial" w:hAnsi="Arial" w:cs="Arial"/>
          <w:i/>
          <w:iCs/>
          <w:color w:val="000000"/>
          <w:sz w:val="22"/>
          <w:szCs w:val="22"/>
        </w:rPr>
        <w:t>KLRD1</w:t>
      </w:r>
      <w:r w:rsidR="00CF5BEC" w:rsidRPr="0002326A">
        <w:rPr>
          <w:rFonts w:ascii="Arial" w:hAnsi="Arial" w:cs="Arial"/>
          <w:color w:val="000000"/>
          <w:sz w:val="22"/>
          <w:szCs w:val="22"/>
        </w:rPr>
        <w:t xml:space="preserve"> and </w:t>
      </w:r>
      <w:r w:rsidR="00CF5BEC" w:rsidRPr="0002326A">
        <w:rPr>
          <w:rFonts w:ascii="Arial" w:hAnsi="Arial" w:cs="Arial"/>
          <w:i/>
          <w:iCs/>
          <w:color w:val="000000"/>
          <w:sz w:val="22"/>
          <w:szCs w:val="22"/>
        </w:rPr>
        <w:t>NKG7</w:t>
      </w:r>
      <w:r w:rsidR="00CF5BEC" w:rsidRPr="0002326A">
        <w:rPr>
          <w:rFonts w:ascii="Arial" w:hAnsi="Arial" w:cs="Arial"/>
          <w:color w:val="000000"/>
          <w:sz w:val="22"/>
          <w:szCs w:val="22"/>
        </w:rPr>
        <w:t>) (Figure 1C), 2) correlations with gene signatures derived from</w:t>
      </w:r>
      <w:r w:rsidR="00254447">
        <w:rPr>
          <w:rFonts w:ascii="Arial" w:hAnsi="Arial" w:cs="Arial"/>
          <w:color w:val="000000"/>
          <w:sz w:val="22"/>
          <w:szCs w:val="22"/>
        </w:rPr>
        <w:t xml:space="preserve"> purified cell populations deposited by</w:t>
      </w:r>
      <w:r w:rsidR="00CF5BEC" w:rsidRPr="0002326A">
        <w:rPr>
          <w:rFonts w:ascii="Arial" w:hAnsi="Arial" w:cs="Arial"/>
          <w:color w:val="000000"/>
          <w:sz w:val="22"/>
          <w:szCs w:val="22"/>
        </w:rPr>
        <w:t xml:space="preserve"> ENCODE</w:t>
      </w:r>
      <w:del w:id="73" w:author="Borcherding, Nicholas (CCOM Student)" w:date="2020-11-02T13:22:00Z">
        <w:r w:rsidR="00CF5BEC" w:rsidRPr="0002326A" w:rsidDel="003E01D3">
          <w:rPr>
            <w:rFonts w:ascii="Arial" w:hAnsi="Arial" w:cs="Arial"/>
            <w:color w:val="000000"/>
            <w:sz w:val="22"/>
            <w:szCs w:val="22"/>
          </w:rPr>
          <w:delText xml:space="preserve"> </w:delText>
        </w:r>
      </w:del>
      <w:r w:rsidR="00CF5BEC"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{"citationItems":[{"id":"ITEM-1","itemData":{"DOI":"10.1038/nature11247","ISSN":"14764687","PMID":"22955616","abstract":"The human genome encodes the blueprint of life, but the function of the vast majority of its nearly three billion bases is unknown. The Encyclopedia of DNA Elements (ENCODE) project has systematically mapped regions of transcription, transcription factor association, chromatin structure and histone modification. These data enabled us to assign biochemical functions for 80% of the genome, in particular outside of the well-studied protein-coding regions. Many discovered candidate regulatory elements are physically associated with one another and with expressed genes, providing new insights into the mechanisms of gene regulation. The newly identified elements also show a statistical correspondence to sequence variants linked to human disease, and can thereby guide interpretation of this variation. Overall, the project provides new insights into the organization and regulation of our genes and genome, and is an expansive resource of functional annotations for biomedical research. © 2012 Macmillan Publishers Limited. All rights reserved.","author":[{"dropping-particle":"","family":"Dunham","given":"Ian","non-dropping-particle":"","parse-names":false,"suffix":""},{"dropping-particle":"","family":"Kundaje","given":"Anshul","non-dropping-particle":"","parse-names":false,"suffix":""},{"dropping-particle":"","family":"Aldred","given":"Shelley F.","non-dropping-particle":"","parse-names":false,"suffix":""},{"dropping-particle":"","family":"Collins","given":"Patrick J.","non-dropping-particle":"","parse-names":false,"suffix":""},{"dropping-particle":"","family":"Davis","given":"Carrie A.","non-dropping-particle":"","parse-names":false,"suffix":""},{"dropping-particle":"","family":"Doyle","given":"Francis","non-dropping-particle":"","parse-names":false,"suffix":""},{"dropping-particle":"","family":"Epstein","given":"Charles B.","non-dropping-particle":"","parse-names":false,"suffix":""},{"dropping-particle":"","family":"Frietze","given":"Seth","non-dropping-particle":"","parse-names":false,"suffix":""},{"dropping-particle":"","family":"Harrow","given":"Jennifer","non-dropping-particle":"","parse-names":false,"suffix":""},{"dropping-particle":"","family":"Kaul","given":"Rajinder","non-dropping-particle":"","parse-names":false,"suffix":""},{"dropping-particle":"","family":"Khatun","given":"Jainab","non-dropping-particle":"","parse-names":false,"suffix":""},{"dropping-particle":"","family":"Lajoie","given":"Bryan R.","non-dropping-particle":"","parse-names":false,"suffix":""},{"dropping-particle":"","family":"Landt","given":"Stephen G.","non-dropping-particle":"","parse-names":false,"suffix":""},{"dropping-particle":"","family":"Lee","given":"Bum Kyu","non-dropping-particle":"","parse-names":false,"suffix":""},{"dropping-particle":"","family":"Pauli","given":"Florencia","non-dropping-particle":"","parse-names":false,"suffix":""},{"dropping-particle":"","family":"Rosenbloom","given":"Kate R.","non-dropping-particle":"","parse-names":false,"suffix":""},{"dropping-particle":"","family":"Sabo","given":"Peter","non-dropping-particle":"","parse-names":false,"suffix":""},{"dropping-particle":"","family":"Safi","given":"Alexias","non-dropping-particle":"","parse-names":false,"suffix":""},{"dropping-particle":"","family":"Sanyal","given":"Amartya","non-dropping-particle":"","parse-names":false,"suffix":""},{"dropping-particle":"","family":"Shoresh","given":"Noam","non-dropping-particle":"","parse-names":false,"suffix":""},{"dropping-particle":"","family":"Simon","given":"Jeremy M.","non-dropping-particle":"","parse-names":false,"suffix":""},{"dropping-particle":"","family":"Song","given":"Lingyun","non-dropping-particle":"","parse-names":false,"suffix":""},{"dropping-particle":"","family":"Trinklein","given":"Nathan D.","non-dropping-particle":"","parse-names":false,"suffix":""},{"dropping-particle":"","family":"Altshuler","given":"Robert C.","non-dropping-particle":"","parse-names":false,"suffix":""},{"dropping-particle":"","family":"Birney","given":"Ewan","non-dropping-particle":"","parse-names":false,"suffix":""},{"dropping-particle":"","family":"Brown","given":"James B.","non-dropping-particle":"","parse-names":false,"suffix":""},{"dropping-particle":"","family":"Cheng","given":"Chao","non-dropping-particle":"","parse-names":false,"suffix":""},{"dropping-particle":"","family":"Djebali","given":"Sarah","non-dropping-particle":"","parse-names":false,"suffix":""},{"dropping-particle":"","family":"Dong","given":"Xianjun","non-dropping-particle":"","parse-names":false,"suffix":""},{"dropping-particle":"","family":"Ernst","given":"Jason","non-dropping-particle":"","parse-names":false,"suffix":""},{"dropping-particle":"","family":"Furey","given":"Terrence S.","non-dropping-particle":"","parse-names":false,"suffix":""},{"dropping-particle":"","family":"Gerstein","given":"Mark","non-dropping-particle":"","parse-names":false,"suffix":""},{"dropping-particle":"","family":"Giardine","given":"Belinda","non-dropping-particle":"","parse-names":false,"suffix":""},{"dropping-particle":"","family":"Greven","given":"Melissa","non-dropping-particle":"","parse-names":false,"suffix":""},{"dropping-particle":"","family":"Hardison","given":"Ross C.","non-dropping-particle":"","parse-names":false,"suffix":""},{"dropping-particle":"","family":"Harris","given":"Robert S.","non-dropping-particle":"","parse-names":false,"suffix":""},{"dropping-particle":"","family":"Herrero","given":"Javier","non-dropping-particle":"","parse-names":false,"suffix":""},{"dropping-particle":"","family":"Hoffman","given":"Michael M.","non-dropping-particle":"","parse-names":false,"suffix":""},{"dropping-particle":"","family":"Iyer","given":"Sowmya","non-dropping-particle":"","parse-names":false,"suffix":""},{"dropping-particle":"","family":"Kellis","given":"Manolis","non-dropping-particle":"","parse-names":false,"suffix":""},{"dropping-particle":"","family":"Kheradpour","given":"Pouya","non-dropping-particle":"","parse-names":false,"suffix":""},{"dropping-particle":"","family":"Lassmann","given":"Timo","non-dropping-particle":"","parse-names":false,"suffix":""},{"dropping-particle":"","family":"Li","given":"Qunhua","non-dropping-particle":"","parse-names":false,"suffix":""},{"dropping-particle":"","family":"Lin","given":"Xinying","non-dropping-particle":"","parse-names":false,"suffix":""},{"dropping-particle":"","family":"Marinov","given":"Georgi K.","non-dropping-particle":"","parse-names":false,"suffix":""},{"dropping-particle":"","family":"Merkel","given":"Angelika","non-dropping-particle":"","parse-names":false,"suffix":""},{"dropping-particle":"","family":"Mortazavi","given":"Ali","non-dropping-particle":"","parse-names":false,"suffix":""},{"dropping-particle":"","family":"Parker","given":"Stephen C.J.","non-dropping-particle":"","parse-names":false,"suffix":""},{"dropping-particle":"","family":"Reddy","given":"Timothy E.","non-dropping-particle":"","parse-names":false,"suffix":""},{"dropping-particle":"","family":"Rozowsky","given":"Joel","non-dropping-particle":"","parse-names":false,"suffix":""},{"dropping-particle":"","family":"Schlesinger","given":"Felix","non-dropping-particle":"","parse-names":false,"suffix":""},{"dropping-particle":"","family":"Thurman","given":"Robert E.","non-dropping-particle":"","parse-names":false,"suffix":""},{"dropping-particle":"","family":"Wang","given":"Jie","non-dropping-particle":"","parse-names":false,"suffix":""},{"dropping-particle":"","family":"Ward","given":"Lucas D.","non-dropping-particle":"","parse-names":false,"suffix":""},{"dropping-particle":"","family":"Whitfield","given":"Troy W.","non-dropping-particle":"","parse-names":false,"suffix":""},{"dropping-particle":"","family":"Wilder","given":"Steven P.","non-dropping-particle":"","parse-names":false,"suffix":""},{"dropping-particle":"","family":"Wu","given":"Weisheng","non-dropping-particle":"","parse-names":false,"suffix":""},{"dropping-particle":"","family":"Xi","given":"Hualin S.","non-dropping-particle":"","parse-names":false,"suffix":""},{"dropping-particle":"","family":"Yip","given":"Kevin Y.","non-dropping-particle":"","parse-names":false,"suffix":""},{"dropping-particle":"","family":"Zhuang","given":"Jiali","non-dropping-particle":"","parse-names":false,"suffix":""},{"dropping-particle":"","family":"Bernstein","given":"Bradley E.","non-dropping-particle":"","parse-names":false,"suffix":""},{"dropping-particle":"","family":"Green","given":"Eric D.","non-dropping-particle":"","parse-names":false,"suffix":""},{"dropping-particle":"","family":"Gunter","given":"Chris","non-dropping-particle":"","parse-names":false,"suffix":""},{"dropping-particle":"","family":"Snyder","given":"Michael","non-dropping-particle":"","parse-names":false,"suffix":""},{"dropping-particle":"","family":"Pazin","given":"Michael J.","non-dropping-particle":"","parse-names":false,"suffix":""},{"dropping-particle":"","family":"Lowdon","given":"Rebecca F.","non-dropping-particle":"","parse-names":false,"suffix":""},{"dropping-particle":"","family":"Dillon","given":"Laura A.L.","non-dropping-particle":"","parse-names":false,"suffix":""},{"dropping-particle":"","family":"Adams","given":"Leslie B.","non-dropping-particle":"","parse-names":false,"suffix":""},{"dropping-particle":"","family":"Kelly","given":"Caroline J.","non-dropping-particle":"","parse-names":false,"suffix":""},{"dropping-particle":"","family":"Zhang","given":"Julia","non-dropping-particle":"","parse-names":false,"suffix":""},{"dropping-particle":"","family":"Wexler","given":"Judith R.","non-dropping-particle":"","parse-names":false,"suffix":""},{"dropping-particle":"","family":"Good","given":"Peter J.","non-dropping-particle":"","parse-names":false,"suffix":""},{"dropping-particle":"","family":"Feingold","given":"Elise A.","non-dropping-particle":"","parse-names":false,"suffix":""},{"dropping-particle":"","family":"Crawford","given":"Gregory E.","non-dropping-particle":"","parse-names":false,"suffix":""},{"dropping-particle":"","family":"Dekker","given":"Job","non-dropping-particle":"","parse-names":false,"suffix":""},{"dropping-particle":"","family":"Elnitski","given":"Laura","non-dropping-particle":"","parse-names":false,"suffix":""},{"dropping-particle":"","family":"Farnham","given":"Peggy J.","non-dropping-particle":"","parse-names":false,"suffix":""},{"dropping-particle":"","family":"Giddings","given":"Morgan C.","non-dropping-particle":"","parse-names":false,"suffix":""},{"dropping-particle":"","family":"Gingeras","given":"Thomas R.","non-dropping-particle":"","parse-names":false,"suffix":""},{"dropping-particle":"","family":"Guigó","given":"Roderic","non-dropping-particle":"","parse-names":false,"suffix":""},{"dropping-particle":"","family":"Hubbard","given":"Timothy J.","non-dropping-particle":"","parse-names":false,"suffix":""},{"dropping-particle":"","family":"Kent","given":"W. James","non-dropping-particle":"","parse-names":false,"suffix":""},{"dropping-particle":"","family":"Lieb","given":"Jason D.","non-dropping-particle":"","parse-names":false,"suffix":""},{"dropping-particle":"","family":"Margulies","given":"Elliott H.","non-dropping-particle":"","parse-names":false,"suffix":""},{"dropping-particle":"","family":"Myers","given":"Richard M.","non-dropping-particle":"","parse-names":false,"suffix":""},{"dropping-particle":"","family":"Stamatoyannopoulos","given":"John A.","non-dropping-particle":"","parse-names":false,"suffix":""},{"dropping-particle":"","family":"Tenenbaum","given":"Scott A.","non-dropping-particle":"","parse-names":false,"suffix":""},{"dropping-particle":"","family":"Weng","given":"Zhiping","non-dropping-particle":"","parse-names":false,"suffix":""},{"dropping-particle":"","family":"White","given":"Kevin P.","non-dropping-particle":"","parse-names":false,"suffix":""},{"dropping-particle":"","family":"Wold","given":"Barbara","non-dropping-particle":"","parse-names":false,"suffix":""},{"dropping-particle":"","family":"Yu","given":"Yanbao","non-dropping-particle":"","parse-names":false,"suffix":""},{"dropping-particle":"","family":"Wrobel","given":"John","non-dropping-particle":"","parse-names":false,"suffix":""},{"dropping-particle":"","family":"Risk","given":"Brian A.","non-dropping-particle":"","parse-names":false,"suffix":""},{"dropping-particle":"","family":"Gunawardena","given":"Harsha P.","non-dropping-particle":"","parse-names":false,"suffix":""},{"dropping-particle":"","family":"Kuiper","given":"Heather C.","non-dropping-particle":"","parse-names":false,"suffix":""},{"dropping-particle":"","family":"Maier","given":"Christopher W.","non-dropping-particle":"","parse-names":false,"suffix":""},{"dropping-particle":"","family":"Xie","given":"Ling","non-dropping-particle":"","parse-names":false,"suffix":""},{"dropping-particle":"","family":"Chen","given":"Xian","non-dropping-particle":"","parse-names":false,"suffix":""},{"dropping-particle":"","family":"Mikkelsen","given":"Tarjei S.","non-dropping-particle":"","parse-names":false,"suffix":""},{"dropping-particle":"","family":"Gillespie","given":"Shawn","non-dropping-particle":"","parse-names":false,"suffix":""},{"dropping-particle":"","family":"Goren","given":"Alon","non-dropping-particle":"","parse-names":false,"suffix":""},{"dropping-particle":"","family":"Ram","given":"Oren","non-dropping-particle":"","parse-names":false,"suffix":""},{"dropping-particle":"","family":"Zhang","given":"Xiaolan","non-dropping-particle":"","parse-names":false,"suffix":""},{"dropping-particle":"","family":"Wang","given":"Li","non-dropping-particle":"","parse-names":false,"suffix":""},{"dropping-particle":"","family":"Issner","given":"Robbyn","non-dropping-particle":"","parse-names":false,"suffix":""},{"dropping-particle":"","family":"Coyne","given":"Michael J.","non-dropping-particle":"","parse-names":false,"suffix":""},{"dropping-particle":"","family":"Durham","given":"Timothy","non-dropping-particle":"","parse-names":false,"suffix":""},{"dropping-particle":"","family":"Ku","given":"Manching","non-dropping-particle":"","parse-names":false,"suffix":""},{"dropping-particle":"","family":"Truong","given":"Thanh","non-dropping-particle":"","parse-names":false,"suffix":""},{"dropping-particle":"","family":"Eaton","given":"Matthew L.","non-dropping-particle":"","parse-names":false,"suffix":""},{"dropping-particle":"","family":"Dobin","given":"Alex","non-dropping-particle":"","parse-names":false,"suffix":""},{"dropping-particle":"","family":"Tanzer","given":"Andrea","non-dropping-particle":"","parse-names":false,"suffix":""},{"dropping-particle":"","family":"Lagarde","given":"Julien","non-dropping-particle":"","parse-names":false,"suffix":""},{"dropping-particle":"","family":"Lin","given":"Wei","non-dropping-particle":"","parse-names":false,"suffix":""},{"dropping-particle":"","family":"Xue","given":"Chenghai","non-dropping-particle":"","parse-names":false,"suffix":""},{"dropping-particle":"","family":"Williams","given":"Brian A.","non-dropping-particle":"","parse-names":false,"suffix":""},{"dropping-particle":"","family":"Zaleski","given":"Chris","non-dropping-particle":"","parse-names":false,"suffix":""},{"dropping-particle":"","family":"Röder","given":"Maik","non-dropping-particle":"","parse-names":false,"suffix":""},{"dropping-particle":"","family":"Kokocinski","given":"Felix","non-dropping-particle":"","parse-names":false,"suffix":""},{"dropping-particle":"","family":"Abdelhamid","given":"Rehab F.","non-dropping-particle":"","parse-names":false,"suffix":""},{"dropping-particle":"","family":"Alioto","given":"Tyler","non-dropping-particle":"","parse-names":false,"suffix":""},{"dropping-particle":"","family":"Antoshechkin","given":"Igor","non-dropping-particle":"","parse-names":false,"suffix":""},{"dropping-particle":"","family":"Baer","given":"Michael T.","non-dropping-particle":"","parse-names":false,"suffix":""},{"dropping-particle":"","family":"Batut","given":"Philippe","non-dropping-particle":"","parse-names":false,"suffix":""},{"dropping-particle":"","family":"Bell","given":"Ian","non-dropping-particle":"","parse-names":false,"suffix":""},{"dropping-particle":"","family":"Bell","given":"Kimberly","non-dropping-particle":"","parse-names":false,"suffix":""},{"dropping-particle":"","family":"Chakrabortty","given":"Sudipto","non-dropping-particle":"","parse-names":false,"suffix":""},{"dropping-particle":"","family":"Chrast","given":"Jacqueline","non-dropping-particle":"","parse-names":false,"suffix":""},{"dropping-particle":"","family":"Curado","given":"Joao","non-dropping-particle":"","parse-names":false,"suffix":""},{"dropping-particle":"","family":"Derrien","given":"Thomas","non-dropping-particle":"","parse-names":false,"suffix":""},{"dropping-particle":"","family":"Drenkow","given":"Jorg","non-dropping-particle":"","parse-names":false,"suffix":""},{"dropping-particle":"","family":"Dumais","given":"Erica","non-dropping-particle":"","parse-names":false,"suffix":""},{"dropping-particle":"","family":"Dumais","given":"Jackie","non-dropping-particle":"","parse-names":false,"suffix":""},{"dropping-particle":"","family":"Duttagupta","given":"Radha","non-dropping-particle":"","parse-names":false,"suffix":""},{"dropping-particle":"","family":"Fastuca","given":"Megan","non-dropping-particle":"","parse-names":false,"suffix":""},{"dropping-particle":"","family":"Fejes-Toth","given":"Kata","non-dropping-particle":"","parse-names":false,"suffix":""},{"dropping-particle":"","family":"Ferreira","given":"Pedro","non-dropping-particle":"","parse-names":false,"suffix":""},{"dropping-particle":"","family":"Foissac","given":"Sylvain","non-dropping-particle":"","parse-names":false,"suffix":""},{"dropping-particle":"","family":"Fullwood","given":"Melissa J.","non-dropping-particle":"","parse-names":false,"suffix":""},{"dropping-particle":"","family":"Gao","given":"Hui","non-dropping-particle":"","parse-names":false,"suffix":""},{"dropping-particle":"","family":"Gonzalez","given":"David","non-dropping-particle":"","parse-names":false,"suffix":""},{"dropping-particle":"","family":"Gordon","given":"Assaf","non-dropping-particle":"","parse-names":false,"suffix":""},{"dropping-particle":"","family":"Howald","given":"Cédric","non-dropping-particle":"","parse-names":false,"suffix":""},{"dropping-particle":"","family":"Jha","given":"Sonali","non-dropping-particle":"","parse-names":false,"suffix":""},{"dropping-particle":"","family":"Johnson","given":"Rory","non-dropping-particle":"","parse-names":false,"suffix":""},{"dropping-particle":"","family":"Kapranov","given":"Philipp","non-dropping-particle":"","parse-names":false,"suffix":""},{"dropping-particle":"","family":"King","given":"Brandon","non-dropping-particle":"","parse-names":false,"suffix":""},{"dropping-particle":"","family":"Kingswood","given":"Colin","non-dropping-particle":"","parse-names":false,"suffix":""},{"dropping-particle":"","family":"Li","given":"Guoliang","non-dropping-particle":"","parse-names":false,"suffix":""},{"dropping-particle":"","family":"Luo","given":"Oscar J.","non-dropping-particle":"","parse-names":false,"suffix":""},{"dropping-particle":"","family":"Park","given":"Eddie","non-dropping-particle":"","parse-names":false,"suffix":""},{"dropping-particle":"","family":"Preall","given":"Jonathan B.","non-dropping-particle":"","parse-names":false,"suffix":""},{"dropping-particle":"","family":"Presaud","given":"Kimberly","non-dropping-particle":"","parse-names":false,"suffix":""},{"dropping-particle":"","family":"Ribeca","given":"Paolo","non-dropping-particle":"","parse-names":false,"suffix":""},{"dropping-particle":"","family":"Robyr","given":"Daniel","non-dropping-particle":"","parse-names":false,"suffix":""},{"dropping-particle":"","family":"Ruan","given":"Xiaoan","non-dropping-particle":"","parse-names":false,"suffix":""},{"dropping-particle":"","family":"Sammeth","given":"Michael","non-dropping-particle":"","parse-names":false,"suffix":""},{"dropping-particle":"","family":"Sandhu","given":"Kuljeet Singh","non-dropping-particle":"","parse-names":false,"suffix":""},{"dropping-particle":"","family":"Schaeffer","given":"Lorain","non-dropping-particle":"","parse-names":false,"suffix":""},{"dropping-particle":"","family":"See","given":"Lei Hoon","non-dropping-particle":"","parse-names":false,"suffix":""},{"dropping-particle":"","family":"Shahab","given":"Atif","non-dropping-particle":"","parse-names":false,"suffix":""},{"dropping-particle":"","family":"Skancke","given":"Jorgen","non-dropping-particle":"","parse-names":false,"suffix":""},{"dropping-particle":"","family":"Suzuki","given":"Ana Maria","non-dropping-particle":"","parse-names":false,"suffix":""},{"dropping-particle":"","family":"Takahashi","given":"Hazuki","non-dropping-particle":"","parse-names":false,"suffix":""},{"dropping-particle":"","family":"Tilgner","given":"Hagen","non-dropping-particle":"","parse-names":false,"suffix":""},{"dropping-particle":"","family":"Trout","given":"Diane","non-dropping-particle":"","parse-names":false,"suffix":""},{"dropping-particle":"","family":"Walters","given":"Nathalie","non-dropping-particle":"","parse-names":false,"suffix":""},{"dropping-particle":"","family":"Wang","given":"Huaien","non-dropping-particle":"","parse-names":false,"suffix":""},{"dropping-particle":"","family":"Hayashizaki","given":"Yoshihide","non-dropping-particle":"","parse-names":false,"suffix":""},{"dropping-particle":"","family":"Reymond","given":"Alexandre","non-dropping-particle":"","parse-names":false,"suffix":""},{"dropping-particle":"","family":"Antonarakis","given":"Stylianos E.","non-dropping-particle":"","parse-names":false,"suffix":""},{"dropping-particle":"","family":"Hannon","given":"Gregory J.","non-dropping-particle":"","parse-names":false,"suffix":""},{"dropping-particle":"","family":"Ruan","given":"Yijun","non-dropping-particle":"","parse-names":false,"suffix":""},{"dropping-particle":"","family":"Carninci","given":"Piero","non-dropping-particle":"","parse-names":false,"suffix":""},{"dropping-particle":"","family":"Sloan","given":"Cricket A.","non-dropping-particle":"","parse-names":false,"suffix":""},{"dropping-particle":"","family":"Learned","given":"Katrina","non-dropping-particle":"","parse-names":false,"suffix":""},{"dropping-particle":"","family":"Malladi","given":"Venkat S.","non-dropping-particle":"","parse-names":false,"suffix":""},{"dropping-particle":"","family":"Wong","given":"Matthew C.","non-dropping-particle":"","parse-names":false,"suffix":""},{"dropping-particle":"","family":"Barber","given":"Galt P.","non-dropping-particle":"","parse-names":false,"suffix":""},{"dropping-particle":"","family":"Cline","given":"Melissa S.","non-dropping-particle":"","parse-names":false,"suffix":""},{"dropping-particle":"","family":"Dreszer","given":"Timothy R.","non-dropping-particle":"","parse-names":false,"suffix":""},{"dropping-particle":"","family":"Heitner","given":"Steven G.","non-dropping-particle":"","parse-names":false,"suffix":""},{"dropping-particle":"","family":"Karolchik","given":"Donna","non-dropping-particle":"","parse-names":false,"suffix":""},{"dropping-particle":"","family":"Kirkup","given":"Vanessa M.","non-dropping-particle":"","parse-names":false,"suffix":""},{"dropping-particle":"","family":"Meyer","given":"Laurence R.","non-dropping-particle":"","parse-names":false,"suffix":""},{"dropping-particle":"","family":"Long","given":"Jeffrey C.","non-dropping-particle":"","parse-names":false,"suffix":""},{"dropping-particle":"","family":"Maddren","given":"Morgan","non-dropping-particle":"","parse-names":false,"suffix":""},{"dropping-particle":"","family":"Raney","given":"Brian J.","non-dropping-particle":"","parse-names":false,"suffix":""},{"dropping-particle":"","family":"Grasfeder","given":"Linda L.","non-dropping-particle":"","parse-names":false,"suffix":""},{"dropping-particle":"","family":"Giresi","given":"Paul G.","non-dropping-particle":"","parse-names":false,"suffix":""},{"dropping-particle":"","family":"Battenhouse","given":"Anna","non-dropping-particle":"","parse-names":false,"suffix":""},{"dropping-particle":"","family":"Sheffield","given":"Nathan C.","non-dropping-particle":"","parse-names":false,"suffix":""},{"dropping-particle":"","family":"Showers","given":"Kimberly A.","non-dropping-particle":"","parse-names":false,"suffix":""},{"dropping-particle":"","family":"London","given":"Darin","non-dropping-particle":"","parse-names":false,"suffix":""},{"dropping-particle":"","family":"Bhinge","given":"Akshay A.","non-dropping-particle":"","parse-names":false,"suffix":""},{"dropping-particle":"","family":"Shestak","given":"Christopher","non-dropping-particle":"","parse-names":false,"suffix":""},{"dropping-particle":"","family":"Schaner","given":"Matthew R.","non-dropping-particle":"","parse-names":false,"suffix":""},{"dropping-particle":"","family":"Kim","given":"Seul Ki","non-dropping-particle":"","parse-names":false,"suffix":""},{"dropping-particle":"","family":"Zhang","given":"Zhuzhu Z.","non-dropping-particle":"","parse-names":false,"suffix":""},{"dropping-particle":"","family":"Mieczkowski","given":"Piotr A.","non-dropping-particle":"","parse-names":false,"suffix":""},{"dropping-particle":"","family":"Mieczkowska","given":"Joanna O.","non-dropping-particle":"","parse-names":false,"suffix":""},{"dropping-particle":"","family":"Liu","given":"Zheng","non-dropping-particle":"","parse-names":false,"suffix":""},{"dropping-particle":"","family":"McDaniell","given":"Ryan M.","non-dropping-particle":"","parse-names":false,"suffix":""},{"dropping-particle":"","family":"Ni","given":"Yunyun","non-dropping-particle":"","parse-names":false,"suffix":""},{"dropping-particle":"","family":"Rashid","given":"Naim U.","non-dropping-particle":"","parse-names":false,"suffix":""},{"dropping-particle":"","family":"Kim","given":"Min Jae","non-dropping-particle":"","parse-names":false,"suffix":""},{"dropping-particle":"","family":"Adar","given":"Sheera","non-dropping-particle":"","parse-names":false,"suffix":""},{"dropping-particle":"","family":"Zhang","given":"Zhancheng","non-dropping-particle":"","parse-names":false,"suffix":""},{"dropping-particle":"","family":"Wang","given":"Tianyuan","non-dropping-particle":"","parse-names":false,"suffix":""},{"dropping-particle":"","family":"Winter","given":"Deborah","non-dropping-particle":"","parse-names":false,"suffix":""},{"dropping-particle":"","family":"Keefe","given":"Damian","non-dropping-particle":"","parse-names":false,"suffix":""},{"dropping-particle":"","family":"Iyer","given":"Vishwanath R.","non-dropping-particle":"","parse-names":false,"suffix":""},{"dropping-particle":"","family":"Zheng","given":"Meizhen","non-dropping-particle":"","parse-names":false,"suffix":""},{"dropping-particle":"","family":"Wang","given":"Ping","non-dropping-particle":"","parse-names":false,"suffix":""},{"dropping-particle":"","family":"Gertz","given":"Jason","non-dropping-particle":"","parse-names":false,"suffix":""},{"dropping-particle":"","family":"Vielmetter","given":"Jost","non-dropping-particle":"","parse-names":false,"suffix":""},{"dropping-particle":"","family":"Partridge","given":"E. Christopher","non-dropping-particle":"","parse-names":false,"suffix":""},{"dropping-particle":"","family":"Varley","given":"Katherine E.","non-dropping-particle":"","parse-names":false,"suffix":""},{"dropping-particle":"","family":"Gasper","given":"Clarke","non-dropping-particle":"","parse-names":false,"suffix":""},{"dropping-particle":"","family":"Bansal","given":"Anita","non-dropping-particle":"","parse-names":false,"suffix":""},{"dropping-particle":"","family":"Pepke","given":"Shirley","non-dropping-particle":"","parse-names":false,"suffix":""},{"dropping-particle":"","family":"Jain","given":"Preti","non-dropping-particle":"","parse-names":false,"suffix":""},{"dropping-particle":"","family":"Amrhein","given":"Henry","non-dropping-particle":"","parse-names":false,"suffix":""},{"dropping-particle":"","family":"Bowling","given":"Kevin M.","non-dropping-particle":"","parse-names":false,"suffix":""},{"dropping-particle":"","family":"Anaya","given":"Michael","non-dropping-particle":"","parse-names":false,"suffix":""},{"dropping-particle":"","family":"Cross","given":"Marie K.","non-dropping-particle":"","parse-names":false,"suffix":""},{"dropping-particle":"","family":"Muratet","given":"Michael A.","non-dropping-particle":"","parse-names":false,"suffix":""},{"dropping-particle":"","family":"Newberry","given":"Kimberly M.","non-dropping-particle":"","parse-names":false,"suffix":""},{"dropping-particle":"","family":"McCue","given":"Kenneth","non-dropping-particle":"","parse-names":false,"suffix":""},{"dropping-particle":"","family":"Nesmith","given":"Amy S.","non-dropping-particle":"","parse-names":false,"suffix":""},{"dropping-particle":"","family":"Fisher-Aylor","given":"Katherine I.","non-dropping-particle":"","parse-names":false,"suffix":""},{"dropping-particle":"","family":"Pusey","given":"Barbara","non-dropping-particle":"","parse-names":false,"suffix":""},{"dropping-particle":"","family":"DeSalvo","given":"Gilberto","non-dropping-particle":"","parse-names":false,"suffix":""},{"dropping-particle":"","family":"Parker","given":"Stephanie L.","non-dropping-particle":"","parse-names":false,"suffix":""},{"dropping-particle":"","family":"Balasubramanian","given":"Sreeram","non-dropping-particle":"","parse-names":false,"suffix":""},{"dropping-particle":"","family":"Davis","given":"Nicholas S.","non-dropping-particle":"","parse-names":false,"suffix":""},{"dropping-particle":"","family":"Meadows","given":"Sarah K.","non-dropping-particle":"","parse-names":false,"suffix":""},{"dropping-particle":"","family":"Eggleston","given":"Tracy","non-dropping-particle":"","parse-names":false,"suffix":""},{"dropping-particle":"","family":"Newberry","given":"J. Scott","non-dropping-particle":"","parse-names":false,"suffix":""},{"dropping-particle":"","family":"Levy","given":"Shawn E.","non-dropping-particle":"","parse-names":false,"suffix":""},{"dropping-particle":"","family":"Absher","given":"Devin M.","non-dropping-particle":"","parse-names":false,"suffix":""},{"dropping-particle":"","family":"Wong","given":"Wing H.","non-dropping-particle":"","parse-names":false,"suffix":""},{"dropping-particle":"","family":"Blow","given":"Matthew J.","non-dropping-particle":"","parse-names":false,"suffix":""},{"dropping-particle":"","family":"Visel","given":"Axel","non-dropping-particle":"","parse-names":false,"suffix":""},{"dropping-particle":"","family":"Pennachio","given":"Len A.","non-dropping-particle":"","parse-names":false,"suffix":""},{"dropping-particle":"","family":"Petrykowska","given":"Hanna M.","non-dropping-particle":"","parse-names":false,"suffix":""},{"dropping-particle":"","family":"Abyzov","given":"Alexej","non-dropping-particle":"","parse-names":false,"suffix":""},{"dropping-particle":"","family":"Aken","given":"Bronwen","non-dropping-particle":"","parse-names":false,"suffix":""},{"dropping-particle":"","family":"Barrell","given":"Daniel","non-dropping-particle":"","parse-names":false,"suffix":""},{"dropping-particle":"","family":"Barson","given":"Gemma","non-dropping-particle":"","parse-names":false,"suffix":""},{"dropping-particle":"","family":"Berry","given":"Andrew","non-dropping-particle":"","parse-names":false,"suffix":""},{"dropping-particle":"","family":"Bignell","given":"Alexandra","non-dropping-particle":"","parse-names":false,"suffix":""},{"dropping-particle":"","family":"Boychenko","given":"Veronika","non-dropping-particle":"","parse-names":false,"suffix":""},{"dropping-particle":"","family":"Bussotti","given":"Giovanni","non-dropping-particle":"","parse-names":false,"suffix":""},{"dropping-particle":"","family":"Davidson","given":"Claire","non-dropping-particle":"","parse-names":false,"suffix":""},{"dropping-particle":"","family":"Despacio-Reyes","given":"Gloria","non-dropping-particle":"","parse-names":false,"suffix":""},{"dropping-particle":"","family":"Diekhans","given":"Mark","non-dropping-particle":"","parse-names":false,"suffix":""},{"dropping-particle":"","family":"Ezkurdia","given":"Iakes","non-dropping-particle":"","parse-names":false,"suffix":""},{"dropping-particle":"","family":"Frankish","given":"Adam","non-dropping-particle":"","parse-names":false,"suffix":""},{"dropping-particle":"","family":"Gilbert","given":"James","non-dropping-particle":"","parse-names":false,"suffix":""},{"dropping-particle":"","family":"Gonzalez","given":"Jose Manuel","non-dropping-particle":"","parse-names":false,"suffix":""},{"dropping-particle":"","family":"Griffiths","given":"Ed","non-dropping-particle":"","parse-names":false,"suffix":""},{"dropping-particle":"","family":"Harte","given":"Rachel","non-dropping-particle":"","parse-names":false,"suffix":""},{"dropping-particle":"","family":"Hendrix","given":"David A.","non-dropping-particle":"","parse-names":false,"suffix":""},{"dropping-particle":"","family":"Hunt","given":"Toby","non-dropping-particle":"","parse-names":false,"suffix":""},{"dropping-particle":"","family":"Jungreis","given":"Irwin","non-dropping-particle":"","parse-names":false,"suffix":""},{"dropping-particle":"","family":"Kay","given":"Mike","non-dropping-particle":"","parse-names":false,"suffix":""},{"dropping-particle":"","family":"Khurana","given":"Ekta","non-dropping-particle":"","parse-names":false,"suffix":""},{"dropping-particle":"","family":"Leng","given":"Jing","non-dropping-particle":"","parse-names":false,"suffix":""},{"dropping-particle":"","family":"Lin","given":"Michael F.","non-dropping-particle":"","parse-names":false,"suffix":""},{"dropping-particle":"","family":"Loveland","given":"Jane","non-dropping-particle":"","parse-names":false,"suffix":""},{"dropping-particle":"","family":"Lu","given":"Zhi","non-dropping-particle":"","parse-names":false,"suffix":""},{"dropping-particle":"","family":"Manthravadi","given":"Deepa","non-dropping-particle":"","parse-names":false,"suffix":""},{"dropping-particle":"","family":"Mariotti","given":"Marco","non-dropping-particle":"","parse-names":false,"suffix":""},{"dropping-particle":"","family":"Mudge","given":"Jonathan","non-dropping-particle":"","parse-names":false,"suffix":""},{"dropping-particle":"","family":"Mukherjee","given":"Gaurab","non-dropping-particle":"","parse-names":false,"suffix":""},{"dropping-particle":"","family":"Notredame","given":"Cedric","non-dropping-particle":"","parse-names":false,"suffix":""},{"dropping-particle":"","family":"Pei","given":"Baikang","non-dropping-particle":"","parse-names":false,"suffix":""},{"dropping-particle":"","family":"Rodriguez","given":"Jose Manuel","non-dropping-particle":"","parse-names":false,"suffix":""},{"dropping-particle":"","family":"Saunders","given":"Gary","non-dropping-particle":"","parse-names":false,"suffix":""},{"dropping-particle":"","family":"Sboner","given":"Andrea","non-dropping-particle":"","parse-names":false,"suffix":""},{"dropping-particle":"","family":"Searle","given":"Stephen","non-dropping-particle":"","parse-names":false,"suffix":""},{"dropping-particle":"","family":"Sisu","given":"Cristina","non-dropping-particle":"","parse-names":false,"suffix":""},{"dropping-particle":"","family":"Snow","given":"Catherine","non-dropping-particle":"","parse-names":false,"suffix":""},{"dropping-particle":"","family":"Steward","given":"Charlie","non-dropping-particle":"","parse-names":false,"suffix":""},{"dropping-particle":"","family":"Tapanari","given":"Electra","non-dropping-particle":"","parse-names":false,"suffix":""},{"dropping-particle":"","family":"Tress","given":"Michael L.","non-dropping-particle":"","parse-names":false,"suffix":""},{"dropping-particle":"","family":"Baren","given":"Marijke J.","non-dropping-particle":"Van","parse-names":false,"suffix":""},{"dropping-particle":"","family":"Washietl","given":"Stefan","non-dropping-particle":"","parse-names":false,"suffix":""},{"dropping-particle":"","family":"Wilming","given":"Laurens","non-dropping-particle":"","parse-names":false,"suffix":""},{"dropping-particle":"","family":"Zadissa","given":"Amonida","non-dropping-particle":"","parse-names":false,"suffix":""},{"dropping-particle":"","family":"Zhang","given":"Zhengdong","non-dropping-particle":"","parse-names":false,"suffix":""},{"dropping-particle":"","family":"Brent","given":"Michael","non-dropping-particle":"","parse-names":false,"suffix":""},{"dropping-particle":"","family":"Haussler","given":"David","non-dropping-particle":"","parse-names":false,"suffix":""},{"dropping-particle":"","family":"Valencia","given":"Alfonso","non-dropping-particle":"","parse-names":false,"suffix":""},{"dropping-particle":"","family":"Addleman","given":"Nick","non-dropping-particle":"","parse-names":false,"suffix":""},{"dropping-particle":"","family":"Alexander","given":"Roger P.","non-dropping-particle":"","parse-names":false,"suffix":""},{"dropping-particle":"","family":"Auerbach","given":"Raymond K.","non-dropping-particle":"","parse-names":false,"suffix":""},{"dropping-particle":"","family":"Balasubramanian","given":"Suganthi","non-dropping-particle":"","parse-names":false,"suffix":""},{"dropping-particle":"","family":"Bettinger","given":"Keith","non-dropping-particle":"","parse-names":false,"suffix":""},{"dropping-particle":"","family":"Bhardwaj","given":"Nitin","non-dropping-particle":"","parse-names":false,"suffix":""},{"dropping-particle":"","family":"Boyle","given":"Alan P.","non-dropping-particle":"","parse-names":false,"suffix":""},{"dropping-particle":"","family":"Cao","given":"Alina R.","non-dropping-particle":"","parse-names":false,"suffix":""},{"dropping-particle":"","family":"Cayting","given":"Philip","non-dropping-particle":"","parse-names":false,"suffix":""},{"dropping-particle":"","family":"Charos","given":"Alexandra","non-dropping-particle":"","parse-names":false,"suffix":""},{"dropping-particle":"","family":"Cheng","given":"Yong","non-dropping-particle":"","parse-names":false,"suffix":""},{"dropping-particle":"","family":"Eastman","given":"Catharine","non-dropping-particle":"","parse-names":false,"suffix":""},{"dropping-particle":"","family":"Euskirchen","given":"Ghia","non-dropping-particle":"","parse-names":false,"suffix":""},{"dropping-particle":"","family":"Fleming","given":"Joseph D.","non-dropping-particle":"","parse-names":false,"suffix":""},{"dropping-particle":"","family":"Grubert","given":"Fabian","non-dropping-particle":"","parse-names":false,"suffix":""},{"dropping-particle":"","family":"Habegger","given":"Lukas","non-dropping-particle":"","parse-names":false,"suffix":""},{"dropping-particle":"","family":"Hariharan","given":"Manoj","non-dropping-particle":"","parse-names":false,"suffix":""},{"dropping-particle":"","family":"Harmanci","given":"Arif","non-dropping-particle":"","parse-names":false,"suffix":""},{"dropping-particle":"","family":"Iyengar","given":"Sushma","non-dropping-particle":"","parse-names":false,"suffix":""},{"dropping-particle":"","family":"Jin","given":"Victor X.","non-dropping-particle":"","parse-names":false,"suffix":""},{"dropping-particle":"","family":"Karczewski","given":"Konrad J.","non-dropping-particle":"","parse-names":false,"suffix":""},{"dropping-particle":"","family":"Kasowski","given":"Maya","non-dropping-particle":"","parse-names":false,"suffix":""},{"dropping-particle":"","family":"Lacroute","given":"Phil","non-dropping-particle":"","parse-names":false,"suffix":""},{"dropping-particle":"","family":"Lam","given":"Hugo","non-dropping-particle":"","parse-names":false,"suffix":""},{"dropping-particle":"","family":"Lamarre-Vincent","given":"Nathan","non-dropping-particle":"","parse-names":false,"suffix":""},{"dropping-particle":"","family":"Lian","given":"Jin","non-dropping-particle":"","parse-names":false,"suffix":""},{"dropping-particle":"","family":"Lindahl-Allen","given":"Marianne","non-dropping-particle":"","parse-names":false,"suffix":""},{"dropping-particle":"","family":"Min","given":"Renqiang","non-dropping-particle":"","parse-names":false,"suffix":""},{"dropping-particle":"","family":"Miotto","given":"Benoit","non-dropping-particle":"","parse-names":false,"suffix":""},{"dropping-particle":"","family":"Monahan","given":"Hannah","non-dropping-particle":"","parse-names":false,"suffix":""},{"dropping-particle":"","family":"Moqtaderi","given":"Zarmik","non-dropping-particle":"","parse-names":false,"suffix":""},{"dropping-particle":"","family":"Mu","given":"Xinmeng J.","non-dropping-particle":"","parse-names":false,"suffix":""},{"dropping-particle":"","family":"O'Geen","given":"Henriette","non-dropping-particle":"","parse-names":false,"suffix":""},{"dropping-particle":"","family":"Ouyang","given":"Zhengqing","non-dropping-particle":"","parse-names":false,"suffix":""},{"dropping-particle":"","family":"Patacsil","given":"Dorrelyn","non-dropping-particle":"","parse-names":false,"suffix":""},{"dropping-particle":"","family":"Raha","given":"Debasish","non-dropping-particle":"","parse-names":false,"suffix":""},{"dropping-particle":"","family":"Ramirez","given":"Lucia","non-dropping-particle":"","parse-names":false,"suffix":""},{"dropping-particle":"","family":"Reed","given":"Brian","non-dropping-particle":"","parse-names":false,"suffix":""},{"dropping-particle":"","family":"Shi","given":"Minyi","non-dropping-particle":"","parse-names":false,"suffix":""},{"dropping-particle":"","family":"Slifer","given":"Teri","non-dropping-particle":"","parse-names":false,"suffix":""},{"dropping-particle":"","family":"Witt","given":"Heather","non-dropping-particle":"","parse-names":false,"suffix":""},{"dropping-particle":"","family":"Wu","given":"Linfeng","non-dropping-particle":"","parse-names":false,"suffix":""},{"dropping-particle":"","family":"Xu","given":"Xiaoqin","non-dropping-particle":"","parse-names":false,"suffix":""},{"dropping-particle":"","family":"Yan","given":"Koon Kiu","non-dropping-particle":"","parse-names":false,"suffix":""},{"dropping-particle":"","family":"Yang","given":"Xinqiong","non-dropping-particle":"","parse-names":false,"suffix":""},{"dropping-particle":"","family":"Struhl","given":"Kevin","non-dropping-particle":"","parse-names":false,"suffix":""},{"dropping-particle":"","family":"Weissman","given":"Sherman M.","non-dropping-particle":"","parse-names":false,"suffix":""},{"dropping-particle":"","family":"Penalva","given":"Luiz O.","non-dropping-particle":"","parse-names":false,"suffix":""},{"dropping-particle":"","family":"Karmakar","given":"Subhradip","non-dropping-particle":"","parse-names":false,"suffix":""},{"dropping-particle":"","family":"Bhanvadia","given":"Raj R.","non-dropping-particle":"","parse-names":false,"suffix":""},{"dropping-particle":"","family":"Choudhury","given":"Alina","non-dropping-particle":"","parse-names":false,"suffix":""},{"dropping-particle":"","family":"Domanus","given":"Marc","non-dropping-particle":"","parse-names":false,"suffix":""},{"dropping-particle":"","family":"Ma","given":"Lijia","non-dropping-particle":"","parse-names":false,"suffix":""},{"dropping-particle":"","family":"Moran","given":"Jennifer","non-dropping-particle":"","parse-names":false,"suffix":""},{"dropping-particle":"","family":"Victorsen","given":"Alec","non-dropping-particle":"","parse-names":false,"suffix":""},{"dropping-particle":"","family":"Auer","given":"Thomas","non-dropping-particle":"","parse-names":false,"suffix":""},{"dropping-particle":"","family":"Centanin","given":"Lazaro","non-dropping-particle":"","parse-names":false,"suffix":""},{"dropping-particle":"","family":"Eichenlaub","given":"Michael","non-dropping-particle":"","parse-names":false,"suffix":""},{"dropping-particle":"","family":"Gruhl","given":"Franziska","non-dropping-particle":"","parse-names":false,"suffix":""},{"dropping-particle":"","family":"Heermann","given":"Stephan","non-dropping-particle":"","parse-names":false,"suffix":""},{"dropping-particle":"","family":"Hoeckendorf","given":"Burkhard","non-dropping-particle":"","parse-names":false,"suffix":""},{"dropping-particle":"","family":"Inoue","given":"Daigo","non-dropping-particle":"","parse-names":false,"suffix":""},{"dropping-particle":"","family":"Kellner","given":"Tanja","non-dropping-particle":"","parse-names":false,"suffix":""},{"dropping-particle":"","family":"Kirchmaier","given":"Stephan","non-dropping-particle":"","parse-names":false,"suffix":""},{"dropping-particle":"","family":"Mueller","given":"Claudia","non-dropping-particle":"","parse-names":false,"suffix":""},{"dropping-particle":"","family":"Reinhardt","given":"Robert","non-dropping-particle":"","parse-names":false,"suffix":""},{"dropping-particle":"","family":"Schertel","given":"Lea","non-dropping-particle":"","parse-names":false,"suffix":""},{"dropping-particle":"","family":"Schneider","given":"Stephanie","non-dropping-particle":"","parse-names":false,"suffix":""},{"dropping-particle":"","family":"Sinn","given":"Rebecca","non-dropping-particle":"","parse-names":false,"suffix":""},{"dropping-particle":"","family":"Wittbrodt","given":"Beate","non-dropping-particle":"","parse-names":false,"suffix":""},{"dropping-particle":"","family":"Wittbrodt","given":"Jochen","non-dropping-particle":"","parse-names":false,"suffix":""},{"dropping-particle":"","family":"Jain","given":"Gaurav","non-dropping-particle":"","parse-names":false,"suffix":""},{"dropping-particle":"","family":"Balasundaram","given":"Gayathri","non-dropping-particle":"","parse-names":false,"suffix":""},{"dropping-particle":"","family":"Bates","given":"Daniel L.","non-dropping-particle":"","parse-names":false,"suffix":""},{"dropping-particle":"","family":"Byron","given":"Rachel","non-dropping-particle":"","parse-names":false,"suffix":""},{"dropping-particle":"","family":"Canfield","given":"Theresa K.","non-dropping-particle":"","parse-names":false,"suffix":""},{"dropping-particle":"","family":"Diegel","given":"Morgan J.","non-dropping-particle":"","parse-names":false,"suffix":""},{"dropping-particle":"","family":"Dunn","given":"Douglas","non-dropping-particle":"","parse-names":false,"suffix":""},{"dropping-particle":"","family":"Ebersol","given":"Abigail K.","non-dropping-particle":"","parse-names":false,"suffix":""},{"dropping-particle":"","family":"Frum","given":"Tristan","non-dropping-particle":"","parse-names":false,"suffix":""},{"dropping-particle":"","family":"Garg","given":"Kavita","non-dropping-particle":"","parse-names":false,"suffix":""},{"dropping-particle":"","family":"Gist","given":"Erica","non-dropping-particle":"","parse-names":false,"suffix":""},{"dropping-particle":"","family":"Hansen","given":"R. Scott","non-dropping-particle":"","parse-names":false,"suffix":""},{"dropping-particle":"","family":"Boatman","given":"Lisa","non-dropping-particle":"","parse-names":false,"suffix":""},{"dropping-particle":"","family":"Haugen","given":"Eric","non-dropping-particle":"","parse-names":false,"suffix":""},{"dropping-particle":"","family":"Humbert","given":"Richard","non-dropping-particle":"","parse-names":false,"suffix":""},{"dropping-particle":"","family":"Johnson","given":"Audra K.","non-dropping-particle":"","parse-names":false,"suffix":""},{"dropping-particle":"","family":"Johnson","given":"Ericka M.","non-dropping-particle":"","parse-names":false,"suffix":""},{"dropping-particle":"V.","family":"Kutyavin","given":"Tattyana","non-dropping-particle":"","parse-names":false,"suffix":""},{"dropping-particle":"","family":"Lee","given":"Kristen","non-dropping-particle":"","parse-names":false,"suffix":""},{"dropping-particle":"","family":"Lotakis","given":"Dimitra","non-dropping-particle":"","parse-names":false,"suffix":""},{"dropping-particle":"","family":"Maurano","given":"Matthew T.","non-dropping-particle":"","parse-names":false,"suffix":""},{"dropping-particle":"","family":"Neph","given":"Shane J.","non-dropping-particle":"","parse-names":false,"suffix":""},{"dropping-particle":"V.","family":"Neri","given":"Fiedencio","non-dropping-particle":"","parse-names":false,"suffix":""},{"dropping-particle":"","family":"Nguyen","given":"Eric D.","non-dropping-particle":"","parse-names":false,"suffix":""},{"dropping-particle":"","family":"Qu","given":"Hongzhu","non-dropping-particle":"","parse-names":false,"suffix":""},{"dropping-particle":"","family":"Reynolds","given":"Alex P.","non-dropping-particle":"","parse-names":false,"suffix":""},{"dropping-particle":"","family":"Roach","given":"Vaughn","non-dropping-particle":"","parse-names":false,"suffix":""},{"dropping-particle":"","family":"Rynes","given":"Eric","non-dropping-particle":"","parse-names":false,"suffix":""},{"dropping-particle":"","family":"Sanchez","given":"Minerva E.","non-dropping-particle":"","parse-names":false,"suffix":""},{"dropping-particle":"","family":"Sandstrom","given":"Richard S.","non-dropping-particle":"","parse-names":false,"suffix":""},{"dropping-particle":"","family":"Shafer","given":"Anthony O.","non-dropping-particle":"","parse-names":false,"suffix":""},{"dropping-particle":"","family":"Stergachis","given":"Andrew B.","non-dropping-particle":"","parse-names":false,"suffix":""},{"dropping-particle":"","family":"Thomas","given":"Sean","non-dropping-particle":"","parse-names":false,"suffix":""},{"dropping-particle":"","family":"Vernot","given":"Benjamin","non-dropping-particle":"","parse-names":false,"suffix":""},{"dropping-particle":"","family":"Vierstra","given":"Jeff","non-dropping-particle":"","parse-names":false,"suffix":""},{"dropping-particle":"","family":"Vong","given":"Shinny","non-dropping-particle":"","parse-names":false,"suffix":""},{"dropping-particle":"","family":"Wang","given":"Hao","non-dropping-particle":"","parse-names":false,"suffix":""},{"dropping-particle":"","family":"Weaver","given":"Molly A.","non-dropping-particle":"","parse-names":false,"suffix":""},{"dropping-particle":"","family":"Yan","given":"Yongqi","non-dropping-particle":"","parse-names":false,"suffix":""},{"dropping-particle":"","family":"Zhang","given":"Miaohua","non-dropping-particle":"","parse-names":false,"suffix":""},{"dropping-particle":"","family":"Akey","given":"Joshua M.","non-dropping-particle":"","parse-names":false,"suffix":""},{"dropping-particle":"","family":"Bender","given":"Michael","non-dropping-particle":"","parse-names":false,"suffix":""},{"dropping-particle":"","family":"Dorschner","given":"Michael O.","non-dropping-particle":"","parse-names":false,"suffix":""},{"dropping-particle":"","family":"Groudine","given":"Mark","non-dropping-particle":"","parse-names":false,"suffix":""},{"dropping-particle":"","family":"MacCoss","given":"Michael J.","non-dropping-particle":"","parse-names":false,"suffix":""},{"dropping-particle":"","family":"Navas","given":"Patrick","non-dropping-particle":"","parse-names":false,"suffix":""},{"dropping-particle":"","family":"Stamatoyannopoulos","given":"George","non-dropping-particle":"","parse-names":false,"suffix":""},{"dropping-particle":"","family":"Beal","given":"Kathryn","non-dropping-particle":"","parse-names":false,"suffix":""},{"dropping-particle":"","family":"Brazma","given":"Alvis","non-dropping-particle":"","parse-names":false,"suffix":""},{"dropping-particle":"","family":"Flicek","given":"Paul","non-dropping-particle":"","parse-names":false,"suffix":""},{"dropping-particle":"","family":"Johnson","given":"Nathan","non-dropping-particle":"","parse-names":false,"suffix":""},{"dropping-particle":"","family":"Lukk","given":"Margus","non-dropping-particle":"","parse-names":false,"suffix":""},{"dropping-particle":"","family":"Luscombe","given":"Nicholas M.","non-dropping-particle":"","parse-names":false,"suffix":""},{"dropping-particle":"","family":"Sobral","given":"Daniel","non-dropping-particle":"","parse-names":false,"suffix":""},{"dropping-particle":"","family":"Vaquerizas","given":"Juan M.","non-dropping-particle":"","parse-names":false,"suffix":""},{"dropping-particle":"","family":"Batzoglou","given":"Serafim","non-dropping-particle":"","parse-names":false,"suffix":""},{"dropping-particle":"","family":"Sidow","given":"Arend","non-dropping-particle":"","parse-names":false,"suffix":""},{"dropping-particle":"","family":"Hussami","given":"Nadine","non-dropping-particle":"","parse-names":false,"suffix":""},{"dropping-particle":"","family":"Kyriazopoulou-Panagiotopoulou","given":"Sofia","non-dropping-particle":"","parse-names":false,"suffix":""},{"dropping-particle":"","family":"Libbrecht","given":"Max W.","non-dropping-particle":"","parse-names":false,"suffix":""},{"dropping-particle":"","family":"Schaub","given":"Marc A.","non-dropping-particle":"","parse-names":false,"suffix":""},{"dropping-particle":"","family":"Miller","given":"Webb","non-dropping-particle":"","parse-names":false,"suffix":""},{"dropping-particle":"","family":"Bickel","given":"Peter J.","non-dropping-particle":"","parse-names":false,"suffix":""},{"dropping-particle":"","family":"Banfai","given":"Balazs","non-dropping-particle":"","parse-names":false,"suffix":""},{"dropping-particle":"","family":"Boley","given":"Nathan P.","non-dropping-particle":"","parse-names":false,"suffix":""},{"dropping-particle":"","family":"Huang","given":"Haiyan","non-dropping-particle":"","parse-names":false,"suffix":""},{"dropping-particle":"","family":"Li","given":"Jingyi Jessica","non-dropping-particle":"","parse-names":false,"suffix":""},{"dropping-particle":"","family":"Noble","given":"William Stafford","non-dropping-particle":"","parse-names":false,"suffix":""},{"dropping-particle":"","family":"Bilmes","given":"Jeffrey A.","non-dropping-particle":"","parse-names":false,"suffix":""},{"dropping-particle":"","family":"Buske","given":"Orion J.","non-dropping-particle":"","parse-names":false,"suffix":""},{"dropping-particle":"","family":"Sahu","given":"Avinash D.","non-dropping-particle":"","parse-names":false,"suffix":""},{"dropping-particle":"V.","family":"Kharchenko","given":"Peter","non-dropping-particle":"","parse-names":false,"suffix":""},{"dropping-particle":"","family":"Park","given":"Peter J.","non-dropping-particle":"","parse-names":false,"suffix":""},{"dropping-particle":"","family":"Baker","given":"Dannon","non-dropping-particle":"","parse-names":false,"suffix":""},{"dropping-particle":"","family":"Taylor","given":"James","non-dropping-particle":"","parse-names":false,"suffix":""},{"dropping-particle":"","family":"Lochovsky","given":"Lucas","non-dropping-particle":"","parse-names":false,"suffix":""}],"container-title":"Nature","id":"ITEM-1","issue":"7414","issued":{"date-parts":[["2012"]]},"page":"57-74","title":"An integrated encyclopedia of DNA elements in the human genome","type":"article-journal","volume":"489"},"uris":["http://www.mendeley.com/documents/?uuid=8f2ef698-e22c-4cd7-bb5d-4d042edca2a1"]}],"mendeley":{"formattedCitation":"&lt;sup&gt;37&lt;/sup&gt;","plainTextFormattedCitation":"37","previouslyFormattedCitation":"&lt;sup&gt;37&lt;/sup&gt;"},"properties":{"noteIndex":0},"schema":"https://github.com/citation-style-language/schema/raw/master/csl-citation.json"}</w:instrText>
      </w:r>
      <w:r w:rsidR="00CF5BEC"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37</w:t>
      </w:r>
      <w:r w:rsidR="00CF5BEC" w:rsidRPr="0002326A">
        <w:rPr>
          <w:rFonts w:ascii="Arial" w:hAnsi="Arial" w:cs="Arial"/>
          <w:color w:val="000000"/>
          <w:sz w:val="22"/>
          <w:szCs w:val="22"/>
        </w:rPr>
        <w:fldChar w:fldCharType="end"/>
      </w:r>
      <w:r w:rsidR="00CF5BEC" w:rsidRPr="0002326A">
        <w:rPr>
          <w:rFonts w:ascii="Arial" w:hAnsi="Arial" w:cs="Arial"/>
          <w:color w:val="000000"/>
          <w:sz w:val="22"/>
          <w:szCs w:val="22"/>
        </w:rPr>
        <w:t xml:space="preserve"> (Figure </w:t>
      </w:r>
      <w:r w:rsidR="00E677C1" w:rsidRPr="0002326A">
        <w:rPr>
          <w:rFonts w:ascii="Arial" w:hAnsi="Arial" w:cs="Arial"/>
          <w:color w:val="000000"/>
          <w:sz w:val="22"/>
          <w:szCs w:val="22"/>
        </w:rPr>
        <w:t>1</w:t>
      </w:r>
      <w:r w:rsidR="00CF5BEC" w:rsidRPr="0002326A">
        <w:rPr>
          <w:rFonts w:ascii="Arial" w:hAnsi="Arial" w:cs="Arial"/>
          <w:color w:val="000000"/>
          <w:sz w:val="22"/>
          <w:szCs w:val="22"/>
        </w:rPr>
        <w:t>D), and 3) assign</w:t>
      </w:r>
      <w:r w:rsidR="00254447">
        <w:rPr>
          <w:rFonts w:ascii="Arial" w:hAnsi="Arial" w:cs="Arial"/>
          <w:color w:val="000000"/>
          <w:sz w:val="22"/>
          <w:szCs w:val="22"/>
        </w:rPr>
        <w:t>ments of</w:t>
      </w:r>
      <w:r w:rsidR="00CF5BEC" w:rsidRPr="0002326A">
        <w:rPr>
          <w:rFonts w:ascii="Arial" w:hAnsi="Arial" w:cs="Arial"/>
          <w:color w:val="000000"/>
          <w:sz w:val="22"/>
          <w:szCs w:val="22"/>
        </w:rPr>
        <w:t xml:space="preserve"> </w:t>
      </w:r>
      <w:r w:rsidR="00254447">
        <w:rPr>
          <w:rFonts w:ascii="Arial" w:hAnsi="Arial" w:cs="Arial"/>
          <w:color w:val="000000"/>
          <w:sz w:val="22"/>
          <w:szCs w:val="22"/>
        </w:rPr>
        <w:t xml:space="preserve">T cell </w:t>
      </w:r>
      <w:r w:rsidR="00CF5BEC" w:rsidRPr="0002326A">
        <w:rPr>
          <w:rFonts w:ascii="Arial" w:hAnsi="Arial" w:cs="Arial"/>
          <w:color w:val="000000"/>
          <w:sz w:val="22"/>
          <w:szCs w:val="22"/>
        </w:rPr>
        <w:t xml:space="preserve">clonotypes based on the TCR sequencing. </w:t>
      </w:r>
      <w:r w:rsidR="00AE0107" w:rsidRPr="0002326A">
        <w:rPr>
          <w:rFonts w:ascii="Arial" w:hAnsi="Arial" w:cs="Arial"/>
          <w:color w:val="000000"/>
          <w:sz w:val="22"/>
          <w:szCs w:val="22"/>
        </w:rPr>
        <w:t>Based on these approaches we annotated clusters as monocytes (Cluster</w:t>
      </w:r>
      <w:r w:rsidR="000C0095" w:rsidRPr="0002326A">
        <w:rPr>
          <w:rFonts w:ascii="Arial" w:hAnsi="Arial" w:cs="Arial"/>
          <w:color w:val="000000"/>
          <w:sz w:val="22"/>
          <w:szCs w:val="22"/>
        </w:rPr>
        <w:t>s</w:t>
      </w:r>
      <w:r w:rsidR="00AE0107" w:rsidRPr="0002326A">
        <w:rPr>
          <w:rFonts w:ascii="Arial" w:hAnsi="Arial" w:cs="Arial"/>
          <w:color w:val="000000"/>
          <w:sz w:val="22"/>
          <w:szCs w:val="22"/>
        </w:rPr>
        <w:t xml:space="preserve"> 0, 5, 11, 12, </w:t>
      </w:r>
      <w:r w:rsidR="000C0095" w:rsidRPr="0002326A">
        <w:rPr>
          <w:rFonts w:ascii="Arial" w:hAnsi="Arial" w:cs="Arial"/>
          <w:color w:val="000000"/>
          <w:sz w:val="22"/>
          <w:szCs w:val="22"/>
        </w:rPr>
        <w:t xml:space="preserve">and </w:t>
      </w:r>
      <w:r w:rsidR="00AE0107" w:rsidRPr="0002326A">
        <w:rPr>
          <w:rFonts w:ascii="Arial" w:hAnsi="Arial" w:cs="Arial"/>
          <w:color w:val="000000"/>
          <w:sz w:val="22"/>
          <w:szCs w:val="22"/>
        </w:rPr>
        <w:t>16)</w:t>
      </w:r>
      <w:r w:rsidR="000C0095" w:rsidRPr="0002326A">
        <w:rPr>
          <w:rFonts w:ascii="Arial" w:hAnsi="Arial" w:cs="Arial"/>
          <w:color w:val="000000"/>
          <w:sz w:val="22"/>
          <w:szCs w:val="22"/>
        </w:rPr>
        <w:t>, CD4</w:t>
      </w:r>
      <w:r w:rsidR="000C0095" w:rsidRPr="0002326A">
        <w:rPr>
          <w:rFonts w:ascii="Arial" w:hAnsi="Arial" w:cs="Arial"/>
          <w:color w:val="000000"/>
          <w:sz w:val="22"/>
          <w:szCs w:val="22"/>
          <w:vertAlign w:val="superscript"/>
        </w:rPr>
        <w:t>+</w:t>
      </w:r>
      <w:r w:rsidR="000C0095" w:rsidRPr="0002326A">
        <w:rPr>
          <w:rFonts w:ascii="Arial" w:hAnsi="Arial" w:cs="Arial"/>
          <w:color w:val="000000"/>
          <w:sz w:val="22"/>
          <w:szCs w:val="22"/>
        </w:rPr>
        <w:t xml:space="preserve"> T Cells (Clusters 4, 6, 10, 13, 15, and 20), CD8</w:t>
      </w:r>
      <w:r w:rsidR="000C0095" w:rsidRPr="0002326A">
        <w:rPr>
          <w:rFonts w:ascii="Arial" w:hAnsi="Arial" w:cs="Arial"/>
          <w:color w:val="000000"/>
          <w:sz w:val="22"/>
          <w:szCs w:val="22"/>
          <w:vertAlign w:val="superscript"/>
        </w:rPr>
        <w:t>+</w:t>
      </w:r>
      <w:r w:rsidR="000C0095" w:rsidRPr="0002326A">
        <w:rPr>
          <w:rFonts w:ascii="Arial" w:hAnsi="Arial" w:cs="Arial"/>
          <w:color w:val="000000"/>
          <w:sz w:val="22"/>
          <w:szCs w:val="22"/>
        </w:rPr>
        <w:t xml:space="preserve"> T cells (Clusters 1, 8, 9 and 17), NK cells (Clusters 3 and 7), B cells (Cluster 2), macrophages (Cluster 14) and dendritic cells (DC, Clusters 18 and 19) (Figure 1E). </w:t>
      </w:r>
      <w:r w:rsidR="00111C6D">
        <w:rPr>
          <w:rFonts w:ascii="Arial" w:hAnsi="Arial" w:cs="Arial"/>
          <w:color w:val="000000"/>
          <w:sz w:val="22"/>
          <w:szCs w:val="22"/>
        </w:rPr>
        <w:t>W</w:t>
      </w:r>
      <w:r w:rsidR="000C0095" w:rsidRPr="0002326A">
        <w:rPr>
          <w:rFonts w:ascii="Arial" w:hAnsi="Arial" w:cs="Arial"/>
          <w:color w:val="000000"/>
          <w:sz w:val="22"/>
          <w:szCs w:val="22"/>
        </w:rPr>
        <w:t xml:space="preserve">e also examined the relative proportion of cell types comprising the sequencing runs by tissue type (Figure </w:t>
      </w:r>
      <w:r w:rsidR="00DB43DB">
        <w:rPr>
          <w:rFonts w:ascii="Arial" w:hAnsi="Arial" w:cs="Arial"/>
          <w:color w:val="000000"/>
          <w:sz w:val="22"/>
          <w:szCs w:val="22"/>
        </w:rPr>
        <w:t>1</w:t>
      </w:r>
      <w:r w:rsidR="000C0095" w:rsidRPr="0002326A">
        <w:rPr>
          <w:rFonts w:ascii="Arial" w:hAnsi="Arial" w:cs="Arial"/>
          <w:color w:val="000000"/>
          <w:sz w:val="22"/>
          <w:szCs w:val="22"/>
        </w:rPr>
        <w:t>E).</w:t>
      </w:r>
      <w:r w:rsidR="00452042" w:rsidRPr="0002326A">
        <w:rPr>
          <w:rFonts w:ascii="Arial" w:hAnsi="Arial" w:cs="Arial"/>
          <w:sz w:val="22"/>
          <w:szCs w:val="22"/>
          <w:shd w:val="clear" w:color="auto" w:fill="F8F9FA"/>
        </w:rPr>
        <w:t xml:space="preserve"> </w:t>
      </w:r>
      <w:r w:rsidR="00452042" w:rsidRPr="0002326A">
        <w:rPr>
          <w:rFonts w:ascii="Arial" w:hAnsi="Arial" w:cs="Arial"/>
          <w:sz w:val="22"/>
          <w:szCs w:val="22"/>
        </w:rPr>
        <w:t xml:space="preserve">We observed a decrease </w:t>
      </w:r>
      <w:r w:rsidR="00DB43DB">
        <w:rPr>
          <w:rFonts w:ascii="Arial" w:hAnsi="Arial" w:cs="Arial"/>
          <w:sz w:val="22"/>
          <w:szCs w:val="22"/>
        </w:rPr>
        <w:t>of</w:t>
      </w:r>
      <w:r w:rsidR="00DB43DB" w:rsidRPr="0002326A">
        <w:rPr>
          <w:rFonts w:ascii="Arial" w:hAnsi="Arial" w:cs="Arial"/>
          <w:sz w:val="22"/>
          <w:szCs w:val="22"/>
        </w:rPr>
        <w:t xml:space="preserve"> </w:t>
      </w:r>
      <w:r w:rsidR="00452042" w:rsidRPr="0002326A">
        <w:rPr>
          <w:rFonts w:ascii="Arial" w:hAnsi="Arial" w:cs="Arial"/>
          <w:sz w:val="22"/>
          <w:szCs w:val="22"/>
        </w:rPr>
        <w:t>CD4</w:t>
      </w:r>
      <w:r w:rsidR="00452042" w:rsidRPr="0002326A">
        <w:rPr>
          <w:rFonts w:ascii="Arial" w:hAnsi="Arial" w:cs="Arial"/>
          <w:sz w:val="22"/>
          <w:szCs w:val="22"/>
          <w:vertAlign w:val="superscript"/>
        </w:rPr>
        <w:t>+</w:t>
      </w:r>
      <w:r w:rsidR="00452042" w:rsidRPr="0002326A">
        <w:rPr>
          <w:rFonts w:ascii="Arial" w:hAnsi="Arial" w:cs="Arial"/>
          <w:sz w:val="22"/>
          <w:szCs w:val="22"/>
        </w:rPr>
        <w:t xml:space="preserve"> T cells and B cells </w:t>
      </w:r>
      <w:r w:rsidR="00DB43DB">
        <w:rPr>
          <w:rFonts w:ascii="Arial" w:hAnsi="Arial" w:cs="Arial"/>
          <w:sz w:val="22"/>
          <w:szCs w:val="22"/>
        </w:rPr>
        <w:t>within</w:t>
      </w:r>
      <w:r w:rsidR="00DB43DB" w:rsidRPr="0002326A">
        <w:rPr>
          <w:rFonts w:ascii="Arial" w:hAnsi="Arial" w:cs="Arial"/>
          <w:sz w:val="22"/>
          <w:szCs w:val="22"/>
        </w:rPr>
        <w:t xml:space="preserve"> normal kidney</w:t>
      </w:r>
      <w:r w:rsidR="00DB43DB">
        <w:rPr>
          <w:rFonts w:ascii="Arial" w:hAnsi="Arial" w:cs="Arial"/>
          <w:sz w:val="22"/>
          <w:szCs w:val="22"/>
        </w:rPr>
        <w:t>s</w:t>
      </w:r>
      <w:r w:rsidR="00DB43DB" w:rsidRPr="0002326A">
        <w:rPr>
          <w:rFonts w:ascii="Arial" w:hAnsi="Arial" w:cs="Arial"/>
          <w:sz w:val="22"/>
          <w:szCs w:val="22"/>
        </w:rPr>
        <w:t xml:space="preserve"> or tumor</w:t>
      </w:r>
      <w:r w:rsidR="00DB43DB">
        <w:rPr>
          <w:rFonts w:ascii="Arial" w:hAnsi="Arial" w:cs="Arial"/>
          <w:sz w:val="22"/>
          <w:szCs w:val="22"/>
        </w:rPr>
        <w:t>s</w:t>
      </w:r>
      <w:r w:rsidR="00DB43DB" w:rsidRPr="0002326A">
        <w:rPr>
          <w:rFonts w:ascii="Arial" w:hAnsi="Arial" w:cs="Arial"/>
          <w:sz w:val="22"/>
          <w:szCs w:val="22"/>
        </w:rPr>
        <w:t xml:space="preserve"> </w:t>
      </w:r>
      <w:r w:rsidR="00DB43DB">
        <w:rPr>
          <w:rFonts w:ascii="Arial" w:hAnsi="Arial" w:cs="Arial"/>
          <w:sz w:val="22"/>
          <w:szCs w:val="22"/>
        </w:rPr>
        <w:t xml:space="preserve">relative to </w:t>
      </w:r>
      <w:r w:rsidR="00452042" w:rsidRPr="0002326A">
        <w:rPr>
          <w:rFonts w:ascii="Arial" w:hAnsi="Arial" w:cs="Arial"/>
          <w:sz w:val="22"/>
          <w:szCs w:val="22"/>
        </w:rPr>
        <w:t xml:space="preserve">peripheral blood (Figure 1E). Conversely and as expected, we also found an </w:t>
      </w:r>
      <w:r w:rsidR="000C0095" w:rsidRPr="0002326A">
        <w:rPr>
          <w:rFonts w:ascii="Arial" w:hAnsi="Arial" w:cs="Arial"/>
          <w:sz w:val="22"/>
          <w:szCs w:val="22"/>
        </w:rPr>
        <w:t xml:space="preserve">increase </w:t>
      </w:r>
      <w:r w:rsidR="00DB43DB">
        <w:rPr>
          <w:rFonts w:ascii="Arial" w:hAnsi="Arial" w:cs="Arial"/>
          <w:sz w:val="22"/>
          <w:szCs w:val="22"/>
        </w:rPr>
        <w:t>of</w:t>
      </w:r>
      <w:r w:rsidR="00DB43DB" w:rsidRPr="0002326A">
        <w:rPr>
          <w:rFonts w:ascii="Arial" w:hAnsi="Arial" w:cs="Arial"/>
          <w:sz w:val="22"/>
          <w:szCs w:val="22"/>
        </w:rPr>
        <w:t xml:space="preserve"> </w:t>
      </w:r>
      <w:r w:rsidR="000C0095" w:rsidRPr="0002326A">
        <w:rPr>
          <w:rFonts w:ascii="Arial" w:hAnsi="Arial" w:cs="Arial"/>
          <w:sz w:val="22"/>
          <w:szCs w:val="22"/>
        </w:rPr>
        <w:t>CD8</w:t>
      </w:r>
      <w:r w:rsidR="000C0095" w:rsidRPr="0002326A">
        <w:rPr>
          <w:rFonts w:ascii="Arial" w:hAnsi="Arial" w:cs="Arial"/>
          <w:sz w:val="22"/>
          <w:szCs w:val="22"/>
          <w:vertAlign w:val="superscript"/>
        </w:rPr>
        <w:t>+</w:t>
      </w:r>
      <w:r w:rsidR="000C0095" w:rsidRPr="0002326A">
        <w:rPr>
          <w:rFonts w:ascii="Arial" w:hAnsi="Arial" w:cs="Arial"/>
          <w:sz w:val="22"/>
          <w:szCs w:val="22"/>
        </w:rPr>
        <w:t xml:space="preserve"> T cells and </w:t>
      </w:r>
      <w:r w:rsidR="00DB43DB">
        <w:rPr>
          <w:rFonts w:ascii="Arial" w:hAnsi="Arial" w:cs="Arial"/>
          <w:sz w:val="22"/>
          <w:szCs w:val="22"/>
        </w:rPr>
        <w:t>macrophages</w:t>
      </w:r>
      <w:r w:rsidR="000C0095" w:rsidRPr="0002326A">
        <w:rPr>
          <w:rFonts w:ascii="Arial" w:hAnsi="Arial" w:cs="Arial"/>
          <w:sz w:val="22"/>
          <w:szCs w:val="22"/>
        </w:rPr>
        <w:t xml:space="preserve"> in </w:t>
      </w:r>
      <w:r w:rsidR="00DB43DB">
        <w:rPr>
          <w:rFonts w:ascii="Arial" w:hAnsi="Arial" w:cs="Arial"/>
          <w:sz w:val="22"/>
          <w:szCs w:val="22"/>
        </w:rPr>
        <w:t>tumors</w:t>
      </w:r>
      <w:r w:rsidR="00DB43DB" w:rsidRPr="0002326A">
        <w:rPr>
          <w:rFonts w:ascii="Arial" w:hAnsi="Arial" w:cs="Arial"/>
          <w:sz w:val="22"/>
          <w:szCs w:val="22"/>
        </w:rPr>
        <w:t xml:space="preserve"> </w:t>
      </w:r>
      <w:r w:rsidR="00DB43DB">
        <w:rPr>
          <w:rFonts w:ascii="Arial" w:hAnsi="Arial" w:cs="Arial"/>
          <w:sz w:val="22"/>
          <w:szCs w:val="22"/>
        </w:rPr>
        <w:t>relative to</w:t>
      </w:r>
      <w:r w:rsidR="00DB43DB" w:rsidRPr="0002326A">
        <w:rPr>
          <w:rFonts w:ascii="Arial" w:hAnsi="Arial" w:cs="Arial"/>
          <w:sz w:val="22"/>
          <w:szCs w:val="22"/>
        </w:rPr>
        <w:t xml:space="preserve"> </w:t>
      </w:r>
      <w:r w:rsidR="00452042" w:rsidRPr="0002326A">
        <w:rPr>
          <w:rFonts w:ascii="Arial" w:hAnsi="Arial" w:cs="Arial"/>
          <w:sz w:val="22"/>
          <w:szCs w:val="22"/>
        </w:rPr>
        <w:t>peripheral blood</w:t>
      </w:r>
      <w:r w:rsidR="00DB43DB">
        <w:rPr>
          <w:rFonts w:ascii="Arial" w:hAnsi="Arial" w:cs="Arial"/>
          <w:sz w:val="22"/>
          <w:szCs w:val="22"/>
        </w:rPr>
        <w:t>s</w:t>
      </w:r>
      <w:r w:rsidR="00452042" w:rsidRPr="0002326A">
        <w:rPr>
          <w:rFonts w:ascii="Arial" w:hAnsi="Arial" w:cs="Arial"/>
          <w:sz w:val="22"/>
          <w:szCs w:val="22"/>
        </w:rPr>
        <w:t xml:space="preserve"> (Figure 1E). </w:t>
      </w:r>
      <w:r w:rsidR="001A73F2">
        <w:rPr>
          <w:rFonts w:ascii="Arial" w:hAnsi="Arial" w:cs="Arial"/>
          <w:sz w:val="22"/>
          <w:szCs w:val="22"/>
        </w:rPr>
        <w:t xml:space="preserve">Using highthroughput immunohistochemistry on paired normal and tumor tissue, we found </w:t>
      </w:r>
      <w:r w:rsidR="001A73F2">
        <w:rPr>
          <w:rFonts w:ascii="Arial" w:hAnsi="Arial" w:cs="Arial"/>
          <w:sz w:val="22"/>
          <w:szCs w:val="22"/>
        </w:rPr>
        <w:lastRenderedPageBreak/>
        <w:t>similar trends of increased CD8</w:t>
      </w:r>
      <w:r w:rsidR="001A73F2" w:rsidRPr="001A73F2">
        <w:rPr>
          <w:rFonts w:ascii="Arial" w:hAnsi="Arial" w:cs="Arial"/>
          <w:sz w:val="22"/>
          <w:szCs w:val="22"/>
          <w:vertAlign w:val="superscript"/>
        </w:rPr>
        <w:t>+</w:t>
      </w:r>
      <w:r w:rsidR="001A73F2">
        <w:rPr>
          <w:rFonts w:ascii="Arial" w:hAnsi="Arial" w:cs="Arial"/>
          <w:sz w:val="22"/>
          <w:szCs w:val="22"/>
        </w:rPr>
        <w:t xml:space="preserve"> and decreased CD4</w:t>
      </w:r>
      <w:r w:rsidR="001A73F2" w:rsidRPr="001A73F2">
        <w:rPr>
          <w:rFonts w:ascii="Arial" w:hAnsi="Arial" w:cs="Arial"/>
          <w:sz w:val="22"/>
          <w:szCs w:val="22"/>
          <w:vertAlign w:val="superscript"/>
        </w:rPr>
        <w:t>+</w:t>
      </w:r>
      <w:r w:rsidR="001A73F2">
        <w:rPr>
          <w:rFonts w:ascii="Arial" w:hAnsi="Arial" w:cs="Arial"/>
          <w:sz w:val="22"/>
          <w:szCs w:val="22"/>
        </w:rPr>
        <w:t xml:space="preserve"> T cells from tumor versus normal renal tissue</w:t>
      </w:r>
      <w:r w:rsidR="001B2537">
        <w:rPr>
          <w:rFonts w:ascii="Arial" w:hAnsi="Arial" w:cs="Arial"/>
          <w:sz w:val="22"/>
          <w:szCs w:val="22"/>
        </w:rPr>
        <w:t xml:space="preserve"> derived from the ccRCC patient samples</w:t>
      </w:r>
      <w:r w:rsidR="001A73F2">
        <w:rPr>
          <w:rFonts w:ascii="Arial" w:hAnsi="Arial" w:cs="Arial"/>
          <w:sz w:val="22"/>
          <w:szCs w:val="22"/>
        </w:rPr>
        <w:t xml:space="preserve"> (Supplemental Figure 2).</w:t>
      </w:r>
    </w:p>
    <w:p w14:paraId="2939438E" w14:textId="14E15882" w:rsidR="00CA1845" w:rsidRDefault="00CA1845" w:rsidP="00452042">
      <w:pPr>
        <w:spacing w:line="480" w:lineRule="auto"/>
        <w:rPr>
          <w:rFonts w:ascii="Arial" w:hAnsi="Arial" w:cs="Arial"/>
          <w:sz w:val="22"/>
          <w:szCs w:val="22"/>
        </w:rPr>
      </w:pPr>
    </w:p>
    <w:p w14:paraId="29EB5E09" w14:textId="7C590BA9" w:rsidR="00CA1845" w:rsidRDefault="00CA1845" w:rsidP="00CA1845">
      <w:pPr>
        <w:pStyle w:val="Paragraph"/>
        <w:snapToGrid w:val="0"/>
        <w:spacing w:line="480" w:lineRule="auto"/>
        <w:ind w:firstLine="0"/>
        <w:rPr>
          <w:rFonts w:ascii="Arial" w:hAnsi="Arial" w:cs="Arial"/>
          <w:sz w:val="22"/>
          <w:szCs w:val="22"/>
        </w:rPr>
      </w:pPr>
      <w:r>
        <w:rPr>
          <w:rFonts w:ascii="Arial" w:hAnsi="Arial" w:cs="Arial"/>
          <w:i/>
          <w:iCs/>
          <w:sz w:val="22"/>
          <w:szCs w:val="22"/>
        </w:rPr>
        <w:t xml:space="preserve">Preferential overlap between peripheral blood and tumor </w:t>
      </w:r>
      <w:r w:rsidR="00DB43DB">
        <w:rPr>
          <w:rFonts w:ascii="Arial" w:hAnsi="Arial" w:cs="Arial"/>
          <w:i/>
          <w:iCs/>
          <w:sz w:val="22"/>
          <w:szCs w:val="22"/>
        </w:rPr>
        <w:t>CD8</w:t>
      </w:r>
      <w:r w:rsidR="00DB43DB" w:rsidRPr="00CA1845">
        <w:rPr>
          <w:rFonts w:ascii="Arial" w:hAnsi="Arial" w:cs="Arial"/>
          <w:i/>
          <w:iCs/>
          <w:sz w:val="22"/>
          <w:szCs w:val="22"/>
          <w:vertAlign w:val="superscript"/>
        </w:rPr>
        <w:t>+</w:t>
      </w:r>
      <w:r w:rsidR="00DB43DB">
        <w:rPr>
          <w:rFonts w:ascii="Arial" w:hAnsi="Arial" w:cs="Arial"/>
          <w:i/>
          <w:iCs/>
          <w:sz w:val="22"/>
          <w:szCs w:val="22"/>
        </w:rPr>
        <w:t xml:space="preserve"> T</w:t>
      </w:r>
      <w:r>
        <w:rPr>
          <w:rFonts w:ascii="Arial" w:hAnsi="Arial" w:cs="Arial"/>
          <w:i/>
          <w:iCs/>
          <w:sz w:val="22"/>
          <w:szCs w:val="22"/>
        </w:rPr>
        <w:t xml:space="preserve"> lymphocytes </w:t>
      </w:r>
    </w:p>
    <w:p w14:paraId="4C866C75" w14:textId="4B6CE849" w:rsidR="00DA5C3C" w:rsidRPr="0002326A" w:rsidRDefault="00CA6564" w:rsidP="00452042">
      <w:pPr>
        <w:spacing w:line="480" w:lineRule="auto"/>
        <w:rPr>
          <w:rFonts w:ascii="Arial" w:hAnsi="Arial" w:cs="Arial"/>
          <w:sz w:val="22"/>
          <w:szCs w:val="22"/>
        </w:rPr>
      </w:pPr>
      <w:r w:rsidRPr="00D12937">
        <w:rPr>
          <w:rStyle w:val="apple-converted-space"/>
          <w:rFonts w:ascii="Arial" w:hAnsi="Arial" w:cs="Arial"/>
          <w:sz w:val="22"/>
          <w:szCs w:val="22"/>
        </w:rPr>
        <w:t xml:space="preserve">With the extensive literature </w:t>
      </w:r>
      <w:r w:rsidR="00DB43DB">
        <w:rPr>
          <w:rStyle w:val="apple-converted-space"/>
          <w:rFonts w:ascii="Arial" w:hAnsi="Arial" w:cs="Arial"/>
          <w:sz w:val="22"/>
          <w:szCs w:val="22"/>
        </w:rPr>
        <w:t>demonstrating</w:t>
      </w:r>
      <w:r w:rsidRPr="00D12937">
        <w:rPr>
          <w:rStyle w:val="apple-converted-space"/>
          <w:rFonts w:ascii="Arial" w:hAnsi="Arial" w:cs="Arial"/>
          <w:sz w:val="22"/>
          <w:szCs w:val="22"/>
        </w:rPr>
        <w:t xml:space="preserve"> </w:t>
      </w:r>
      <w:r w:rsidR="00DB43DB">
        <w:rPr>
          <w:rStyle w:val="apple-converted-space"/>
          <w:rFonts w:ascii="Arial" w:hAnsi="Arial" w:cs="Arial"/>
          <w:sz w:val="22"/>
          <w:szCs w:val="22"/>
        </w:rPr>
        <w:t xml:space="preserve">the </w:t>
      </w:r>
      <w:r w:rsidR="00DB43DB" w:rsidRPr="00D12937">
        <w:rPr>
          <w:rStyle w:val="apple-converted-space"/>
          <w:rFonts w:ascii="Arial" w:hAnsi="Arial" w:cs="Arial"/>
          <w:sz w:val="22"/>
          <w:szCs w:val="22"/>
        </w:rPr>
        <w:t>role</w:t>
      </w:r>
      <w:r w:rsidR="00DB43DB">
        <w:rPr>
          <w:rStyle w:val="apple-converted-space"/>
          <w:rFonts w:ascii="Arial" w:hAnsi="Arial" w:cs="Arial"/>
          <w:sz w:val="22"/>
          <w:szCs w:val="22"/>
        </w:rPr>
        <w:t xml:space="preserve"> of</w:t>
      </w:r>
      <w:r w:rsidR="00DB43DB" w:rsidRPr="00D12937">
        <w:rPr>
          <w:rStyle w:val="apple-converted-space"/>
          <w:rFonts w:ascii="Arial" w:hAnsi="Arial" w:cs="Arial"/>
          <w:sz w:val="22"/>
          <w:szCs w:val="22"/>
        </w:rPr>
        <w:t xml:space="preserve"> </w:t>
      </w:r>
      <w:r w:rsidRPr="00D12937">
        <w:rPr>
          <w:rStyle w:val="apple-converted-space"/>
          <w:rFonts w:ascii="Arial" w:hAnsi="Arial" w:cs="Arial"/>
          <w:sz w:val="22"/>
          <w:szCs w:val="22"/>
        </w:rPr>
        <w:t>TCR expansion in anti-tumor immunity and immunotherapy</w:t>
      </w:r>
      <w:ins w:id="74" w:author="Borcherding, Nicholas (CCOM Student)" w:date="2020-11-02T13:22:00Z">
        <w:r w:rsidR="003E01D3">
          <w:rPr>
            <w:rStyle w:val="apple-converted-space"/>
            <w:rFonts w:ascii="Arial" w:hAnsi="Arial" w:cs="Arial"/>
            <w:sz w:val="22"/>
            <w:szCs w:val="22"/>
          </w:rPr>
          <w:t>,</w:t>
        </w:r>
      </w:ins>
      <w:del w:id="75" w:author="Borcherding, Nicholas (CCOM Student)" w:date="2020-11-02T13:22:00Z">
        <w:r w:rsidR="007E6E65" w:rsidDel="003E01D3">
          <w:rPr>
            <w:rStyle w:val="apple-converted-space"/>
            <w:rFonts w:ascii="Arial" w:hAnsi="Arial" w:cs="Arial"/>
            <w:sz w:val="22"/>
            <w:szCs w:val="22"/>
          </w:rPr>
          <w:delText xml:space="preserve"> </w:delText>
        </w:r>
      </w:del>
      <w:r w:rsidR="007E6E65">
        <w:rPr>
          <w:rStyle w:val="apple-converted-space"/>
          <w:rFonts w:ascii="Arial" w:hAnsi="Arial" w:cs="Arial"/>
          <w:sz w:val="22"/>
          <w:szCs w:val="22"/>
        </w:rPr>
        <w:fldChar w:fldCharType="begin" w:fldLock="1"/>
      </w:r>
      <w:r w:rsidR="003E01D3">
        <w:rPr>
          <w:rStyle w:val="apple-converted-space"/>
          <w:rFonts w:ascii="Arial" w:hAnsi="Arial" w:cs="Arial"/>
          <w:sz w:val="22"/>
          <w:szCs w:val="22"/>
        </w:rPr>
        <w:instrText>ADDIN CSL_CITATION {"citationItems":[{"id":"ITEM-1","itemData":{"DOI":"10.1016/j.jmb.2018.05.030","ISSN":"10898638","PMID":"29800567","abstract":"Immune checkpoints are a diverse set of inhibitory signals to the immune system that play a functional role in adaptive immune response and self-tolerance. Dysregulation of these pathways is a vital mechanism in the avoidance of immune destruction by tumor cells. Immune checkpoint blockade (ICB) refers to targeted strategies to disrupt the tumor co-opted immune suppression to enhance anti-tumor immunity. Cytotoxic T-lymphocyte-associated protein 4 (CTLA-4) and programmed cell death 1 (PD-1) are two immune checkpoints that have the widest range of antibody-based therapies. These therapies have gone from promising approaches to Food and Drug Administration-approved first- and second-line agents for a number of immunogenic cancers. The burgeoning investigations of ICB efficacy in blood and solid cancers have underscored the importance of identifying the predictors of response and resistance to ICB. Identification of response correlates is made complicated by the observations of mixed reactions, or different responses in multiple lesions from the same patient, and delayed responses that can occur over a year after the induction therapy. Factors that can influence response and resistance in ICB can illuminate underlying molecular mechanisms of immune activation and suppression. These same response predictors can guide the identification of patients who would benefit from ICB, reduce off-target immune-relate adverse events, and facilitate the use of combinatorial therapies to increase efficacy. Here we review the underlying principles of immune checkpoint therapy and results of single-agent ICB clinical trials, and summarize the predictors of response and resistance.","author":[{"dropping-particle":"","family":"Borcherding","given":"Nicholas","non-dropping-particle":"","parse-names":false,"suffix":""},{"dropping-particle":"","family":"Kolb","given":"Ryan","non-dropping-particle":"","parse-names":false,"suffix":""},{"dropping-particle":"","family":"Gullicksrud","given":"Jodi","non-dropping-particle":"","parse-names":false,"suffix":""},{"dropping-particle":"","family":"Vikas","given":"Praveen","non-dropping-particle":"","parse-names":false,"suffix":""},{"dropping-particle":"","family":"Zhu","given":"Yuwen","non-dropping-particle":"","parse-names":false,"suffix":""},{"dropping-particle":"","family":"Zhang","given":"Weizhou","non-dropping-particle":"","parse-names":false,"suffix":""}],"container-title":"Journal of Molecular Biology","id":"ITEM-1","issue":"14","issued":{"date-parts":[["2018"]]},"page":"2014-2029","title":"Keeping Tumors in Check: A Mechanistic Review of Clinical Response and Resistance to Immune Checkpoint Blockade in Cancer","type":"article-journal","volume":"430"},"uris":["http://www.mendeley.com/documents/?uuid=7b6eca1a-a639-41a0-9083-e940634f0114"]}],"mendeley":{"formattedCitation":"&lt;sup&gt;11&lt;/sup&gt;","plainTextFormattedCitation":"11","previouslyFormattedCitation":"&lt;sup&gt;11&lt;/sup&gt;"},"properties":{"noteIndex":0},"schema":"https://github.com/citation-style-language/schema/raw/master/csl-citation.json"}</w:instrText>
      </w:r>
      <w:r w:rsidR="007E6E65">
        <w:rPr>
          <w:rStyle w:val="apple-converted-space"/>
          <w:rFonts w:ascii="Arial" w:hAnsi="Arial" w:cs="Arial"/>
          <w:sz w:val="22"/>
          <w:szCs w:val="22"/>
        </w:rPr>
        <w:fldChar w:fldCharType="separate"/>
      </w:r>
      <w:r w:rsidR="003E01D3" w:rsidRPr="003E01D3">
        <w:rPr>
          <w:rStyle w:val="apple-converted-space"/>
          <w:rFonts w:ascii="Arial" w:hAnsi="Arial" w:cs="Arial"/>
          <w:noProof/>
          <w:sz w:val="22"/>
          <w:szCs w:val="22"/>
          <w:vertAlign w:val="superscript"/>
        </w:rPr>
        <w:t>11</w:t>
      </w:r>
      <w:r w:rsidR="007E6E65">
        <w:rPr>
          <w:rStyle w:val="apple-converted-space"/>
          <w:rFonts w:ascii="Arial" w:hAnsi="Arial" w:cs="Arial"/>
          <w:sz w:val="22"/>
          <w:szCs w:val="22"/>
        </w:rPr>
        <w:fldChar w:fldCharType="end"/>
      </w:r>
      <w:del w:id="76" w:author="Borcherding, Nicholas (CCOM Student)" w:date="2020-11-02T13:22:00Z">
        <w:r w:rsidRPr="00D12937" w:rsidDel="003E01D3">
          <w:rPr>
            <w:rStyle w:val="apple-converted-space"/>
            <w:rFonts w:ascii="Arial" w:hAnsi="Arial" w:cs="Arial"/>
            <w:sz w:val="22"/>
            <w:szCs w:val="22"/>
          </w:rPr>
          <w:delText>,</w:delText>
        </w:r>
      </w:del>
      <w:r w:rsidRPr="00D12937">
        <w:rPr>
          <w:rStyle w:val="apple-converted-space"/>
          <w:rFonts w:ascii="Arial" w:hAnsi="Arial" w:cs="Arial"/>
          <w:sz w:val="22"/>
          <w:szCs w:val="22"/>
        </w:rPr>
        <w:t xml:space="preserve"> we first wanted to investigate the dynamics of CD4</w:t>
      </w:r>
      <w:r w:rsidRPr="00D12937">
        <w:rPr>
          <w:rStyle w:val="apple-converted-space"/>
          <w:rFonts w:ascii="Arial" w:hAnsi="Arial" w:cs="Arial"/>
          <w:sz w:val="22"/>
          <w:szCs w:val="22"/>
          <w:vertAlign w:val="superscript"/>
        </w:rPr>
        <w:t>+</w:t>
      </w:r>
      <w:r w:rsidRPr="00D12937">
        <w:rPr>
          <w:rStyle w:val="apple-converted-space"/>
          <w:rFonts w:ascii="Arial" w:hAnsi="Arial" w:cs="Arial"/>
          <w:sz w:val="22"/>
          <w:szCs w:val="22"/>
        </w:rPr>
        <w:t xml:space="preserve"> and CD8</w:t>
      </w:r>
      <w:r w:rsidRPr="00D12937">
        <w:rPr>
          <w:rStyle w:val="apple-converted-space"/>
          <w:rFonts w:ascii="Arial" w:hAnsi="Arial" w:cs="Arial"/>
          <w:sz w:val="22"/>
          <w:szCs w:val="22"/>
          <w:vertAlign w:val="superscript"/>
        </w:rPr>
        <w:t>+</w:t>
      </w:r>
      <w:r w:rsidRPr="00D12937">
        <w:rPr>
          <w:rStyle w:val="apple-converted-space"/>
          <w:rFonts w:ascii="Arial" w:hAnsi="Arial" w:cs="Arial"/>
          <w:sz w:val="22"/>
          <w:szCs w:val="22"/>
        </w:rPr>
        <w:t xml:space="preserve"> T cell clonal sp</w:t>
      </w:r>
      <w:r w:rsidR="00DB43DB">
        <w:rPr>
          <w:rStyle w:val="apple-converted-space"/>
          <w:rFonts w:ascii="Arial" w:hAnsi="Arial" w:cs="Arial"/>
          <w:sz w:val="22"/>
          <w:szCs w:val="22"/>
        </w:rPr>
        <w:t>eci</w:t>
      </w:r>
      <w:r w:rsidRPr="00D12937">
        <w:rPr>
          <w:rStyle w:val="apple-converted-space"/>
          <w:rFonts w:ascii="Arial" w:hAnsi="Arial" w:cs="Arial"/>
          <w:sz w:val="22"/>
          <w:szCs w:val="22"/>
        </w:rPr>
        <w:t>es in ccRCC. Using our previously described scRepertoire software</w:t>
      </w:r>
      <w:ins w:id="77" w:author="Borcherding, Nicholas (CCOM Student)" w:date="2020-11-02T13:22:00Z">
        <w:r w:rsidR="003E01D3">
          <w:rPr>
            <w:rStyle w:val="apple-converted-space"/>
            <w:rFonts w:ascii="Arial" w:hAnsi="Arial" w:cs="Arial"/>
            <w:sz w:val="22"/>
            <w:szCs w:val="22"/>
          </w:rPr>
          <w:t>,</w:t>
        </w:r>
      </w:ins>
      <w:del w:id="78" w:author="Borcherding, Nicholas (CCOM Student)" w:date="2020-11-02T13:22:00Z">
        <w:r w:rsidRPr="00D12937" w:rsidDel="003E01D3">
          <w:rPr>
            <w:rStyle w:val="apple-converted-space"/>
            <w:rFonts w:ascii="Arial" w:hAnsi="Arial" w:cs="Arial"/>
            <w:sz w:val="22"/>
            <w:szCs w:val="22"/>
          </w:rPr>
          <w:delText xml:space="preserve"> </w:delText>
        </w:r>
      </w:del>
      <w:r w:rsidRPr="00D12937">
        <w:rPr>
          <w:rStyle w:val="apple-converted-space"/>
          <w:rFonts w:ascii="Arial" w:hAnsi="Arial" w:cs="Arial"/>
          <w:sz w:val="22"/>
          <w:szCs w:val="22"/>
        </w:rPr>
        <w:fldChar w:fldCharType="begin" w:fldLock="1"/>
      </w:r>
      <w:r w:rsidR="003E01D3">
        <w:rPr>
          <w:rStyle w:val="apple-converted-space"/>
          <w:rFonts w:ascii="Arial" w:hAnsi="Arial" w:cs="Arial"/>
          <w:sz w:val="22"/>
          <w:szCs w:val="22"/>
        </w:rPr>
        <w:instrText>ADDIN CSL_CITATION {"citationItems":[{"id":"ITEM-1","itemData":{"DOI":"10.12688/f1000research.22139.1","ISSN":"2046-1402","abstract":"Single-cell sequencing is an emerging technology in the field of immunology and oncology that allows researchers to couple RNA quantification and other modalities, like immune cell receptor profiling at the level of an individual cell. A number of workflows and software packages have been created to process and analyze single-cell transcriptomic data. These packages allow users to take the vast dimensionality of the data generated in single-cell-based experiments and distill the data into novel insights. Unlike the transcriptomic field, there is a lack of options for software that allow for single-cell immune receptor profiling. Enabling users to easily combine mRNA and immune profiling, scRepertoire was built to process data derived from 10x Genomics Chromium Immune Profiling for both T-cell receptor (TCR) and immunoglobulin (Ig) enrichment workflows and subsequently interacts with the popular Seurat R package. The scRepertoire R package and processed data are open source and available on GitHub and provides in-depth tutorials on the capability of the package.","author":[{"dropping-particle":"","family":"Borcherding","given":"Nicholas","non-dropping-particle":"","parse-names":false,"suffix":""},{"dropping-particle":"","family":"Bormann","given":"Nicholas L.","non-dropping-particle":"","parse-names":false,"suffix":""}],"container-title":"F1000Research","id":"ITEM-1","issue":"47","issued":{"date-parts":[["2020"]]},"page":"47","title":"scRepertoire: An R-based toolkit for single-cell immune receptor analysis","type":"article-journal","volume":"9"},"uris":["http://www.mendeley.com/documents/?uuid=664c1716-88eb-4e48-aa90-e7eb3e65288e"]}],"mendeley":{"formattedCitation":"&lt;sup&gt;38&lt;/sup&gt;","plainTextFormattedCitation":"38","previouslyFormattedCitation":"&lt;sup&gt;38&lt;/sup&gt;"},"properties":{"noteIndex":0},"schema":"https://github.com/citation-style-language/schema/raw/master/csl-citation.json"}</w:instrText>
      </w:r>
      <w:r w:rsidRPr="00D12937">
        <w:rPr>
          <w:rStyle w:val="apple-converted-space"/>
          <w:rFonts w:ascii="Arial" w:hAnsi="Arial" w:cs="Arial"/>
          <w:sz w:val="22"/>
          <w:szCs w:val="22"/>
        </w:rPr>
        <w:fldChar w:fldCharType="separate"/>
      </w:r>
      <w:r w:rsidR="003E01D3" w:rsidRPr="003E01D3">
        <w:rPr>
          <w:rStyle w:val="apple-converted-space"/>
          <w:rFonts w:ascii="Arial" w:hAnsi="Arial" w:cs="Arial"/>
          <w:noProof/>
          <w:sz w:val="22"/>
          <w:szCs w:val="22"/>
          <w:vertAlign w:val="superscript"/>
        </w:rPr>
        <w:t>38</w:t>
      </w:r>
      <w:r w:rsidRPr="00D12937">
        <w:rPr>
          <w:rStyle w:val="apple-converted-space"/>
          <w:rFonts w:ascii="Arial" w:hAnsi="Arial" w:cs="Arial"/>
          <w:sz w:val="22"/>
          <w:szCs w:val="22"/>
        </w:rPr>
        <w:fldChar w:fldCharType="end"/>
      </w:r>
      <w:del w:id="79" w:author="Borcherding, Nicholas (CCOM Student)" w:date="2020-11-02T13:22:00Z">
        <w:r w:rsidRPr="00D12937" w:rsidDel="003E01D3">
          <w:rPr>
            <w:rStyle w:val="apple-converted-space"/>
            <w:rFonts w:ascii="Arial" w:hAnsi="Arial" w:cs="Arial"/>
            <w:sz w:val="22"/>
            <w:szCs w:val="22"/>
          </w:rPr>
          <w:delText>,</w:delText>
        </w:r>
      </w:del>
      <w:r w:rsidRPr="00D12937">
        <w:rPr>
          <w:rStyle w:val="apple-converted-space"/>
          <w:rFonts w:ascii="Arial" w:hAnsi="Arial" w:cs="Arial"/>
          <w:sz w:val="22"/>
          <w:szCs w:val="22"/>
        </w:rPr>
        <w:t xml:space="preserve"> we assigned productive TCR sequences for TCRA and TCRB and defined clonotypes by the combination of both the genes and nucleotide sequences</w:t>
      </w:r>
      <w:r w:rsidR="00E87B44">
        <w:rPr>
          <w:rStyle w:val="apple-converted-space"/>
          <w:rFonts w:ascii="Arial" w:hAnsi="Arial" w:cs="Arial"/>
          <w:sz w:val="22"/>
          <w:szCs w:val="22"/>
        </w:rPr>
        <w:t xml:space="preserve">. </w:t>
      </w:r>
      <w:r w:rsidR="00D12937">
        <w:rPr>
          <w:rStyle w:val="apple-converted-space"/>
          <w:rFonts w:ascii="Arial" w:hAnsi="Arial" w:cs="Arial"/>
          <w:sz w:val="22"/>
          <w:szCs w:val="22"/>
        </w:rPr>
        <w:t xml:space="preserve">For the identified T cells in ccRCC patients, recovering of at least one TCR chain, ranged from </w:t>
      </w:r>
      <w:r w:rsidR="002D1CBB">
        <w:rPr>
          <w:rStyle w:val="apple-converted-space"/>
          <w:rFonts w:ascii="Arial" w:hAnsi="Arial" w:cs="Arial"/>
          <w:sz w:val="22"/>
          <w:szCs w:val="22"/>
        </w:rPr>
        <w:t>74.8% to 87.6% after filtering and clonotype reconstruction.</w:t>
      </w:r>
      <w:r w:rsidR="009F69B0">
        <w:rPr>
          <w:rStyle w:val="apple-converted-space"/>
          <w:rFonts w:ascii="Arial" w:hAnsi="Arial" w:cs="Arial"/>
          <w:sz w:val="22"/>
          <w:szCs w:val="22"/>
        </w:rPr>
        <w:t xml:space="preserve"> The complete table of clonotype information for the ccRCC samples is available </w:t>
      </w:r>
      <w:r w:rsidR="009F69B0" w:rsidRPr="004B43AC">
        <w:rPr>
          <w:rStyle w:val="apple-converted-space"/>
          <w:rFonts w:ascii="Arial" w:hAnsi="Arial" w:cs="Arial"/>
          <w:sz w:val="22"/>
          <w:szCs w:val="22"/>
        </w:rPr>
        <w:t xml:space="preserve">in Supplemental Table </w:t>
      </w:r>
      <w:r w:rsidR="004B43AC" w:rsidRPr="004B43AC">
        <w:rPr>
          <w:rStyle w:val="apple-converted-space"/>
          <w:rFonts w:ascii="Arial" w:hAnsi="Arial" w:cs="Arial"/>
          <w:sz w:val="22"/>
          <w:szCs w:val="22"/>
        </w:rPr>
        <w:t>4</w:t>
      </w:r>
      <w:r w:rsidR="009F69B0" w:rsidRPr="004B43AC">
        <w:rPr>
          <w:rStyle w:val="apple-converted-space"/>
          <w:rFonts w:ascii="Arial" w:hAnsi="Arial" w:cs="Arial"/>
          <w:sz w:val="22"/>
          <w:szCs w:val="22"/>
        </w:rPr>
        <w:t>.</w:t>
      </w:r>
      <w:r w:rsidR="002D1CBB" w:rsidRPr="004B43AC">
        <w:rPr>
          <w:rStyle w:val="apple-converted-space"/>
          <w:rFonts w:ascii="Arial" w:hAnsi="Arial" w:cs="Arial"/>
          <w:sz w:val="22"/>
          <w:szCs w:val="22"/>
        </w:rPr>
        <w:t xml:space="preserve"> </w:t>
      </w:r>
      <w:r w:rsidR="00DB43DB">
        <w:rPr>
          <w:rStyle w:val="apple-converted-space"/>
          <w:rFonts w:ascii="Arial" w:hAnsi="Arial" w:cs="Arial"/>
          <w:sz w:val="22"/>
          <w:szCs w:val="22"/>
        </w:rPr>
        <w:t>T cell c</w:t>
      </w:r>
      <w:r w:rsidR="002D1CBB" w:rsidRPr="004B43AC">
        <w:rPr>
          <w:rStyle w:val="apple-converted-space"/>
          <w:rFonts w:ascii="Arial" w:hAnsi="Arial" w:cs="Arial"/>
          <w:sz w:val="22"/>
          <w:szCs w:val="22"/>
        </w:rPr>
        <w:t xml:space="preserve">lonotypes had a clear distribution along the UMAP, with principal enrichment </w:t>
      </w:r>
      <w:r w:rsidR="00DB43DB">
        <w:rPr>
          <w:rStyle w:val="apple-converted-space"/>
          <w:rFonts w:ascii="Arial" w:hAnsi="Arial" w:cs="Arial"/>
          <w:sz w:val="22"/>
          <w:szCs w:val="22"/>
        </w:rPr>
        <w:t>with</w:t>
      </w:r>
      <w:r w:rsidR="002D1CBB" w:rsidRPr="004B43AC">
        <w:rPr>
          <w:rStyle w:val="apple-converted-space"/>
          <w:rFonts w:ascii="Arial" w:hAnsi="Arial" w:cs="Arial"/>
          <w:sz w:val="22"/>
          <w:szCs w:val="22"/>
        </w:rPr>
        <w:t xml:space="preserve">in </w:t>
      </w:r>
      <w:r w:rsidR="00DB43DB">
        <w:rPr>
          <w:rStyle w:val="apple-converted-space"/>
          <w:rFonts w:ascii="Arial" w:hAnsi="Arial" w:cs="Arial"/>
          <w:sz w:val="22"/>
          <w:szCs w:val="22"/>
        </w:rPr>
        <w:t>C</w:t>
      </w:r>
      <w:r w:rsidR="002D1CBB" w:rsidRPr="004B43AC">
        <w:rPr>
          <w:rStyle w:val="apple-converted-space"/>
          <w:rFonts w:ascii="Arial" w:hAnsi="Arial" w:cs="Arial"/>
          <w:sz w:val="22"/>
          <w:szCs w:val="22"/>
        </w:rPr>
        <w:t>lusters 1, 4, 6, 8, 9, 13, 15, 17, and 20 (Figure 2A). The frequency of</w:t>
      </w:r>
      <w:r w:rsidR="002D1CBB">
        <w:rPr>
          <w:rStyle w:val="apple-converted-space"/>
          <w:rFonts w:ascii="Arial" w:hAnsi="Arial" w:cs="Arial"/>
          <w:sz w:val="22"/>
          <w:szCs w:val="22"/>
        </w:rPr>
        <w:t xml:space="preserve"> clonotypes was assigned across patient samples, allowing for the quantification of clonotype numbers in the context of individual patient</w:t>
      </w:r>
      <w:r w:rsidR="00D710B8">
        <w:rPr>
          <w:rStyle w:val="apple-converted-space"/>
          <w:rFonts w:ascii="Arial" w:hAnsi="Arial" w:cs="Arial"/>
          <w:sz w:val="22"/>
          <w:szCs w:val="22"/>
        </w:rPr>
        <w:t>s</w:t>
      </w:r>
      <w:r w:rsidR="002D1CBB">
        <w:rPr>
          <w:rStyle w:val="apple-converted-space"/>
          <w:rFonts w:ascii="Arial" w:hAnsi="Arial" w:cs="Arial"/>
          <w:sz w:val="22"/>
          <w:szCs w:val="22"/>
        </w:rPr>
        <w:t>. We observed an increase in clonotype frequency principally in the CD8</w:t>
      </w:r>
      <w:r w:rsidR="002D1CBB" w:rsidRPr="002D1CBB">
        <w:rPr>
          <w:rStyle w:val="apple-converted-space"/>
          <w:rFonts w:ascii="Arial" w:hAnsi="Arial" w:cs="Arial"/>
          <w:sz w:val="22"/>
          <w:szCs w:val="22"/>
          <w:vertAlign w:val="superscript"/>
        </w:rPr>
        <w:t>+</w:t>
      </w:r>
      <w:r w:rsidR="002D1CBB">
        <w:rPr>
          <w:rStyle w:val="apple-converted-space"/>
          <w:rFonts w:ascii="Arial" w:hAnsi="Arial" w:cs="Arial"/>
          <w:sz w:val="22"/>
          <w:szCs w:val="22"/>
        </w:rPr>
        <w:t xml:space="preserve"> T cell clusters (Figure 2A).</w:t>
      </w:r>
      <w:r w:rsidR="00C725E7">
        <w:rPr>
          <w:rStyle w:val="apple-converted-space"/>
          <w:rFonts w:ascii="Arial" w:hAnsi="Arial" w:cs="Arial"/>
          <w:sz w:val="22"/>
          <w:szCs w:val="22"/>
        </w:rPr>
        <w:t xml:space="preserve"> There were expanded clonotypes in assigned NK cell clusters 3 and 7, however, these clonotypes were also seen in other T cell clusters, suggesting </w:t>
      </w:r>
      <w:r w:rsidR="000A72D6">
        <w:rPr>
          <w:rStyle w:val="apple-converted-space"/>
          <w:rFonts w:ascii="Arial" w:hAnsi="Arial" w:cs="Arial"/>
          <w:sz w:val="22"/>
          <w:szCs w:val="22"/>
        </w:rPr>
        <w:t xml:space="preserve">a </w:t>
      </w:r>
      <w:r w:rsidR="00C725E7">
        <w:rPr>
          <w:rStyle w:val="apple-converted-space"/>
          <w:rFonts w:ascii="Arial" w:hAnsi="Arial" w:cs="Arial"/>
          <w:sz w:val="22"/>
          <w:szCs w:val="22"/>
        </w:rPr>
        <w:t>possible subset of T cells with overlapping gene expression with NK cells or NK T cells.</w:t>
      </w:r>
      <w:ins w:id="80" w:author="Borcherding, Nicholas (CCOM Student)" w:date="2020-11-02T12:48:00Z">
        <w:r w:rsidR="003E01D3">
          <w:rPr>
            <w:rStyle w:val="apple-converted-space"/>
            <w:rFonts w:ascii="Arial" w:hAnsi="Arial" w:cs="Arial"/>
            <w:sz w:val="22"/>
            <w:szCs w:val="22"/>
          </w:rPr>
          <w:t xml:space="preserve"> Single clones and clones with 1-5 copy numbers were seen across myeloid clusters (F</w:t>
        </w:r>
      </w:ins>
      <w:ins w:id="81" w:author="Borcherding, Nicholas (CCOM Student)" w:date="2020-11-02T12:49:00Z">
        <w:r w:rsidR="003E01D3">
          <w:rPr>
            <w:rStyle w:val="apple-converted-space"/>
            <w:rFonts w:ascii="Arial" w:hAnsi="Arial" w:cs="Arial"/>
            <w:sz w:val="22"/>
            <w:szCs w:val="22"/>
          </w:rPr>
          <w:t>igure 2A)</w:t>
        </w:r>
      </w:ins>
      <w:ins w:id="82" w:author="Borcherding, Nicholas (CCOM Student)" w:date="2020-11-02T12:50:00Z">
        <w:r w:rsidR="003E01D3">
          <w:rPr>
            <w:rStyle w:val="apple-converted-space"/>
            <w:rFonts w:ascii="Arial" w:hAnsi="Arial" w:cs="Arial"/>
            <w:sz w:val="22"/>
            <w:szCs w:val="22"/>
          </w:rPr>
          <w:t xml:space="preserve">, </w:t>
        </w:r>
      </w:ins>
      <w:ins w:id="83" w:author="Borcherding, Nicholas (CCOM Student)" w:date="2020-11-02T12:55:00Z">
        <w:r w:rsidR="003E01D3">
          <w:rPr>
            <w:rStyle w:val="apple-converted-space"/>
            <w:rFonts w:ascii="Arial" w:hAnsi="Arial" w:cs="Arial"/>
            <w:sz w:val="22"/>
            <w:szCs w:val="22"/>
          </w:rPr>
          <w:t>which may be a result of</w:t>
        </w:r>
      </w:ins>
      <w:ins w:id="84" w:author="Borcherding, Nicholas (CCOM Student)" w:date="2020-11-02T12:50:00Z">
        <w:r w:rsidR="003E01D3">
          <w:rPr>
            <w:rStyle w:val="apple-converted-space"/>
            <w:rFonts w:ascii="Arial" w:hAnsi="Arial" w:cs="Arial"/>
            <w:sz w:val="22"/>
            <w:szCs w:val="22"/>
          </w:rPr>
          <w:t xml:space="preserve"> </w:t>
        </w:r>
      </w:ins>
      <w:ins w:id="85" w:author="Borcherding, Nicholas (CCOM Student)" w:date="2020-11-02T12:51:00Z">
        <w:r w:rsidR="003E01D3">
          <w:rPr>
            <w:rStyle w:val="apple-converted-space"/>
            <w:rFonts w:ascii="Arial" w:hAnsi="Arial" w:cs="Arial"/>
            <w:sz w:val="22"/>
            <w:szCs w:val="22"/>
          </w:rPr>
          <w:t>partial loss of</w:t>
        </w:r>
      </w:ins>
      <w:ins w:id="86" w:author="Borcherding, Nicholas (CCOM Student)" w:date="2020-11-02T12:52:00Z">
        <w:r w:rsidR="003E01D3">
          <w:rPr>
            <w:rStyle w:val="apple-converted-space"/>
            <w:rFonts w:ascii="Arial" w:hAnsi="Arial" w:cs="Arial"/>
            <w:sz w:val="22"/>
            <w:szCs w:val="22"/>
          </w:rPr>
          <w:t xml:space="preserve"> finer gene expression differentiation</w:t>
        </w:r>
      </w:ins>
      <w:ins w:id="87" w:author="Borcherding, Nicholas (CCOM Student)" w:date="2020-11-02T12:50:00Z">
        <w:r w:rsidR="003E01D3">
          <w:rPr>
            <w:rStyle w:val="apple-converted-space"/>
            <w:rFonts w:ascii="Arial" w:hAnsi="Arial" w:cs="Arial"/>
            <w:sz w:val="22"/>
            <w:szCs w:val="22"/>
          </w:rPr>
          <w:t xml:space="preserve"> during the</w:t>
        </w:r>
      </w:ins>
      <w:ins w:id="88" w:author="Borcherding, Nicholas (CCOM Student)" w:date="2020-11-02T12:52:00Z">
        <w:r w:rsidR="003E01D3">
          <w:rPr>
            <w:rStyle w:val="apple-converted-space"/>
            <w:rFonts w:ascii="Arial" w:hAnsi="Arial" w:cs="Arial"/>
            <w:sz w:val="22"/>
            <w:szCs w:val="22"/>
          </w:rPr>
          <w:t xml:space="preserve"> expression</w:t>
        </w:r>
      </w:ins>
      <w:ins w:id="89" w:author="Borcherding, Nicholas (CCOM Student)" w:date="2020-11-02T12:50:00Z">
        <w:r w:rsidR="003E01D3">
          <w:rPr>
            <w:rStyle w:val="apple-converted-space"/>
            <w:rFonts w:ascii="Arial" w:hAnsi="Arial" w:cs="Arial"/>
            <w:sz w:val="22"/>
            <w:szCs w:val="22"/>
          </w:rPr>
          <w:t xml:space="preserve"> inte</w:t>
        </w:r>
      </w:ins>
      <w:ins w:id="90" w:author="Borcherding, Nicholas (CCOM Student)" w:date="2020-11-02T12:51:00Z">
        <w:r w:rsidR="003E01D3">
          <w:rPr>
            <w:rStyle w:val="apple-converted-space"/>
            <w:rFonts w:ascii="Arial" w:hAnsi="Arial" w:cs="Arial"/>
            <w:sz w:val="22"/>
            <w:szCs w:val="22"/>
          </w:rPr>
          <w:t>gratio</w:t>
        </w:r>
      </w:ins>
      <w:ins w:id="91" w:author="Borcherding, Nicholas (CCOM Student)" w:date="2020-11-02T12:55:00Z">
        <w:r w:rsidR="003E01D3">
          <w:rPr>
            <w:rStyle w:val="apple-converted-space"/>
            <w:rFonts w:ascii="Arial" w:hAnsi="Arial" w:cs="Arial"/>
            <w:sz w:val="22"/>
            <w:szCs w:val="22"/>
          </w:rPr>
          <w:t>n</w:t>
        </w:r>
      </w:ins>
      <w:ins w:id="92" w:author="Borcherding, Nicholas (CCOM Student)" w:date="2020-11-02T12:56:00Z">
        <w:r w:rsidR="003E01D3">
          <w:rPr>
            <w:rStyle w:val="apple-converted-space"/>
            <w:rFonts w:ascii="Arial" w:hAnsi="Arial" w:cs="Arial"/>
            <w:sz w:val="22"/>
            <w:szCs w:val="22"/>
          </w:rPr>
          <w:t>.</w:t>
        </w:r>
      </w:ins>
      <w:ins w:id="93" w:author="Borcherding, Nicholas (CCOM Student)" w:date="2020-11-02T12:54:00Z">
        <w:r w:rsidR="003E01D3">
          <w:rPr>
            <w:rStyle w:val="apple-converted-space"/>
            <w:rFonts w:ascii="Arial" w:hAnsi="Arial" w:cs="Arial"/>
            <w:sz w:val="22"/>
            <w:szCs w:val="22"/>
          </w:rPr>
          <w:fldChar w:fldCharType="begin" w:fldLock="1"/>
        </w:r>
      </w:ins>
      <w:r w:rsidR="003E01D3">
        <w:rPr>
          <w:rStyle w:val="apple-converted-space"/>
          <w:rFonts w:ascii="Arial" w:hAnsi="Arial" w:cs="Arial"/>
          <w:sz w:val="22"/>
          <w:szCs w:val="22"/>
        </w:rPr>
        <w:instrText>ADDIN CSL_CITATION {"citationItems":[{"id":"ITEM-1","itemData":{"DOI":"10.1186/s13059-020-1926-6","ISSN":"1474760X","PMID":"32033589","abstract":"The recent boom in microfluidics and combinatorial indexing strategies, combined with low sequencing costs, has empowered single-cell sequencing technology. Thousands - or even millions - of cells analyzed in a single experiment amount to a data revolution in single-cell biology and pose unique data science problems. Here, we outline eleven challenges that will be central to bringing this emerging field of single-cell data science forward. For each challenge, we highlight motivating research questions, review prior work, and formulate open problems. This compendium is for established researchers, newcomers, and students alike, highlighting interesting and rewarding problems for the coming years.","author":[{"dropping-particle":"","family":"Lähnemann","given":"David","non-dropping-particle":"","parse-names":false,"suffix":""},{"dropping-particle":"","family":"Köster","given":"Johannes","non-dropping-particle":"","parse-names":false,"suffix":""},{"dropping-particle":"","family":"Szczurek","given":"Ewa","non-dropping-particle":"","parse-names":false,"suffix":""},{"dropping-particle":"","family":"McCarthy","given":"Davis J.","non-dropping-particle":"","parse-names":false,"suffix":""},{"dropping-particle":"","family":"Hicks","given":"Stephanie C.","non-dropping-particle":"","parse-names":false,"suffix":""},{"dropping-particle":"","family":"Robinson","given":"Mark D.","non-dropping-particle":"","parse-names":false,"suffix":""},{"dropping-particle":"","family":"Vallejos","given":"Catalina A.","non-dropping-particle":"","parse-names":false,"suffix":""},{"dropping-particle":"","family":"Campbell","given":"Kieran R.","non-dropping-particle":"","parse-names":false,"suffix":""},{"dropping-particle":"","family":"Beerenwinkel","given":"Niko","non-dropping-particle":"","parse-names":false,"suffix":""},{"dropping-particle":"","family":"Mahfouz","given":"Ahmed","non-dropping-particle":"","parse-names":false,"suffix":""},{"dropping-particle":"","family":"Pinello","given":"Luca","non-dropping-particle":"","parse-names":false,"suffix":""},{"dropping-particle":"","family":"Skums","given":"Pavel","non-dropping-particle":"","parse-names":false,"suffix":""},{"dropping-particle":"","family":"Stamatakis","given":"Alexandros","non-dropping-particle":"","parse-names":false,"suffix":""},{"dropping-particle":"","family":"Attolini","given":"Camille Stephan Otto","non-dropping-particle":"","parse-names":false,"suffix":""},{"dropping-particle":"","family":"Aparicio","given":"Samuel","non-dropping-particle":"","parse-names":false,"suffix":""},{"dropping-particle":"","family":"Baaijens","given":"Jasmijn","non-dropping-particle":"","parse-names":false,"suffix":""},{"dropping-particle":"","family":"Balvert","given":"Marleen","non-dropping-particle":"","parse-names":false,"suffix":""},{"dropping-particle":"de","family":"Barbanson","given":"Buys","non-dropping-particle":"","parse-names":false,"suffix":""},{"dropping-particle":"","family":"Cappuccio","given":"Antonio","non-dropping-particle":"","parse-names":false,"suffix":""},{"dropping-particle":"","family":"Corleone","given":"Giacomo","non-dropping-particle":"","parse-names":false,"suffix":""},{"dropping-particle":"","family":"Dutilh","given":"Bas E.","non-dropping-particle":"","parse-names":false,"suffix":""},{"dropping-particle":"","family":"Florescu","given":"Maria","non-dropping-particle":"","parse-names":false,"suffix":""},{"dropping-particle":"","family":"Guryev","given":"Victor","non-dropping-particle":"","parse-names":false,"suffix":""},{"dropping-particle":"","family":"Holmer","given":"Rens","non-dropping-particle":"","parse-names":false,"suffix":""},{"dropping-particle":"","family":"Jahn","given":"Katharina","non-dropping-particle":"","parse-names":false,"suffix":""},{"dropping-particle":"","family":"Lobo","given":"Thamar Jessurun","non-dropping-particle":"","parse-names":false,"suffix":""},{"dropping-particle":"","family":"Keizer","given":"Emma M.","non-dropping-particle":"","parse-names":false,"suffix":""},{"dropping-particle":"","family":"Khatri","given":"Indu","non-dropping-particle":"","parse-names":false,"suffix":""},{"dropping-particle":"","family":"Kielbasa","given":"Szymon M.","non-dropping-particle":"","parse-names":false,"suffix":""},{"dropping-particle":"","family":"Korbel","given":"Jan O.","non-dropping-particle":"","parse-names":false,"suffix":""},{"dropping-particle":"","family":"Kozlov","given":"Alexey M.","non-dropping-particle":"","parse-names":false,"suffix":""},{"dropping-particle":"","family":"Kuo","given":"Tzu Hao","non-dropping-particle":"","parse-names":false,"suffix":""},{"dropping-particle":"","family":"Lelieveldt","given":"Boudewijn P.F.","non-dropping-particle":"","parse-names":false,"suffix":""},{"dropping-particle":"","family":"Mandoiu","given":"Ion I.","non-dropping-particle":"","parse-names":false,"suffix":""},{"dropping-particle":"","family":"Marioni","given":"John C.","non-dropping-particle":"","parse-names":false,"suffix":""},{"dropping-particle":"","family":"Marschall","given":"Tobias","non-dropping-particle":"","parse-names":false,"suffix":""},{"dropping-particle":"","family":"Mölder","given":"Felix","non-dropping-particle":"","parse-names":false,"suffix":""},{"dropping-particle":"","family":"Niknejad","given":"Amir","non-dropping-particle":"","parse-names":false,"suffix":""},{"dropping-particle":"","family":"Raczkowski","given":"Lukasz","non-dropping-particle":"","parse-names":false,"suffix":""},{"dropping-particle":"","family":"Reinders","given":"Marcel","non-dropping-particle":"","parse-names":false,"suffix":""},{"dropping-particle":"de","family":"Ridder","given":"Jeroen","non-dropping-particle":"","parse-names":false,"suffix":""},{"dropping-particle":"","family":"Saliba","given":"Antoine Emmanuel","non-dropping-particle":"","parse-names":false,"suffix":""},{"dropping-particle":"","family":"Somarakis","given":"Antonios","non-dropping-particle":"","parse-names":false,"suffix":""},{"dropping-particle":"","family":"Stegle","given":"Oliver","non-dropping-particle":"","parse-names":false,"suffix":""},{"dropping-particle":"","family":"Theis","given":"Fabian J.","non-dropping-particle":"","parse-names":false,"suffix":""},{"dropping-particle":"","family":"Yang","given":"Huan","non-dropping-particle":"","parse-names":false,"suffix":""},{"dropping-particle":"","family":"Zelikovsky","given":"Alex","non-dropping-particle":"","parse-names":false,"suffix":""},{"dropping-particle":"","family":"McHardy","given":"Alice C.","non-dropping-particle":"","parse-names":false,"suffix":""},{"dropping-particle":"","family":"Raphael","given":"Benjamin J.","non-dropping-particle":"","parse-names":false,"suffix":""},{"dropping-particle":"","family":"Shah","given":"Sohrab P.","non-dropping-particle":"","parse-names":false,"suffix":""},{"dropping-particle":"","family":"Schönhuth","given":"Alexander","non-dropping-particle":"","parse-names":false,"suffix":""}],"container-title":"Genome Biology","id":"ITEM-1","issued":{"date-parts":[["2020"]]},"title":"Eleven grand challenges in single-cell data science","type":"article"},"uris":["http://www.mendeley.com/documents/?uuid=897cedef-01e5-4165-846f-521484828aed"]}],"mendeley":{"formattedCitation":"&lt;sup&gt;41&lt;/sup&gt;","plainTextFormattedCitation":"41"},"properties":{"noteIndex":0},"schema":"https://github.com/citation-style-language/schema/raw/master/csl-citation.json"}</w:instrText>
      </w:r>
      <w:r w:rsidR="003E01D3">
        <w:rPr>
          <w:rStyle w:val="apple-converted-space"/>
          <w:rFonts w:ascii="Arial" w:hAnsi="Arial" w:cs="Arial"/>
          <w:sz w:val="22"/>
          <w:szCs w:val="22"/>
        </w:rPr>
        <w:fldChar w:fldCharType="separate"/>
      </w:r>
      <w:r w:rsidR="003E01D3" w:rsidRPr="003E01D3">
        <w:rPr>
          <w:rStyle w:val="apple-converted-space"/>
          <w:rFonts w:ascii="Arial" w:hAnsi="Arial" w:cs="Arial"/>
          <w:noProof/>
          <w:sz w:val="22"/>
          <w:szCs w:val="22"/>
          <w:vertAlign w:val="superscript"/>
        </w:rPr>
        <w:t>41</w:t>
      </w:r>
      <w:ins w:id="94" w:author="Borcherding, Nicholas (CCOM Student)" w:date="2020-11-02T12:54:00Z">
        <w:r w:rsidR="003E01D3">
          <w:rPr>
            <w:rStyle w:val="apple-converted-space"/>
            <w:rFonts w:ascii="Arial" w:hAnsi="Arial" w:cs="Arial"/>
            <w:sz w:val="22"/>
            <w:szCs w:val="22"/>
          </w:rPr>
          <w:fldChar w:fldCharType="end"/>
        </w:r>
      </w:ins>
      <w:r w:rsidR="00C725E7">
        <w:rPr>
          <w:rStyle w:val="apple-converted-space"/>
          <w:rFonts w:ascii="Arial" w:hAnsi="Arial" w:cs="Arial"/>
          <w:sz w:val="22"/>
          <w:szCs w:val="22"/>
        </w:rPr>
        <w:t xml:space="preserve"> </w:t>
      </w:r>
      <w:r w:rsidR="002D1CBB">
        <w:rPr>
          <w:rStyle w:val="apple-converted-space"/>
          <w:rFonts w:ascii="Arial" w:hAnsi="Arial" w:cs="Arial"/>
          <w:sz w:val="22"/>
          <w:szCs w:val="22"/>
        </w:rPr>
        <w:t>Separating the T cell classes, we noted a stark difference in clonotype space occupied by the top 10 clones in the CD8</w:t>
      </w:r>
      <w:r w:rsidR="002D1CBB" w:rsidRPr="002D1CBB">
        <w:rPr>
          <w:rStyle w:val="apple-converted-space"/>
          <w:rFonts w:ascii="Arial" w:hAnsi="Arial" w:cs="Arial"/>
          <w:sz w:val="22"/>
          <w:szCs w:val="22"/>
          <w:vertAlign w:val="superscript"/>
        </w:rPr>
        <w:t>+</w:t>
      </w:r>
      <w:r w:rsidR="002D1CBB">
        <w:rPr>
          <w:rStyle w:val="apple-converted-space"/>
          <w:rFonts w:ascii="Arial" w:hAnsi="Arial" w:cs="Arial"/>
          <w:sz w:val="22"/>
          <w:szCs w:val="22"/>
        </w:rPr>
        <w:t xml:space="preserve"> T cells compared to CD4</w:t>
      </w:r>
      <w:r w:rsidR="002D1CBB" w:rsidRPr="002D1CBB">
        <w:rPr>
          <w:rStyle w:val="apple-converted-space"/>
          <w:rFonts w:ascii="Arial" w:hAnsi="Arial" w:cs="Arial"/>
          <w:sz w:val="22"/>
          <w:szCs w:val="22"/>
          <w:vertAlign w:val="superscript"/>
        </w:rPr>
        <w:t>+</w:t>
      </w:r>
      <w:r w:rsidR="002D1CBB">
        <w:rPr>
          <w:rStyle w:val="apple-converted-space"/>
          <w:rFonts w:ascii="Arial" w:hAnsi="Arial" w:cs="Arial"/>
          <w:sz w:val="22"/>
          <w:szCs w:val="22"/>
        </w:rPr>
        <w:t xml:space="preserve"> T cells across ccRCC patients (Figure 2B). This trend was consistent between the tumor-infiltrating and peripheral blood CD8</w:t>
      </w:r>
      <w:r w:rsidR="002D1CBB" w:rsidRPr="002D1CBB">
        <w:rPr>
          <w:rStyle w:val="apple-converted-space"/>
          <w:rFonts w:ascii="Arial" w:hAnsi="Arial" w:cs="Arial"/>
          <w:sz w:val="22"/>
          <w:szCs w:val="22"/>
          <w:vertAlign w:val="superscript"/>
        </w:rPr>
        <w:t>+</w:t>
      </w:r>
      <w:r w:rsidR="002D1CBB">
        <w:rPr>
          <w:rStyle w:val="apple-converted-space"/>
          <w:rFonts w:ascii="Arial" w:hAnsi="Arial" w:cs="Arial"/>
          <w:sz w:val="22"/>
          <w:szCs w:val="22"/>
        </w:rPr>
        <w:t xml:space="preserve"> T cells (Figure 2B). </w:t>
      </w:r>
      <w:r w:rsidR="009F69B0">
        <w:rPr>
          <w:rStyle w:val="apple-converted-space"/>
          <w:rFonts w:ascii="Arial" w:hAnsi="Arial" w:cs="Arial"/>
          <w:sz w:val="22"/>
          <w:szCs w:val="22"/>
        </w:rPr>
        <w:t>We next asked if this consistency in CD8</w:t>
      </w:r>
      <w:r w:rsidR="009F69B0" w:rsidRPr="00D710B8">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T cell expansion was a result of shared expanded clonotypes between tumor and peripheral blood. </w:t>
      </w:r>
      <w:r w:rsidR="009F69B0">
        <w:rPr>
          <w:rStyle w:val="apple-converted-space"/>
          <w:rFonts w:ascii="Arial" w:hAnsi="Arial" w:cs="Arial"/>
          <w:sz w:val="22"/>
          <w:szCs w:val="22"/>
        </w:rPr>
        <w:lastRenderedPageBreak/>
        <w:t>We found a relative patient-specific increase in shared clonotypes in CD8</w:t>
      </w:r>
      <w:r w:rsidR="009F69B0" w:rsidRPr="009F69B0">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T cells compared to CD4</w:t>
      </w:r>
      <w:r w:rsidR="009F69B0" w:rsidRPr="009F69B0">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T cells (Figure 2C). We also noted that there was minimal overlap between patient clonotypes for both CD8</w:t>
      </w:r>
      <w:r w:rsidR="009F69B0" w:rsidRPr="009F69B0">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and CD4</w:t>
      </w:r>
      <w:r w:rsidR="009F69B0" w:rsidRPr="009F69B0">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T cells (Figure 2C)</w:t>
      </w:r>
      <w:r w:rsidR="00A20477">
        <w:rPr>
          <w:rStyle w:val="apple-converted-space"/>
          <w:rFonts w:ascii="Arial" w:hAnsi="Arial" w:cs="Arial"/>
          <w:sz w:val="22"/>
          <w:szCs w:val="22"/>
        </w:rPr>
        <w:t>.</w:t>
      </w:r>
      <w:r w:rsidR="009F69B0">
        <w:rPr>
          <w:rStyle w:val="apple-converted-space"/>
          <w:rFonts w:ascii="Arial" w:hAnsi="Arial" w:cs="Arial"/>
          <w:sz w:val="22"/>
          <w:szCs w:val="22"/>
        </w:rPr>
        <w:t>The patient-specific overlap of CD8</w:t>
      </w:r>
      <w:r w:rsidR="009F69B0" w:rsidRPr="00D710B8">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clonotypes showed </w:t>
      </w:r>
      <w:r w:rsidR="003F69B8">
        <w:rPr>
          <w:rStyle w:val="apple-converted-space"/>
          <w:rFonts w:ascii="Arial" w:hAnsi="Arial" w:cs="Arial"/>
          <w:sz w:val="22"/>
          <w:szCs w:val="22"/>
        </w:rPr>
        <w:t xml:space="preserve">relatively </w:t>
      </w:r>
      <w:r w:rsidR="009F69B0">
        <w:rPr>
          <w:rStyle w:val="apple-converted-space"/>
          <w:rFonts w:ascii="Arial" w:hAnsi="Arial" w:cs="Arial"/>
          <w:sz w:val="22"/>
          <w:szCs w:val="22"/>
        </w:rPr>
        <w:t>larger</w:t>
      </w:r>
      <w:r w:rsidR="003F69B8">
        <w:rPr>
          <w:rStyle w:val="apple-converted-space"/>
          <w:rFonts w:ascii="Arial" w:hAnsi="Arial" w:cs="Arial"/>
          <w:sz w:val="22"/>
          <w:szCs w:val="22"/>
        </w:rPr>
        <w:t xml:space="preserve"> pools</w:t>
      </w:r>
      <w:r w:rsidR="009F69B0">
        <w:rPr>
          <w:rStyle w:val="apple-converted-space"/>
          <w:rFonts w:ascii="Arial" w:hAnsi="Arial" w:cs="Arial"/>
          <w:sz w:val="22"/>
          <w:szCs w:val="22"/>
        </w:rPr>
        <w:t xml:space="preserve"> </w:t>
      </w:r>
      <w:r w:rsidR="00D710B8">
        <w:rPr>
          <w:rStyle w:val="apple-converted-space"/>
          <w:rFonts w:ascii="Arial" w:hAnsi="Arial" w:cs="Arial"/>
          <w:sz w:val="22"/>
          <w:szCs w:val="22"/>
        </w:rPr>
        <w:t xml:space="preserve">in </w:t>
      </w:r>
      <w:r w:rsidR="009F69B0">
        <w:rPr>
          <w:rStyle w:val="apple-converted-space"/>
          <w:rFonts w:ascii="Arial" w:hAnsi="Arial" w:cs="Arial"/>
          <w:sz w:val="22"/>
          <w:szCs w:val="22"/>
        </w:rPr>
        <w:t xml:space="preserve">peripheral blood </w:t>
      </w:r>
      <w:r w:rsidR="00D710B8">
        <w:rPr>
          <w:rStyle w:val="apple-converted-space"/>
          <w:rFonts w:ascii="Arial" w:hAnsi="Arial" w:cs="Arial"/>
          <w:sz w:val="22"/>
          <w:szCs w:val="22"/>
        </w:rPr>
        <w:t>clonotypes</w:t>
      </w:r>
      <w:r w:rsidR="003F69B8">
        <w:rPr>
          <w:rStyle w:val="apple-converted-space"/>
          <w:rFonts w:ascii="Arial" w:hAnsi="Arial" w:cs="Arial"/>
          <w:sz w:val="22"/>
          <w:szCs w:val="22"/>
        </w:rPr>
        <w:t xml:space="preserve"> contributing to the tumors (Figure 2D). Interestingly, Patient 3</w:t>
      </w:r>
      <w:r w:rsidR="00DB43DB">
        <w:rPr>
          <w:rStyle w:val="apple-converted-space"/>
          <w:rFonts w:ascii="Arial" w:hAnsi="Arial" w:cs="Arial"/>
          <w:sz w:val="22"/>
          <w:szCs w:val="22"/>
        </w:rPr>
        <w:t xml:space="preserve"> – </w:t>
      </w:r>
      <w:r w:rsidR="003F69B8">
        <w:rPr>
          <w:rStyle w:val="apple-converted-space"/>
          <w:rFonts w:ascii="Arial" w:hAnsi="Arial" w:cs="Arial"/>
          <w:sz w:val="22"/>
          <w:szCs w:val="22"/>
        </w:rPr>
        <w:t>with the more advanced tumor stage (</w:t>
      </w:r>
      <w:r w:rsidR="003F69B8" w:rsidRPr="0002326A">
        <w:rPr>
          <w:rFonts w:ascii="Arial" w:hAnsi="Arial" w:cs="Arial"/>
          <w:color w:val="000000"/>
          <w:sz w:val="22"/>
          <w:szCs w:val="22"/>
        </w:rPr>
        <w:t>pT3a</w:t>
      </w:r>
      <w:r w:rsidR="003F69B8">
        <w:rPr>
          <w:rFonts w:ascii="Arial" w:hAnsi="Arial" w:cs="Arial"/>
          <w:color w:val="000000"/>
          <w:sz w:val="22"/>
          <w:szCs w:val="22"/>
        </w:rPr>
        <w:t xml:space="preserve"> compared to T1 of Patient 1 and 2)</w:t>
      </w:r>
      <w:r w:rsidR="00DB43DB">
        <w:rPr>
          <w:rStyle w:val="apple-converted-space"/>
          <w:rFonts w:ascii="Arial" w:hAnsi="Arial" w:cs="Arial"/>
          <w:sz w:val="22"/>
          <w:szCs w:val="22"/>
        </w:rPr>
        <w:t xml:space="preserve"> – </w:t>
      </w:r>
      <w:r w:rsidR="003F69B8">
        <w:rPr>
          <w:rStyle w:val="apple-converted-space"/>
          <w:rFonts w:ascii="Arial" w:hAnsi="Arial" w:cs="Arial"/>
          <w:sz w:val="22"/>
          <w:szCs w:val="22"/>
        </w:rPr>
        <w:t>showed expansion in tumor-specific clonotypes that was not seen in the blood (Figure 2D).</w:t>
      </w:r>
      <w:r w:rsidR="00A41CD1">
        <w:rPr>
          <w:rStyle w:val="apple-converted-space"/>
          <w:rFonts w:ascii="Arial" w:hAnsi="Arial" w:cs="Arial"/>
          <w:sz w:val="22"/>
          <w:szCs w:val="22"/>
        </w:rPr>
        <w:t xml:space="preserve"> </w:t>
      </w:r>
      <w:r w:rsidR="003F69B8">
        <w:rPr>
          <w:rStyle w:val="apple-converted-space"/>
          <w:rFonts w:ascii="Arial" w:hAnsi="Arial" w:cs="Arial"/>
          <w:sz w:val="22"/>
          <w:szCs w:val="22"/>
        </w:rPr>
        <w:t xml:space="preserve">In </w:t>
      </w:r>
      <w:r w:rsidR="001B2537">
        <w:rPr>
          <w:rStyle w:val="apple-converted-space"/>
          <w:rFonts w:ascii="Arial" w:hAnsi="Arial" w:cs="Arial"/>
          <w:sz w:val="22"/>
          <w:szCs w:val="22"/>
        </w:rPr>
        <w:t xml:space="preserve">the more advanced </w:t>
      </w:r>
      <w:r w:rsidR="00DB43DB">
        <w:rPr>
          <w:rStyle w:val="apple-converted-space"/>
          <w:rFonts w:ascii="Arial" w:hAnsi="Arial" w:cs="Arial"/>
          <w:sz w:val="22"/>
          <w:szCs w:val="22"/>
        </w:rPr>
        <w:t>P</w:t>
      </w:r>
      <w:r w:rsidR="00641EAB">
        <w:rPr>
          <w:rStyle w:val="apple-converted-space"/>
          <w:rFonts w:ascii="Arial" w:hAnsi="Arial" w:cs="Arial"/>
          <w:sz w:val="22"/>
          <w:szCs w:val="22"/>
        </w:rPr>
        <w:t>atient</w:t>
      </w:r>
      <w:r w:rsidR="001B2537">
        <w:rPr>
          <w:rStyle w:val="apple-converted-space"/>
          <w:rFonts w:ascii="Arial" w:hAnsi="Arial" w:cs="Arial"/>
          <w:sz w:val="22"/>
          <w:szCs w:val="22"/>
        </w:rPr>
        <w:t xml:space="preserve"> </w:t>
      </w:r>
      <w:r w:rsidR="00DB43DB">
        <w:rPr>
          <w:rStyle w:val="apple-converted-space"/>
          <w:rFonts w:ascii="Arial" w:hAnsi="Arial" w:cs="Arial"/>
          <w:sz w:val="22"/>
          <w:szCs w:val="22"/>
        </w:rPr>
        <w:t>3</w:t>
      </w:r>
      <w:r w:rsidR="00641EAB">
        <w:rPr>
          <w:rStyle w:val="apple-converted-space"/>
          <w:rFonts w:ascii="Arial" w:hAnsi="Arial" w:cs="Arial"/>
          <w:sz w:val="22"/>
          <w:szCs w:val="22"/>
        </w:rPr>
        <w:t xml:space="preserve"> </w:t>
      </w:r>
      <w:r w:rsidR="00DB43DB">
        <w:rPr>
          <w:rStyle w:val="apple-converted-space"/>
          <w:rFonts w:ascii="Arial" w:hAnsi="Arial" w:cs="Arial"/>
          <w:sz w:val="22"/>
          <w:szCs w:val="22"/>
        </w:rPr>
        <w:t>ccRCC</w:t>
      </w:r>
      <w:r w:rsidR="003F69B8">
        <w:rPr>
          <w:rStyle w:val="apple-converted-space"/>
          <w:rFonts w:ascii="Arial" w:hAnsi="Arial" w:cs="Arial"/>
          <w:sz w:val="22"/>
          <w:szCs w:val="22"/>
        </w:rPr>
        <w:t>, two clonotypes accounted for a total of 619 CD8</w:t>
      </w:r>
      <w:r w:rsidR="003F69B8" w:rsidRPr="003F69B8">
        <w:rPr>
          <w:rStyle w:val="apple-converted-space"/>
          <w:rFonts w:ascii="Arial" w:hAnsi="Arial" w:cs="Arial"/>
          <w:sz w:val="22"/>
          <w:szCs w:val="22"/>
          <w:vertAlign w:val="superscript"/>
        </w:rPr>
        <w:t>+</w:t>
      </w:r>
      <w:r w:rsidR="003F69B8">
        <w:rPr>
          <w:rStyle w:val="apple-converted-space"/>
          <w:rFonts w:ascii="Arial" w:hAnsi="Arial" w:cs="Arial"/>
          <w:sz w:val="22"/>
          <w:szCs w:val="22"/>
        </w:rPr>
        <w:t xml:space="preserve"> </w:t>
      </w:r>
      <w:r w:rsidR="00DB43DB">
        <w:rPr>
          <w:rStyle w:val="apple-converted-space"/>
          <w:rFonts w:ascii="Arial" w:hAnsi="Arial" w:cs="Arial"/>
          <w:sz w:val="22"/>
          <w:szCs w:val="22"/>
        </w:rPr>
        <w:t xml:space="preserve">T </w:t>
      </w:r>
      <w:r w:rsidR="003F69B8">
        <w:rPr>
          <w:rStyle w:val="apple-converted-space"/>
          <w:rFonts w:ascii="Arial" w:hAnsi="Arial" w:cs="Arial"/>
          <w:sz w:val="22"/>
          <w:szCs w:val="22"/>
        </w:rPr>
        <w:t>cells</w:t>
      </w:r>
      <w:r w:rsidR="00DB43DB">
        <w:rPr>
          <w:rStyle w:val="apple-converted-space"/>
          <w:rFonts w:ascii="Arial" w:hAnsi="Arial" w:cs="Arial"/>
          <w:sz w:val="22"/>
          <w:szCs w:val="22"/>
        </w:rPr>
        <w:t xml:space="preserve"> and </w:t>
      </w:r>
      <w:r w:rsidR="003F69B8">
        <w:rPr>
          <w:rStyle w:val="apple-converted-space"/>
          <w:rFonts w:ascii="Arial" w:hAnsi="Arial" w:cs="Arial"/>
          <w:sz w:val="22"/>
          <w:szCs w:val="22"/>
        </w:rPr>
        <w:t>were distributed across UMAP clusters (Figure 2E)</w:t>
      </w:r>
      <w:r w:rsidR="00A41CD1">
        <w:rPr>
          <w:rStyle w:val="apple-converted-space"/>
          <w:rFonts w:ascii="Arial" w:hAnsi="Arial" w:cs="Arial"/>
          <w:sz w:val="22"/>
          <w:szCs w:val="22"/>
        </w:rPr>
        <w:t>, which supports the notion that T cell clonotype is neither a determinant for UMAP clustering nor for functional indication.</w:t>
      </w:r>
      <w:r w:rsidR="00DB43DB">
        <w:rPr>
          <w:rStyle w:val="apple-converted-space"/>
          <w:rFonts w:ascii="Arial" w:hAnsi="Arial" w:cs="Arial"/>
          <w:sz w:val="22"/>
          <w:szCs w:val="22"/>
        </w:rPr>
        <w:t xml:space="preserve"> </w:t>
      </w:r>
      <w:r w:rsidR="00A41CD1">
        <w:rPr>
          <w:rStyle w:val="apple-converted-space"/>
          <w:rFonts w:ascii="Arial" w:hAnsi="Arial" w:cs="Arial"/>
          <w:sz w:val="22"/>
          <w:szCs w:val="22"/>
        </w:rPr>
        <w:t>This compartmentalization of clonotypes associated with exhausted gene expression may reflect origin of the expansion in the tumor itself</w:t>
      </w:r>
      <w:ins w:id="95" w:author="Borcherding, Nicholas (CCOM Student)" w:date="2020-11-02T13:23:00Z">
        <w:r w:rsidR="003E01D3">
          <w:rPr>
            <w:rStyle w:val="apple-converted-space"/>
            <w:rFonts w:ascii="Arial" w:hAnsi="Arial" w:cs="Arial"/>
            <w:sz w:val="22"/>
            <w:szCs w:val="22"/>
          </w:rPr>
          <w:t>.</w:t>
        </w:r>
      </w:ins>
      <w:del w:id="96" w:author="Borcherding, Nicholas (CCOM Student)" w:date="2020-11-02T13:23:00Z">
        <w:r w:rsidR="00A41CD1" w:rsidDel="003E01D3">
          <w:rPr>
            <w:rStyle w:val="apple-converted-space"/>
            <w:rFonts w:ascii="Arial" w:hAnsi="Arial" w:cs="Arial"/>
            <w:sz w:val="22"/>
            <w:szCs w:val="22"/>
          </w:rPr>
          <w:delText xml:space="preserve"> </w:delText>
        </w:r>
      </w:del>
      <w:r w:rsidR="00A41CD1">
        <w:rPr>
          <w:rStyle w:val="apple-converted-space"/>
          <w:rFonts w:ascii="Arial" w:hAnsi="Arial" w:cs="Arial"/>
          <w:sz w:val="22"/>
          <w:szCs w:val="22"/>
        </w:rPr>
        <w:fldChar w:fldCharType="begin" w:fldLock="1"/>
      </w:r>
      <w:r w:rsidR="003E01D3">
        <w:rPr>
          <w:rStyle w:val="apple-converted-space"/>
          <w:rFonts w:ascii="Arial" w:hAnsi="Arial" w:cs="Arial"/>
          <w:sz w:val="22"/>
          <w:szCs w:val="22"/>
        </w:rPr>
        <w:instrText>ADDIN CSL_CITATION {"citationItems":[{"id":"ITEM-1","itemData":{"DOI":"10.1038/s41586-020-2056-8","ISSN":"14764687","PMID":"32103181","abstract":"Despite the resounding clinical success in cancer treatment of antibodies that block the interaction of PD1 with its ligand PDL11, the mechanisms involved remain unknown. A major limitation to understanding the origin and fate of T cells in tumour immunity is the lack of quantitative information on the distribution of individual clonotypes of T cells in patients with cancer. Here, by performing deep single-cell sequencing of RNA and T cell receptors in patients with different types of cancer, we survey the profiles of various populations of T cells and T cell receptors in tumours, normal adjacent tissue, and peripheral blood. We find clear evidence of clonotypic expansion of effector-like T cells not only within the tumour but also in normal adjacent tissue. Patients with gene signatures of such clonotypic expansion respond best to anti-PDL1 therapy. Notably, expanded clonotypes found in the tumour and normal adjacent tissue can also typically be detected in peripheral blood, which suggests a convenient approach to patient identification. Analyses of our data together with several external datasets suggest that intratumoural T cells, especially in responsive patients, are replenished with fresh, non-exhausted replacement cells from sites outside the tumour, suggesting continued activity of the cancer immunity cycle in these patients, the acceleration of which may be associated with clinical response.","author":[{"dropping-particle":"","family":"Wu","given":"Thomas D.","non-dropping-particle":"","parse-names":false,"suffix":""},{"dropping-particle":"","family":"Madireddi","given":"Shravan","non-dropping-particle":"","parse-names":false,"suffix":""},{"dropping-particle":"","family":"Almeida","given":"Patricia E.","non-dropping-particle":"de","parse-names":false,"suffix":""},{"dropping-particle":"","family":"Banchereau","given":"Romain","non-dropping-particle":"","parse-names":false,"suffix":""},{"dropping-particle":"","family":"Chen","given":"Ying Jiun J.","non-dropping-particle":"","parse-names":false,"suffix":""},{"dropping-particle":"","family":"Chitre","given":"Avantika S.","non-dropping-particle":"","parse-names":false,"suffix":""},{"dropping-particle":"","family":"Chiang","given":"Eugene Y.","non-dropping-particle":"","parse-names":false,"suffix":""},{"dropping-particle":"","family":"Iftikhar","given":"Hina","non-dropping-particle":"","parse-names":false,"suffix":""},{"dropping-particle":"","family":"O’Gorman","given":"William E.","non-dropping-particle":"","parse-names":false,"suffix":""},{"dropping-particle":"","family":"Au-Yeung","given":"Amelia","non-dropping-particle":"","parse-names":false,"suffix":""},{"dropping-particle":"","family":"Takahashi","given":"Chikara","non-dropping-particle":"","parse-names":false,"suffix":""},{"dropping-particle":"","family":"Goldstein","given":"Leonard D.","non-dropping-particle":"","parse-names":false,"suffix":""},{"dropping-particle":"","family":"Poon","given":"Chungkee","non-dropping-particle":"","parse-names":false,"suffix":""},{"dropping-particle":"","family":"Keerthivasan","given":"Shilpa","non-dropping-particle":"","parse-names":false,"suffix":""},{"dropping-particle":"","family":"Almeida Nagata","given":"Denise E.","non-dropping-particle":"de","parse-names":false,"suffix":""},{"dropping-particle":"","family":"Du","given":"Xiangnan","non-dropping-particle":"","parse-names":false,"suffix":""},{"dropping-particle":"","family":"Lee","given":"Hyang Mi","non-dropping-particle":"","parse-names":false,"suffix":""},{"dropping-particle":"","family":"Banta","given":"Karl L.","non-dropping-particle":"","parse-names":false,"suffix":""},{"dropping-particle":"","family":"Mariathasan","given":"Sanjeev","non-dropping-particle":"","parse-names":false,"suffix":""},{"dropping-particle":"","family":"Thakur","given":"Meghna","non-dropping-particle":"Das","parse-names":false,"suffix":""},{"dropping-particle":"","family":"Huseni","given":"Mahrukh A.","non-dropping-particle":"","parse-names":false,"suffix":""},{"dropping-particle":"","family":"Ballinger","given":"Marcus","non-dropping-particle":"","parse-names":false,"suffix":""},{"dropping-particle":"","family":"Estay","given":"Ivette","non-dropping-particle":"","parse-names":false,"suffix":""},{"dropping-particle":"","family":"Caplazi","given":"Patrick","non-dropping-particle":"","parse-names":false,"suffix":""},{"dropping-particle":"","family":"Modrusan","given":"Zora","non-dropping-particle":"","parse-names":false,"suffix":""},{"dropping-particle":"","family":"Delamarre","given":"Lélia","non-dropping-particle":"","parse-names":false,"suffix":""},{"dropping-particle":"","family":"Mellman","given":"Ira","non-dropping-particle":"","parse-names":false,"suffix":""},{"dropping-particle":"","family":"Bourgon","given":"Richard","non-dropping-particle":"","parse-names":false,"suffix":""},{"dropping-particle":"","family":"Grogan","given":"Jane L.","non-dropping-particle":"","parse-names":false,"suffix":""}],"container-title":"Nature","id":"ITEM-1","issue":"7798","issued":{"date-parts":[["2020"]]},"page":"274-278","title":"Peripheral T cell expansion predicts tumour infiltration and clinical response","type":"article-journal","volume":"579"},"uris":["http://www.mendeley.com/documents/?uuid=b7f4526b-482e-4a42-87a6-eadf14656b78"]}],"mendeley":{"formattedCitation":"&lt;sup&gt;42&lt;/sup&gt;","plainTextFormattedCitation":"42","previouslyFormattedCitation":"&lt;sup&gt;41&lt;/sup&gt;"},"properties":{"noteIndex":0},"schema":"https://github.com/citation-style-language/schema/raw/master/csl-citation.json"}</w:instrText>
      </w:r>
      <w:r w:rsidR="00A41CD1">
        <w:rPr>
          <w:rStyle w:val="apple-converted-space"/>
          <w:rFonts w:ascii="Arial" w:hAnsi="Arial" w:cs="Arial"/>
          <w:sz w:val="22"/>
          <w:szCs w:val="22"/>
        </w:rPr>
        <w:fldChar w:fldCharType="separate"/>
      </w:r>
      <w:r w:rsidR="003E01D3" w:rsidRPr="003E01D3">
        <w:rPr>
          <w:rStyle w:val="apple-converted-space"/>
          <w:rFonts w:ascii="Arial" w:hAnsi="Arial" w:cs="Arial"/>
          <w:noProof/>
          <w:sz w:val="22"/>
          <w:szCs w:val="22"/>
          <w:vertAlign w:val="superscript"/>
        </w:rPr>
        <w:t>42</w:t>
      </w:r>
      <w:r w:rsidR="00A41CD1">
        <w:rPr>
          <w:rStyle w:val="apple-converted-space"/>
          <w:rFonts w:ascii="Arial" w:hAnsi="Arial" w:cs="Arial"/>
          <w:sz w:val="22"/>
          <w:szCs w:val="22"/>
        </w:rPr>
        <w:fldChar w:fldCharType="end"/>
      </w:r>
      <w:del w:id="97" w:author="Borcherding, Nicholas (CCOM Student)" w:date="2020-11-02T13:23:00Z">
        <w:r w:rsidR="00A41CD1" w:rsidDel="003E01D3">
          <w:rPr>
            <w:rStyle w:val="apple-converted-space"/>
            <w:rFonts w:ascii="Arial" w:hAnsi="Arial" w:cs="Arial"/>
            <w:sz w:val="22"/>
            <w:szCs w:val="22"/>
          </w:rPr>
          <w:delText>.</w:delText>
        </w:r>
      </w:del>
      <w:r w:rsidR="00A41CD1">
        <w:rPr>
          <w:rStyle w:val="apple-converted-space"/>
          <w:rFonts w:ascii="Arial" w:hAnsi="Arial" w:cs="Arial"/>
          <w:sz w:val="22"/>
          <w:szCs w:val="22"/>
        </w:rPr>
        <w:t xml:space="preserve"> </w:t>
      </w:r>
    </w:p>
    <w:p w14:paraId="4A9F794A" w14:textId="77777777" w:rsidR="00A20477" w:rsidRDefault="00A20477" w:rsidP="00F72CA7">
      <w:pPr>
        <w:pStyle w:val="Paragraph"/>
        <w:snapToGrid w:val="0"/>
        <w:spacing w:line="480" w:lineRule="auto"/>
        <w:ind w:firstLine="0"/>
        <w:rPr>
          <w:rFonts w:ascii="Arial" w:hAnsi="Arial" w:cs="Arial"/>
          <w:i/>
          <w:iCs/>
          <w:sz w:val="22"/>
          <w:szCs w:val="22"/>
        </w:rPr>
      </w:pPr>
    </w:p>
    <w:p w14:paraId="60F58A1B" w14:textId="4CED6744" w:rsidR="0093266F" w:rsidRPr="0002326A" w:rsidRDefault="0093266F" w:rsidP="00F72CA7">
      <w:pPr>
        <w:pStyle w:val="Paragraph"/>
        <w:snapToGrid w:val="0"/>
        <w:spacing w:line="480" w:lineRule="auto"/>
        <w:ind w:firstLine="0"/>
        <w:rPr>
          <w:rFonts w:ascii="Arial" w:hAnsi="Arial" w:cs="Arial"/>
          <w:i/>
          <w:iCs/>
          <w:sz w:val="22"/>
          <w:szCs w:val="22"/>
        </w:rPr>
      </w:pPr>
      <w:r w:rsidRPr="0002326A">
        <w:rPr>
          <w:rFonts w:ascii="Arial" w:hAnsi="Arial" w:cs="Arial"/>
          <w:i/>
          <w:iCs/>
          <w:sz w:val="22"/>
          <w:szCs w:val="22"/>
        </w:rPr>
        <w:t>CD8</w:t>
      </w:r>
      <w:r w:rsidRPr="0002326A">
        <w:rPr>
          <w:rFonts w:ascii="Arial" w:hAnsi="Arial" w:cs="Arial"/>
          <w:i/>
          <w:iCs/>
          <w:sz w:val="22"/>
          <w:szCs w:val="22"/>
          <w:vertAlign w:val="superscript"/>
        </w:rPr>
        <w:t>+</w:t>
      </w:r>
      <w:r w:rsidRPr="0002326A">
        <w:rPr>
          <w:rFonts w:ascii="Arial" w:hAnsi="Arial" w:cs="Arial"/>
          <w:i/>
          <w:iCs/>
          <w:sz w:val="22"/>
          <w:szCs w:val="22"/>
        </w:rPr>
        <w:t xml:space="preserve"> T cells in ccRCC tumors exhibit a transcriptional continuum with distinct populations</w:t>
      </w:r>
    </w:p>
    <w:p w14:paraId="60DAD892" w14:textId="35A16145" w:rsidR="00F35AF3" w:rsidRPr="0002326A" w:rsidRDefault="0070540D" w:rsidP="00F72CA7">
      <w:pPr>
        <w:pStyle w:val="Paragraph"/>
        <w:snapToGrid w:val="0"/>
        <w:spacing w:line="480" w:lineRule="auto"/>
        <w:ind w:firstLine="0"/>
        <w:rPr>
          <w:rFonts w:ascii="Arial" w:hAnsi="Arial" w:cs="Arial"/>
          <w:sz w:val="22"/>
          <w:szCs w:val="22"/>
        </w:rPr>
      </w:pPr>
      <w:r w:rsidRPr="0002326A">
        <w:rPr>
          <w:rFonts w:ascii="Arial" w:hAnsi="Arial" w:cs="Arial"/>
          <w:sz w:val="22"/>
          <w:szCs w:val="22"/>
        </w:rPr>
        <w:t>Sub</w:t>
      </w:r>
      <w:r w:rsidR="009D0802" w:rsidRPr="0002326A">
        <w:rPr>
          <w:rFonts w:ascii="Arial" w:hAnsi="Arial" w:cs="Arial"/>
          <w:sz w:val="22"/>
          <w:szCs w:val="22"/>
        </w:rPr>
        <w:t>-</w:t>
      </w:r>
      <w:r w:rsidRPr="0002326A">
        <w:rPr>
          <w:rFonts w:ascii="Arial" w:hAnsi="Arial" w:cs="Arial"/>
          <w:sz w:val="22"/>
          <w:szCs w:val="22"/>
        </w:rPr>
        <w:t>clustering of CD8</w:t>
      </w:r>
      <w:r w:rsidRPr="0002326A">
        <w:rPr>
          <w:rFonts w:ascii="Arial" w:hAnsi="Arial" w:cs="Arial"/>
          <w:sz w:val="22"/>
          <w:szCs w:val="22"/>
          <w:vertAlign w:val="superscript"/>
        </w:rPr>
        <w:t>+</w:t>
      </w:r>
      <w:r w:rsidRPr="0002326A">
        <w:rPr>
          <w:rFonts w:ascii="Arial" w:hAnsi="Arial" w:cs="Arial"/>
          <w:sz w:val="22"/>
          <w:szCs w:val="22"/>
        </w:rPr>
        <w:t xml:space="preserve"> T cells revealed 8 distinct </w:t>
      </w:r>
      <w:r w:rsidR="009B229C" w:rsidRPr="0002326A">
        <w:rPr>
          <w:rFonts w:ascii="Arial" w:hAnsi="Arial" w:cs="Arial"/>
          <w:sz w:val="22"/>
          <w:szCs w:val="22"/>
        </w:rPr>
        <w:t>clusters</w:t>
      </w:r>
      <w:r w:rsidRPr="0002326A">
        <w:rPr>
          <w:rFonts w:ascii="Arial" w:hAnsi="Arial" w:cs="Arial"/>
          <w:sz w:val="22"/>
          <w:szCs w:val="22"/>
        </w:rPr>
        <w:t xml:space="preserve"> (Figure </w:t>
      </w:r>
      <w:r w:rsidR="007C7455">
        <w:rPr>
          <w:rFonts w:ascii="Arial" w:hAnsi="Arial" w:cs="Arial"/>
          <w:sz w:val="22"/>
          <w:szCs w:val="22"/>
        </w:rPr>
        <w:t>3</w:t>
      </w:r>
      <w:r w:rsidRPr="0002326A">
        <w:rPr>
          <w:rFonts w:ascii="Arial" w:hAnsi="Arial" w:cs="Arial"/>
          <w:sz w:val="22"/>
          <w:szCs w:val="22"/>
        </w:rPr>
        <w:t>A) with relative tissue</w:t>
      </w:r>
      <w:r w:rsidR="00074BA2" w:rsidRPr="0002326A">
        <w:rPr>
          <w:rFonts w:ascii="Arial" w:hAnsi="Arial" w:cs="Arial"/>
          <w:sz w:val="22"/>
          <w:szCs w:val="22"/>
        </w:rPr>
        <w:t>-specific</w:t>
      </w:r>
      <w:r w:rsidRPr="0002326A">
        <w:rPr>
          <w:rFonts w:ascii="Arial" w:hAnsi="Arial" w:cs="Arial"/>
          <w:sz w:val="22"/>
          <w:szCs w:val="22"/>
        </w:rPr>
        <w:t xml:space="preserve"> distribution (Figure </w:t>
      </w:r>
      <w:r w:rsidR="007C7455">
        <w:rPr>
          <w:rFonts w:ascii="Arial" w:hAnsi="Arial" w:cs="Arial"/>
          <w:sz w:val="22"/>
          <w:szCs w:val="22"/>
        </w:rPr>
        <w:t>3</w:t>
      </w:r>
      <w:r w:rsidRPr="0002326A">
        <w:rPr>
          <w:rFonts w:ascii="Arial" w:hAnsi="Arial" w:cs="Arial"/>
          <w:sz w:val="22"/>
          <w:szCs w:val="22"/>
        </w:rPr>
        <w:t>B).</w:t>
      </w:r>
      <w:r w:rsidR="00A121E2" w:rsidRPr="0002326A">
        <w:rPr>
          <w:rFonts w:ascii="Arial" w:hAnsi="Arial" w:cs="Arial"/>
          <w:sz w:val="22"/>
          <w:szCs w:val="22"/>
        </w:rPr>
        <w:t xml:space="preserve"> To understand the distribution of these new </w:t>
      </w:r>
      <w:r w:rsidR="009B229C" w:rsidRPr="0002326A">
        <w:rPr>
          <w:rFonts w:ascii="Arial" w:hAnsi="Arial" w:cs="Arial"/>
          <w:sz w:val="22"/>
          <w:szCs w:val="22"/>
        </w:rPr>
        <w:t>CD8</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w:t>
      </w:r>
      <w:r w:rsidR="001B2537">
        <w:rPr>
          <w:rFonts w:ascii="Arial" w:hAnsi="Arial" w:cs="Arial"/>
          <w:sz w:val="22"/>
          <w:szCs w:val="22"/>
        </w:rPr>
        <w:t>sub</w:t>
      </w:r>
      <w:r w:rsidR="009B229C" w:rsidRPr="0002326A">
        <w:rPr>
          <w:rFonts w:ascii="Arial" w:hAnsi="Arial" w:cs="Arial"/>
          <w:sz w:val="22"/>
          <w:szCs w:val="22"/>
        </w:rPr>
        <w:t xml:space="preserve">clusters </w:t>
      </w:r>
      <w:r w:rsidR="00A121E2" w:rsidRPr="0002326A">
        <w:rPr>
          <w:rFonts w:ascii="Arial" w:hAnsi="Arial" w:cs="Arial"/>
          <w:sz w:val="22"/>
          <w:szCs w:val="22"/>
        </w:rPr>
        <w:t>along the UMAP, we first examined the relative percent of single-cells represented in each cluster by tissue type.</w:t>
      </w:r>
      <w:r w:rsidRPr="0002326A">
        <w:rPr>
          <w:rFonts w:ascii="Arial" w:hAnsi="Arial" w:cs="Arial"/>
          <w:sz w:val="22"/>
          <w:szCs w:val="22"/>
        </w:rPr>
        <w:t xml:space="preserve"> Tissue-infiltrating CD8</w:t>
      </w:r>
      <w:r w:rsidRPr="0002326A">
        <w:rPr>
          <w:rFonts w:ascii="Arial" w:hAnsi="Arial" w:cs="Arial"/>
          <w:sz w:val="22"/>
          <w:szCs w:val="22"/>
          <w:vertAlign w:val="superscript"/>
        </w:rPr>
        <w:t>+</w:t>
      </w:r>
      <w:r w:rsidRPr="0002326A">
        <w:rPr>
          <w:rFonts w:ascii="Arial" w:hAnsi="Arial" w:cs="Arial"/>
          <w:sz w:val="22"/>
          <w:szCs w:val="22"/>
        </w:rPr>
        <w:t xml:space="preserve"> T cells (both tumor and normal kidney) comprised the majority of </w:t>
      </w:r>
      <w:r w:rsidR="009B229C" w:rsidRPr="0002326A">
        <w:rPr>
          <w:rFonts w:ascii="Arial" w:hAnsi="Arial" w:cs="Arial"/>
          <w:sz w:val="22"/>
          <w:szCs w:val="22"/>
        </w:rPr>
        <w:t>CD8_</w:t>
      </w:r>
      <w:r w:rsidRPr="0002326A">
        <w:rPr>
          <w:rFonts w:ascii="Arial" w:hAnsi="Arial" w:cs="Arial"/>
          <w:sz w:val="22"/>
          <w:szCs w:val="22"/>
        </w:rPr>
        <w:t xml:space="preserve">0, </w:t>
      </w:r>
      <w:r w:rsidR="009B229C" w:rsidRPr="0002326A">
        <w:rPr>
          <w:rFonts w:ascii="Arial" w:hAnsi="Arial" w:cs="Arial"/>
          <w:sz w:val="22"/>
          <w:szCs w:val="22"/>
        </w:rPr>
        <w:t>CD8_</w:t>
      </w:r>
      <w:r w:rsidRPr="0002326A">
        <w:rPr>
          <w:rFonts w:ascii="Arial" w:hAnsi="Arial" w:cs="Arial"/>
          <w:sz w:val="22"/>
          <w:szCs w:val="22"/>
        </w:rPr>
        <w:t xml:space="preserve">1, </w:t>
      </w:r>
      <w:r w:rsidR="009B229C" w:rsidRPr="0002326A">
        <w:rPr>
          <w:rFonts w:ascii="Arial" w:hAnsi="Arial" w:cs="Arial"/>
          <w:sz w:val="22"/>
          <w:szCs w:val="22"/>
        </w:rPr>
        <w:t>CD8_</w:t>
      </w:r>
      <w:r w:rsidRPr="0002326A">
        <w:rPr>
          <w:rFonts w:ascii="Arial" w:hAnsi="Arial" w:cs="Arial"/>
          <w:sz w:val="22"/>
          <w:szCs w:val="22"/>
        </w:rPr>
        <w:t xml:space="preserve">3, </w:t>
      </w:r>
      <w:r w:rsidR="009B229C" w:rsidRPr="0002326A">
        <w:rPr>
          <w:rFonts w:ascii="Arial" w:hAnsi="Arial" w:cs="Arial"/>
          <w:sz w:val="22"/>
          <w:szCs w:val="22"/>
        </w:rPr>
        <w:t>CD8_</w:t>
      </w:r>
      <w:r w:rsidRPr="0002326A">
        <w:rPr>
          <w:rFonts w:ascii="Arial" w:hAnsi="Arial" w:cs="Arial"/>
          <w:sz w:val="22"/>
          <w:szCs w:val="22"/>
        </w:rPr>
        <w:t xml:space="preserve">5, </w:t>
      </w:r>
      <w:r w:rsidR="009B229C" w:rsidRPr="0002326A">
        <w:rPr>
          <w:rFonts w:ascii="Arial" w:hAnsi="Arial" w:cs="Arial"/>
          <w:sz w:val="22"/>
          <w:szCs w:val="22"/>
        </w:rPr>
        <w:t>CD8_</w:t>
      </w:r>
      <w:r w:rsidRPr="0002326A">
        <w:rPr>
          <w:rFonts w:ascii="Arial" w:hAnsi="Arial" w:cs="Arial"/>
          <w:sz w:val="22"/>
          <w:szCs w:val="22"/>
        </w:rPr>
        <w:t xml:space="preserve">6 and </w:t>
      </w:r>
      <w:r w:rsidR="009B229C" w:rsidRPr="0002326A">
        <w:rPr>
          <w:rFonts w:ascii="Arial" w:hAnsi="Arial" w:cs="Arial"/>
          <w:sz w:val="22"/>
          <w:szCs w:val="22"/>
        </w:rPr>
        <w:t>CD8_</w:t>
      </w:r>
      <w:r w:rsidRPr="0002326A">
        <w:rPr>
          <w:rFonts w:ascii="Arial" w:hAnsi="Arial" w:cs="Arial"/>
          <w:sz w:val="22"/>
          <w:szCs w:val="22"/>
        </w:rPr>
        <w:t xml:space="preserve">7. Only </w:t>
      </w:r>
      <w:r w:rsidR="009B229C" w:rsidRPr="0002326A">
        <w:rPr>
          <w:rFonts w:ascii="Arial" w:hAnsi="Arial" w:cs="Arial"/>
          <w:sz w:val="22"/>
          <w:szCs w:val="22"/>
        </w:rPr>
        <w:t>Clusters CD8_</w:t>
      </w:r>
      <w:r w:rsidRPr="0002326A">
        <w:rPr>
          <w:rFonts w:ascii="Arial" w:hAnsi="Arial" w:cs="Arial"/>
          <w:sz w:val="22"/>
          <w:szCs w:val="22"/>
        </w:rPr>
        <w:t xml:space="preserve">2 and </w:t>
      </w:r>
      <w:r w:rsidR="009B229C" w:rsidRPr="0002326A">
        <w:rPr>
          <w:rFonts w:ascii="Arial" w:hAnsi="Arial" w:cs="Arial"/>
          <w:sz w:val="22"/>
          <w:szCs w:val="22"/>
        </w:rPr>
        <w:t>CD8_</w:t>
      </w:r>
      <w:r w:rsidRPr="0002326A">
        <w:rPr>
          <w:rFonts w:ascii="Arial" w:hAnsi="Arial" w:cs="Arial"/>
          <w:sz w:val="22"/>
          <w:szCs w:val="22"/>
        </w:rPr>
        <w:t xml:space="preserve">4 had increased relative levels of peripheral blood cells (Figure </w:t>
      </w:r>
      <w:r w:rsidR="007C7455">
        <w:rPr>
          <w:rFonts w:ascii="Arial" w:hAnsi="Arial" w:cs="Arial"/>
          <w:sz w:val="22"/>
          <w:szCs w:val="22"/>
        </w:rPr>
        <w:t>3</w:t>
      </w:r>
      <w:r w:rsidRPr="0002326A">
        <w:rPr>
          <w:rFonts w:ascii="Arial" w:hAnsi="Arial" w:cs="Arial"/>
          <w:sz w:val="22"/>
          <w:szCs w:val="22"/>
        </w:rPr>
        <w:t>B).</w:t>
      </w:r>
      <w:r w:rsidR="00A121E2" w:rsidRPr="0002326A">
        <w:rPr>
          <w:rFonts w:ascii="Arial" w:hAnsi="Arial" w:cs="Arial"/>
          <w:sz w:val="22"/>
          <w:szCs w:val="22"/>
        </w:rPr>
        <w:t xml:space="preserve"> Going from right to left across the x-axis of the UMAP</w:t>
      </w:r>
      <w:r w:rsidR="00DB43DB">
        <w:rPr>
          <w:rFonts w:ascii="Arial" w:hAnsi="Arial" w:cs="Arial"/>
          <w:sz w:val="22"/>
          <w:szCs w:val="22"/>
        </w:rPr>
        <w:t>,</w:t>
      </w:r>
      <w:r w:rsidR="00A121E2" w:rsidRPr="0002326A">
        <w:rPr>
          <w:rFonts w:ascii="Arial" w:hAnsi="Arial" w:cs="Arial"/>
          <w:sz w:val="22"/>
          <w:szCs w:val="22"/>
        </w:rPr>
        <w:t xml:space="preserve"> there is a change in tissue-specific contribution starting from peripheral blood (right) to kidney (middle) to increasing levels of ccRCC tumor CD8</w:t>
      </w:r>
      <w:r w:rsidR="00A121E2" w:rsidRPr="0002326A">
        <w:rPr>
          <w:rFonts w:ascii="Arial" w:hAnsi="Arial" w:cs="Arial"/>
          <w:sz w:val="22"/>
          <w:szCs w:val="22"/>
          <w:vertAlign w:val="superscript"/>
        </w:rPr>
        <w:t>+</w:t>
      </w:r>
      <w:r w:rsidR="00A121E2" w:rsidRPr="0002326A">
        <w:rPr>
          <w:rFonts w:ascii="Arial" w:hAnsi="Arial" w:cs="Arial"/>
          <w:sz w:val="22"/>
          <w:szCs w:val="22"/>
        </w:rPr>
        <w:t xml:space="preserve"> T cells (left</w:t>
      </w:r>
      <w:r w:rsidR="00DB43DB">
        <w:rPr>
          <w:rFonts w:ascii="Arial" w:hAnsi="Arial" w:cs="Arial"/>
          <w:sz w:val="22"/>
          <w:szCs w:val="22"/>
        </w:rPr>
        <w:t>), which</w:t>
      </w:r>
      <w:r w:rsidR="00074BA2" w:rsidRPr="0002326A">
        <w:rPr>
          <w:rFonts w:ascii="Arial" w:hAnsi="Arial" w:cs="Arial"/>
          <w:sz w:val="22"/>
          <w:szCs w:val="22"/>
        </w:rPr>
        <w:t xml:space="preserve"> may represent the process of tissue infiltration itself</w:t>
      </w:r>
      <w:r w:rsidR="00A121E2" w:rsidRPr="0002326A">
        <w:rPr>
          <w:rFonts w:ascii="Arial" w:hAnsi="Arial" w:cs="Arial"/>
          <w:sz w:val="22"/>
          <w:szCs w:val="22"/>
        </w:rPr>
        <w:t xml:space="preserve">. Within SCRS literature, </w:t>
      </w:r>
      <w:r w:rsidR="00D710B8">
        <w:rPr>
          <w:rFonts w:ascii="Arial" w:hAnsi="Arial" w:cs="Arial"/>
          <w:sz w:val="22"/>
          <w:szCs w:val="22"/>
        </w:rPr>
        <w:t>there are concerns</w:t>
      </w:r>
      <w:r w:rsidR="00A121E2" w:rsidRPr="0002326A">
        <w:rPr>
          <w:rFonts w:ascii="Arial" w:hAnsi="Arial" w:cs="Arial"/>
          <w:sz w:val="22"/>
          <w:szCs w:val="22"/>
        </w:rPr>
        <w:t xml:space="preserve"> for </w:t>
      </w:r>
      <w:r w:rsidR="00F35AF3" w:rsidRPr="0002326A">
        <w:rPr>
          <w:rFonts w:ascii="Arial" w:hAnsi="Arial" w:cs="Arial"/>
          <w:sz w:val="22"/>
          <w:szCs w:val="22"/>
        </w:rPr>
        <w:t>variations in cell cycle leading to increased heterogeneity or obscure subpopulations</w:t>
      </w:r>
      <w:ins w:id="98" w:author="Borcherding, Nicholas (CCOM Student)" w:date="2020-11-02T13:23:00Z">
        <w:r w:rsidR="003E01D3">
          <w:rPr>
            <w:rFonts w:ascii="Arial" w:hAnsi="Arial" w:cs="Arial"/>
            <w:sz w:val="22"/>
            <w:szCs w:val="22"/>
          </w:rPr>
          <w:t>,</w:t>
        </w:r>
      </w:ins>
      <w:del w:id="99" w:author="Borcherding, Nicholas (CCOM Student)" w:date="2020-11-02T13:23:00Z">
        <w:r w:rsidR="00F35AF3" w:rsidRPr="0002326A" w:rsidDel="003E01D3">
          <w:rPr>
            <w:rFonts w:ascii="Arial" w:hAnsi="Arial" w:cs="Arial"/>
            <w:sz w:val="22"/>
            <w:szCs w:val="22"/>
          </w:rPr>
          <w:delText xml:space="preserve"> </w:delText>
        </w:r>
      </w:del>
      <w:r w:rsidR="00F35AF3"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{"citationItems":[{"id":"ITEM-1","itemData":{"DOI":"10.15252/msb.20188746","ISSN":"1744-4292","PMID":"31217225","abstract":"Single-cell RNA-seq has enabled gene expression to be studied at an unprecedented resolution. The promise of this technology is attracting a growing user base for single-cell analysis methods. As more analysis tools are becoming available, it is becoming increasingly difficult to navigate this landscape and produce an up-to-date workflow to analyse one's data. Here, we detail the steps of a typical single-cell RNA-seq analysis, including pre-processing (quality control, normalization, data correction, feature selection, and dimensionality reduction) and cell- and gene-level downstream analysis. We formulate current best-practice recommendations for these steps based on independent comparison studies. We have integrated these best-practice recommendations into a workflow, which we apply to a public dataset to further illustrate how these steps work in practice. Our documented case study can be found at https://www.github.com/theislab/single-cell-tutorial This review will serve as a workflow tutorial for new entrants into the field, and help established users update their analysis pipelines.","author":[{"dropping-particle":"","family":"Luecken","given":"Malte D","non-dropping-particle":"","parse-names":false,"suffix":""},{"dropping-particle":"","family":"Theis","given":"Fabian J","non-dropping-particle":"","parse-names":false,"suffix":""}],"container-title":"Molecular Systems Biology","id":"ITEM-1","issue":"e8746","issued":{"date-parts":[["2019"]]},"title":"Current best practices in single</w:instrText>
      </w:r>
      <w:r w:rsidR="003E01D3">
        <w:rPr>
          <w:rFonts w:ascii="Cambria Math" w:hAnsi="Cambria Math" w:cs="Cambria Math"/>
          <w:sz w:val="22"/>
          <w:szCs w:val="22"/>
        </w:rPr>
        <w:instrText>‐</w:instrText>
      </w:r>
      <w:r w:rsidR="003E01D3">
        <w:rPr>
          <w:rFonts w:ascii="Arial" w:hAnsi="Arial" w:cs="Arial"/>
          <w:sz w:val="22"/>
          <w:szCs w:val="22"/>
        </w:rPr>
        <w:instrText>cell RNA</w:instrText>
      </w:r>
      <w:r w:rsidR="003E01D3">
        <w:rPr>
          <w:rFonts w:ascii="Cambria Math" w:hAnsi="Cambria Math" w:cs="Cambria Math"/>
          <w:sz w:val="22"/>
          <w:szCs w:val="22"/>
        </w:rPr>
        <w:instrText>‐</w:instrText>
      </w:r>
      <w:r w:rsidR="003E01D3">
        <w:rPr>
          <w:rFonts w:ascii="Arial" w:hAnsi="Arial" w:cs="Arial"/>
          <w:sz w:val="22"/>
          <w:szCs w:val="22"/>
        </w:rPr>
        <w:instrText>seq analysis: a tutorial","type":"article-journal","volume":"15"},"uris":["http://www.mendeley.com/documents/?uuid=61609cd7-7498-484a-938f-07786a85a4aa"]}],"mendeley":{"formattedCitation":"&lt;sup&gt;43&lt;/sup&gt;","plainTextFormattedCitation":"43","previouslyFormattedCitation":"&lt;sup&gt;42&lt;/sup&gt;"},"properties":{"noteIndex":0},"schema":"https://github.com/citation-style-language/schema/raw/master/csl-citation.json"}</w:instrText>
      </w:r>
      <w:r w:rsidR="00F35AF3" w:rsidRPr="0002326A">
        <w:rPr>
          <w:rFonts w:ascii="Arial" w:hAnsi="Arial" w:cs="Arial"/>
          <w:sz w:val="22"/>
          <w:szCs w:val="22"/>
        </w:rPr>
        <w:fldChar w:fldCharType="separate"/>
      </w:r>
      <w:r w:rsidR="003E01D3" w:rsidRPr="003E01D3">
        <w:rPr>
          <w:rFonts w:ascii="Arial" w:hAnsi="Arial" w:cs="Arial"/>
          <w:noProof/>
          <w:sz w:val="22"/>
          <w:szCs w:val="22"/>
          <w:vertAlign w:val="superscript"/>
        </w:rPr>
        <w:t>43</w:t>
      </w:r>
      <w:r w:rsidR="00F35AF3" w:rsidRPr="0002326A">
        <w:rPr>
          <w:rFonts w:ascii="Arial" w:hAnsi="Arial" w:cs="Arial"/>
          <w:sz w:val="22"/>
          <w:szCs w:val="22"/>
        </w:rPr>
        <w:fldChar w:fldCharType="end"/>
      </w:r>
      <w:del w:id="100" w:author="Borcherding, Nicholas (CCOM Student)" w:date="2020-11-02T13:23:00Z">
        <w:r w:rsidR="00F35AF3" w:rsidRPr="0002326A" w:rsidDel="003E01D3">
          <w:rPr>
            <w:rFonts w:ascii="Arial" w:hAnsi="Arial" w:cs="Arial"/>
            <w:sz w:val="22"/>
            <w:szCs w:val="22"/>
          </w:rPr>
          <w:delText>,</w:delText>
        </w:r>
      </w:del>
      <w:r w:rsidR="00F35AF3" w:rsidRPr="0002326A">
        <w:rPr>
          <w:rFonts w:ascii="Arial" w:hAnsi="Arial" w:cs="Arial"/>
          <w:sz w:val="22"/>
          <w:szCs w:val="22"/>
        </w:rPr>
        <w:t xml:space="preserve"> however proliferation of CD8</w:t>
      </w:r>
      <w:r w:rsidR="00F35AF3" w:rsidRPr="0002326A">
        <w:rPr>
          <w:rFonts w:ascii="Arial" w:hAnsi="Arial" w:cs="Arial"/>
          <w:sz w:val="22"/>
          <w:szCs w:val="22"/>
          <w:vertAlign w:val="superscript"/>
        </w:rPr>
        <w:t>+</w:t>
      </w:r>
      <w:r w:rsidR="00F35AF3" w:rsidRPr="0002326A">
        <w:rPr>
          <w:rFonts w:ascii="Arial" w:hAnsi="Arial" w:cs="Arial"/>
          <w:sz w:val="22"/>
          <w:szCs w:val="22"/>
        </w:rPr>
        <w:t xml:space="preserve"> T cells is an important surrogate marker of anti-tumor immune response</w:t>
      </w:r>
      <w:ins w:id="101" w:author="Borcherding, Nicholas (CCOM Student)" w:date="2020-11-02T13:23:00Z">
        <w:r w:rsidR="003E01D3">
          <w:rPr>
            <w:rFonts w:ascii="Arial" w:hAnsi="Arial" w:cs="Arial"/>
            <w:sz w:val="22"/>
            <w:szCs w:val="22"/>
          </w:rPr>
          <w:t>.</w:t>
        </w:r>
      </w:ins>
      <w:del w:id="102" w:author="Borcherding, Nicholas (CCOM Student)" w:date="2020-11-02T13:23:00Z">
        <w:r w:rsidR="007E6E65" w:rsidDel="003E01D3">
          <w:rPr>
            <w:rFonts w:ascii="Arial" w:hAnsi="Arial" w:cs="Arial"/>
            <w:sz w:val="22"/>
            <w:szCs w:val="22"/>
          </w:rPr>
          <w:delText xml:space="preserve"> </w:delText>
        </w:r>
      </w:del>
      <w:r w:rsidR="007E6E65">
        <w:rPr>
          <w:rFonts w:ascii="Arial" w:hAnsi="Arial" w:cs="Arial"/>
          <w:sz w:val="22"/>
          <w:szCs w:val="22"/>
        </w:rPr>
        <w:fldChar w:fldCharType="begin" w:fldLock="1"/>
      </w:r>
      <w:r w:rsidR="003E01D3">
        <w:rPr>
          <w:rFonts w:ascii="Arial" w:hAnsi="Arial" w:cs="Arial"/>
          <w:sz w:val="22"/>
          <w:szCs w:val="22"/>
        </w:rPr>
        <w:instrText>ADDIN CSL_CITATION {"citationItems":[{"id":"ITEM-1","itemData":{"DOI":"10.1038/nature13954","ISSN":"14764687","PMID":"25428505","abstract":"Therapies that target the programmed death-1 (PD-1) receptor have shown unprecedented rates of durable clinical responses in patients with various cancer types. One mechanism by which cancer tissues limit the host immune response is via upregulation of PD-1 ligand (PD-L1) and its ligation to PD-1 on antigen-specific CD8 + T cells (termed adaptive immune resistance). Here we show that pre-existing CD8 + T cells distinctly located at the invasive tumour margin are associated with expression of the PD-1/PD-L1 immune inhibitory axis and may predict response to therapy. We analysed samples from 46 patients with metastatic melanoma obtained before and during anti-PD-1 therapy (pembrolizumab) using quantitative immunohistochemistry, quantitative multiplex immunofluorescence, and next-generation sequencing for T-cell antigen receptors (TCRs). In serially sampled tumours, patients responding to treatment showed proliferation of intratumoral CD8 + T cells that directly correlated with radiographic reduction in tumour size. Pre-treatment samples obtained from responding patients showed higher numbers of CD8-, PD-1- and PD-L1-expressing cells at the invasive tumour margin and inside tumours, with close proximity between PD-1 and PD-L1, and a more clonal TCR repertoire. Using multivariate analysis, we established a predictive model based on CD8 expression at the invasive margin and validated the model in an independent cohort of 15 patients. Our findings indicate that tumour regression after therapeutic PD-1 blockade requires pre-existing CD8 + T cells that are negatively regulated by PD-1/PD-L1-mediated adaptive immune resistance.","author":[{"dropping-particle":"","family":"Tumeh","given":"Paul C.","non-dropping-particle":"","parse-names":false,"suffix":""},{"dropping-particle":"","family":"Harview","given":"Christina L.","non-dropping-particle":"","parse-names":false,"suffix":""},{"dropping-particle":"","family":"Yearley","given":"Jennifer H.","non-dropping-particle":"","parse-names":false,"suffix":""},{"dropping-particle":"","family":"Shintaku","given":"I. Peter","non-dropping-particle":"","parse-names":false,"suffix":""},{"dropping-particle":"","family":"Taylor","given":"Emma J.M.","non-dropping-particle":"","parse-names":false,"suffix":""},{"dropping-particle":"","family":"Robert","given":"Lidia","non-dropping-particle":"","parse-names":false,"suffix":""},{"dropping-particle":"","family":"Chmielowski","given":"Bartosz","non-dropping-particle":"","parse-names":false,"suffix":""},{"dropping-particle":"","family":"Spasic","given":"Marko","non-dropping-particle":"","parse-names":false,"suffix":""},{"dropping-particle":"","family":"Henry","given":"Gina","non-dropping-particle":"","parse-names":false,"suffix":""},{"dropping-particle":"","family":"Ciobanu","given":"Voicu","non-dropping-particle":"","parse-names":false,"suffix":""},{"dropping-particle":"","family":"West","given":"Alisha N.","non-dropping-particle":"","parse-names":false,"suffix":""},{"dropping-particle":"","family":"Carmona","given":"Manuel","non-dropping-particle":"","parse-names":false,"suffix":""},{"dropping-particle":"","family":"Kivork","given":"Christine","non-dropping-particle":"","parse-names":false,"suffix":""},{"dropping-particle":"","family":"Seja","given":"Elizabeth","non-dropping-particle":"","parse-names":false,"suffix":""},{"dropping-particle":"","family":"Cherry","given":"Grace","non-dropping-particle":"","parse-names":false,"suffix":""},{"dropping-particle":"","family":"Gutierrez","given":"Antonio J.","non-dropping-particle":"","parse-names":false,"suffix":""},{"dropping-particle":"","family":"Grogan","given":"Tristan R.","non-dropping-particle":"","parse-names":false,"suffix":""},{"dropping-particle":"","family":"Mateus","given":"Christine","non-dropping-particle":"","parse-names":false,"suffix":""},{"dropping-particle":"","family":"Tomasic","given":"Gorana","non-dropping-particle":"","parse-names":false,"suffix":""},{"dropping-particle":"","family":"Glaspy","given":"John A.","non-dropping-particle":"","parse-names":false,"suffix":""},{"dropping-particle":"","family":"Emerson","given":"Ryan O.","non-dropping-particle":"","parse-names":false,"suffix":""},{"dropping-particle":"","family":"Robins","given":"Harlan","non-dropping-particle":"","parse-names":false,"suffix":""},{"dropping-particle":"","family":"Pierce","given":"Robert H.","non-dropping-particle":"","parse-names":false,"suffix":""},{"dropping-particle":"","family":"Elashoff","given":"David A.","non-dropping-particle":"","parse-names":false,"suffix":""},{"dropping-particle":"","family":"Robert","given":"Caroline","non-dropping-particle":"","parse-names":false,"suffix":""},{"dropping-particle":"","family":"Ribas","given":"Antoni","non-dropping-particle":"","parse-names":false,"suffix":""}],"container-title":"Nature","id":"ITEM-1","issue":"7528","issued":{"date-parts":[["2014"]]},"page":"568-571","title":"PD-1 blockade induces responses by inhibiting adaptive immune resistance","type":"article-journal","volume":"515"},"uris":["http://www.mendeley.com/documents/?uuid=42e1fa45-bb91-4f37-8ccb-5304ad1c9c2f"]}],"mendeley":{"formattedCitation":"&lt;sup&gt;7&lt;/sup&gt;","plainTextFormattedCitation":"7","previouslyFormattedCitation":"&lt;sup&gt;7&lt;/sup&gt;"},"properties":{"noteIndex":0},"schema":"https://github.com/citation-style-language/schema/raw/master/csl-citation.json"}</w:instrText>
      </w:r>
      <w:r w:rsidR="007E6E65">
        <w:rPr>
          <w:rFonts w:ascii="Arial" w:hAnsi="Arial" w:cs="Arial"/>
          <w:sz w:val="22"/>
          <w:szCs w:val="22"/>
        </w:rPr>
        <w:fldChar w:fldCharType="separate"/>
      </w:r>
      <w:r w:rsidR="003E01D3" w:rsidRPr="003E01D3">
        <w:rPr>
          <w:rFonts w:ascii="Arial" w:hAnsi="Arial" w:cs="Arial"/>
          <w:noProof/>
          <w:sz w:val="22"/>
          <w:szCs w:val="22"/>
          <w:vertAlign w:val="superscript"/>
        </w:rPr>
        <w:t>7</w:t>
      </w:r>
      <w:r w:rsidR="007E6E65">
        <w:rPr>
          <w:rFonts w:ascii="Arial" w:hAnsi="Arial" w:cs="Arial"/>
          <w:sz w:val="22"/>
          <w:szCs w:val="22"/>
        </w:rPr>
        <w:fldChar w:fldCharType="end"/>
      </w:r>
      <w:del w:id="103" w:author="Borcherding, Nicholas (CCOM Student)" w:date="2020-11-02T13:23:00Z">
        <w:r w:rsidR="00F35AF3" w:rsidRPr="0002326A" w:rsidDel="003E01D3">
          <w:rPr>
            <w:rFonts w:ascii="Arial" w:hAnsi="Arial" w:cs="Arial"/>
            <w:sz w:val="22"/>
            <w:szCs w:val="22"/>
          </w:rPr>
          <w:delText>.</w:delText>
        </w:r>
      </w:del>
      <w:r w:rsidR="00F35AF3" w:rsidRPr="0002326A">
        <w:rPr>
          <w:rFonts w:ascii="Arial" w:hAnsi="Arial" w:cs="Arial"/>
          <w:sz w:val="22"/>
          <w:szCs w:val="22"/>
        </w:rPr>
        <w:t xml:space="preserve"> We next examined the</w:t>
      </w:r>
      <w:r w:rsidRPr="0002326A">
        <w:rPr>
          <w:rFonts w:ascii="Arial" w:hAnsi="Arial" w:cs="Arial"/>
          <w:sz w:val="22"/>
          <w:szCs w:val="22"/>
        </w:rPr>
        <w:t xml:space="preserve"> </w:t>
      </w:r>
      <w:r w:rsidR="00F35AF3" w:rsidRPr="0002326A">
        <w:rPr>
          <w:rFonts w:ascii="Arial" w:hAnsi="Arial" w:cs="Arial"/>
          <w:sz w:val="22"/>
          <w:szCs w:val="22"/>
        </w:rPr>
        <w:t xml:space="preserve">variation in </w:t>
      </w:r>
      <w:r w:rsidRPr="0002326A">
        <w:rPr>
          <w:rFonts w:ascii="Arial" w:hAnsi="Arial" w:cs="Arial"/>
          <w:sz w:val="22"/>
          <w:szCs w:val="22"/>
        </w:rPr>
        <w:t>proliferative gene signatures,</w:t>
      </w:r>
      <w:r w:rsidR="00F35AF3" w:rsidRPr="0002326A">
        <w:rPr>
          <w:rFonts w:ascii="Arial" w:hAnsi="Arial" w:cs="Arial"/>
          <w:sz w:val="22"/>
          <w:szCs w:val="22"/>
        </w:rPr>
        <w:t xml:space="preserve"> </w:t>
      </w:r>
      <w:r w:rsidR="00F35AF3" w:rsidRPr="0002326A">
        <w:rPr>
          <w:rFonts w:ascii="Arial" w:hAnsi="Arial" w:cs="Arial"/>
          <w:sz w:val="22"/>
          <w:szCs w:val="22"/>
        </w:rPr>
        <w:lastRenderedPageBreak/>
        <w:t>finding</w:t>
      </w:r>
      <w:r w:rsidRPr="0002326A">
        <w:rPr>
          <w:rFonts w:ascii="Arial" w:hAnsi="Arial" w:cs="Arial"/>
          <w:sz w:val="22"/>
          <w:szCs w:val="22"/>
        </w:rPr>
        <w:t xml:space="preserve"> </w:t>
      </w:r>
      <w:r w:rsidR="00F35AF3" w:rsidRPr="0002326A">
        <w:rPr>
          <w:rFonts w:ascii="Arial" w:hAnsi="Arial" w:cs="Arial"/>
          <w:sz w:val="22"/>
          <w:szCs w:val="22"/>
        </w:rPr>
        <w:t>a similar distribution</w:t>
      </w:r>
      <w:r w:rsidR="00074BA2" w:rsidRPr="0002326A">
        <w:rPr>
          <w:rFonts w:ascii="Arial" w:hAnsi="Arial" w:cs="Arial"/>
          <w:sz w:val="22"/>
          <w:szCs w:val="22"/>
        </w:rPr>
        <w:t xml:space="preserve"> to the tissue-type</w:t>
      </w:r>
      <w:r w:rsidR="00F35AF3" w:rsidRPr="0002326A">
        <w:rPr>
          <w:rFonts w:ascii="Arial" w:hAnsi="Arial" w:cs="Arial"/>
          <w:sz w:val="22"/>
          <w:szCs w:val="22"/>
        </w:rPr>
        <w:t xml:space="preserve"> </w:t>
      </w:r>
      <w:r w:rsidR="00074BA2" w:rsidRPr="0002326A">
        <w:rPr>
          <w:rFonts w:ascii="Arial" w:hAnsi="Arial" w:cs="Arial"/>
          <w:sz w:val="22"/>
          <w:szCs w:val="22"/>
        </w:rPr>
        <w:t xml:space="preserve">with </w:t>
      </w:r>
      <w:r w:rsidR="00F35AF3" w:rsidRPr="0002326A">
        <w:rPr>
          <w:rFonts w:ascii="Arial" w:hAnsi="Arial" w:cs="Arial"/>
          <w:sz w:val="22"/>
          <w:szCs w:val="22"/>
        </w:rPr>
        <w:t>increas</w:t>
      </w:r>
      <w:r w:rsidR="00074BA2" w:rsidRPr="0002326A">
        <w:rPr>
          <w:rFonts w:ascii="Arial" w:hAnsi="Arial" w:cs="Arial"/>
          <w:sz w:val="22"/>
          <w:szCs w:val="22"/>
        </w:rPr>
        <w:t>ing</w:t>
      </w:r>
      <w:r w:rsidR="00F35AF3" w:rsidRPr="0002326A">
        <w:rPr>
          <w:rFonts w:ascii="Arial" w:hAnsi="Arial" w:cs="Arial"/>
          <w:sz w:val="22"/>
          <w:szCs w:val="22"/>
        </w:rPr>
        <w:t xml:space="preserve"> cells in </w:t>
      </w:r>
      <w:r w:rsidRPr="0002326A">
        <w:rPr>
          <w:rFonts w:ascii="Arial" w:hAnsi="Arial" w:cs="Arial"/>
          <w:sz w:val="22"/>
          <w:szCs w:val="22"/>
        </w:rPr>
        <w:t>S or G2M phases</w:t>
      </w:r>
      <w:r w:rsidR="00F35AF3" w:rsidRPr="0002326A">
        <w:rPr>
          <w:rFonts w:ascii="Arial" w:hAnsi="Arial" w:cs="Arial"/>
          <w:sz w:val="22"/>
          <w:szCs w:val="22"/>
        </w:rPr>
        <w:t xml:space="preserve"> from right to left, peaking with </w:t>
      </w:r>
      <w:r w:rsidR="009B229C" w:rsidRPr="0002326A">
        <w:rPr>
          <w:rFonts w:ascii="Arial" w:hAnsi="Arial" w:cs="Arial"/>
          <w:sz w:val="22"/>
          <w:szCs w:val="22"/>
        </w:rPr>
        <w:t>Cluster CD8_</w:t>
      </w:r>
      <w:r w:rsidR="00F35AF3" w:rsidRPr="0002326A">
        <w:rPr>
          <w:rFonts w:ascii="Arial" w:hAnsi="Arial" w:cs="Arial"/>
          <w:sz w:val="22"/>
          <w:szCs w:val="22"/>
        </w:rPr>
        <w:t>6</w:t>
      </w:r>
      <w:r w:rsidRPr="0002326A">
        <w:rPr>
          <w:rFonts w:ascii="Arial" w:hAnsi="Arial" w:cs="Arial"/>
          <w:sz w:val="22"/>
          <w:szCs w:val="22"/>
        </w:rPr>
        <w:t xml:space="preserve"> (Figure 3C). </w:t>
      </w:r>
    </w:p>
    <w:p w14:paraId="6676D398" w14:textId="77777777" w:rsidR="00F35AF3" w:rsidRPr="0002326A" w:rsidRDefault="00F35AF3" w:rsidP="00F72CA7">
      <w:pPr>
        <w:pStyle w:val="Paragraph"/>
        <w:snapToGrid w:val="0"/>
        <w:spacing w:line="480" w:lineRule="auto"/>
        <w:ind w:firstLine="0"/>
        <w:rPr>
          <w:rFonts w:ascii="Arial" w:hAnsi="Arial" w:cs="Arial"/>
          <w:sz w:val="22"/>
          <w:szCs w:val="22"/>
        </w:rPr>
      </w:pPr>
    </w:p>
    <w:p w14:paraId="7250BFC0" w14:textId="04643F91" w:rsidR="00F72CA7" w:rsidRDefault="00F35AF3" w:rsidP="00F72CA7">
      <w:pPr>
        <w:pStyle w:val="Paragraph"/>
        <w:snapToGrid w:val="0"/>
        <w:spacing w:line="480" w:lineRule="auto"/>
        <w:ind w:firstLine="0"/>
        <w:rPr>
          <w:rFonts w:ascii="Arial" w:hAnsi="Arial" w:cs="Arial"/>
          <w:sz w:val="22"/>
          <w:szCs w:val="22"/>
        </w:rPr>
      </w:pPr>
      <w:r w:rsidRPr="0002326A">
        <w:rPr>
          <w:rFonts w:ascii="Arial" w:hAnsi="Arial" w:cs="Arial"/>
          <w:sz w:val="22"/>
          <w:szCs w:val="22"/>
        </w:rPr>
        <w:t>In order to better characterize the CD8</w:t>
      </w:r>
      <w:r w:rsidRPr="0002326A">
        <w:rPr>
          <w:rFonts w:ascii="Arial" w:hAnsi="Arial" w:cs="Arial"/>
          <w:sz w:val="22"/>
          <w:szCs w:val="22"/>
          <w:vertAlign w:val="superscript"/>
        </w:rPr>
        <w:t>+</w:t>
      </w:r>
      <w:r w:rsidRPr="0002326A">
        <w:rPr>
          <w:rFonts w:ascii="Arial" w:hAnsi="Arial" w:cs="Arial"/>
          <w:sz w:val="22"/>
          <w:szCs w:val="22"/>
        </w:rPr>
        <w:t xml:space="preserve"> </w:t>
      </w:r>
      <w:r w:rsidR="009B229C" w:rsidRPr="0002326A">
        <w:rPr>
          <w:rFonts w:ascii="Arial" w:hAnsi="Arial" w:cs="Arial"/>
          <w:sz w:val="22"/>
          <w:szCs w:val="22"/>
        </w:rPr>
        <w:t>clusters</w:t>
      </w:r>
      <w:r w:rsidRPr="0002326A">
        <w:rPr>
          <w:rFonts w:ascii="Arial" w:hAnsi="Arial" w:cs="Arial"/>
          <w:sz w:val="22"/>
          <w:szCs w:val="22"/>
        </w:rPr>
        <w:t xml:space="preserve">, we used canonical and differential T cells markers to examine gene expression differences along the UMAP (Figure </w:t>
      </w:r>
      <w:r w:rsidR="007C7455">
        <w:rPr>
          <w:rFonts w:ascii="Arial" w:hAnsi="Arial" w:cs="Arial"/>
          <w:sz w:val="22"/>
          <w:szCs w:val="22"/>
        </w:rPr>
        <w:t>3</w:t>
      </w:r>
      <w:r w:rsidRPr="0002326A">
        <w:rPr>
          <w:rFonts w:ascii="Arial" w:hAnsi="Arial" w:cs="Arial"/>
          <w:sz w:val="22"/>
          <w:szCs w:val="22"/>
        </w:rPr>
        <w:t>D)</w:t>
      </w:r>
      <w:r w:rsidR="009B229C" w:rsidRPr="0002326A">
        <w:rPr>
          <w:rFonts w:ascii="Arial" w:hAnsi="Arial" w:cs="Arial"/>
          <w:sz w:val="22"/>
          <w:szCs w:val="22"/>
        </w:rPr>
        <w:t xml:space="preserve"> with several patterns</w:t>
      </w:r>
      <w:r w:rsidRPr="0002326A">
        <w:rPr>
          <w:rFonts w:ascii="Arial" w:hAnsi="Arial" w:cs="Arial"/>
          <w:sz w:val="22"/>
          <w:szCs w:val="22"/>
        </w:rPr>
        <w:t>.</w:t>
      </w:r>
      <w:r w:rsidR="009B229C" w:rsidRPr="0002326A">
        <w:rPr>
          <w:rFonts w:ascii="Arial" w:hAnsi="Arial" w:cs="Arial"/>
          <w:sz w:val="22"/>
          <w:szCs w:val="22"/>
        </w:rPr>
        <w:t xml:space="preserve"> The first pattern was the discovery of a naïve </w:t>
      </w:r>
      <w:r w:rsidR="009B229C" w:rsidRPr="0002326A">
        <w:rPr>
          <w:rFonts w:ascii="Arial" w:hAnsi="Arial" w:cs="Arial"/>
          <w:i/>
          <w:iCs/>
          <w:sz w:val="22"/>
          <w:szCs w:val="22"/>
        </w:rPr>
        <w:t>CCR7</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w:t>
      </w:r>
      <w:r w:rsidR="009B229C" w:rsidRPr="0002326A">
        <w:rPr>
          <w:rFonts w:ascii="Arial" w:hAnsi="Arial" w:cs="Arial"/>
          <w:i/>
          <w:iCs/>
          <w:sz w:val="22"/>
          <w:szCs w:val="22"/>
        </w:rPr>
        <w:t>SELL</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w:t>
      </w:r>
      <w:r w:rsidR="009B229C" w:rsidRPr="0002326A">
        <w:rPr>
          <w:rFonts w:ascii="Arial" w:hAnsi="Arial" w:cs="Arial"/>
          <w:i/>
          <w:iCs/>
          <w:sz w:val="22"/>
          <w:szCs w:val="22"/>
        </w:rPr>
        <w:t>TCF7</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being seen in CD8_4 (Figure </w:t>
      </w:r>
      <w:r w:rsidR="007C7455">
        <w:rPr>
          <w:rFonts w:ascii="Arial" w:hAnsi="Arial" w:cs="Arial"/>
          <w:sz w:val="22"/>
          <w:szCs w:val="22"/>
        </w:rPr>
        <w:t>3</w:t>
      </w:r>
      <w:r w:rsidR="009B229C" w:rsidRPr="0002326A">
        <w:rPr>
          <w:rFonts w:ascii="Arial" w:hAnsi="Arial" w:cs="Arial"/>
          <w:sz w:val="22"/>
          <w:szCs w:val="22"/>
        </w:rPr>
        <w:t>D). Looking for effector CD8</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T cells, we next observed two populations of </w:t>
      </w:r>
      <w:r w:rsidR="009B229C" w:rsidRPr="0002326A">
        <w:rPr>
          <w:rFonts w:ascii="Arial" w:hAnsi="Arial" w:cs="Arial"/>
          <w:i/>
          <w:iCs/>
          <w:sz w:val="22"/>
          <w:szCs w:val="22"/>
        </w:rPr>
        <w:t>IFNG</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w:t>
      </w:r>
      <w:r w:rsidR="009B229C" w:rsidRPr="0002326A">
        <w:rPr>
          <w:rFonts w:ascii="Arial" w:hAnsi="Arial" w:cs="Arial"/>
          <w:i/>
          <w:iCs/>
          <w:sz w:val="22"/>
          <w:szCs w:val="22"/>
        </w:rPr>
        <w:t>PRF1</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T cells, principally in CD8_1 and CD8_0 (Figure </w:t>
      </w:r>
      <w:r w:rsidR="007C7455">
        <w:rPr>
          <w:rFonts w:ascii="Arial" w:hAnsi="Arial" w:cs="Arial"/>
          <w:sz w:val="22"/>
          <w:szCs w:val="22"/>
        </w:rPr>
        <w:t>3</w:t>
      </w:r>
      <w:r w:rsidR="009B229C" w:rsidRPr="0002326A">
        <w:rPr>
          <w:rFonts w:ascii="Arial" w:hAnsi="Arial" w:cs="Arial"/>
          <w:sz w:val="22"/>
          <w:szCs w:val="22"/>
        </w:rPr>
        <w:t>D). The latter also expressed immune checkpoint</w:t>
      </w:r>
      <w:r w:rsidR="00DB43DB">
        <w:rPr>
          <w:rFonts w:ascii="Arial" w:hAnsi="Arial" w:cs="Arial"/>
          <w:sz w:val="22"/>
          <w:szCs w:val="22"/>
        </w:rPr>
        <w:t>s</w:t>
      </w:r>
      <w:r w:rsidR="009B229C" w:rsidRPr="0002326A">
        <w:rPr>
          <w:rFonts w:ascii="Arial" w:hAnsi="Arial" w:cs="Arial"/>
          <w:sz w:val="22"/>
          <w:szCs w:val="22"/>
        </w:rPr>
        <w:t xml:space="preserve">, such as </w:t>
      </w:r>
      <w:r w:rsidR="009B229C" w:rsidRPr="0002326A">
        <w:rPr>
          <w:rFonts w:ascii="Arial" w:hAnsi="Arial" w:cs="Arial"/>
          <w:i/>
          <w:iCs/>
          <w:sz w:val="22"/>
          <w:szCs w:val="22"/>
        </w:rPr>
        <w:t>CTLA4</w:t>
      </w:r>
      <w:r w:rsidR="009B229C" w:rsidRPr="0002326A">
        <w:rPr>
          <w:rFonts w:ascii="Arial" w:hAnsi="Arial" w:cs="Arial"/>
          <w:sz w:val="22"/>
          <w:szCs w:val="22"/>
        </w:rPr>
        <w:t xml:space="preserve">, </w:t>
      </w:r>
      <w:r w:rsidR="009B229C" w:rsidRPr="0002326A">
        <w:rPr>
          <w:rFonts w:ascii="Arial" w:hAnsi="Arial" w:cs="Arial"/>
          <w:i/>
          <w:iCs/>
          <w:sz w:val="22"/>
          <w:szCs w:val="22"/>
        </w:rPr>
        <w:t>HAVCR2</w:t>
      </w:r>
      <w:r w:rsidR="009B229C" w:rsidRPr="0002326A">
        <w:rPr>
          <w:rFonts w:ascii="Arial" w:hAnsi="Arial" w:cs="Arial"/>
          <w:sz w:val="22"/>
          <w:szCs w:val="22"/>
        </w:rPr>
        <w:t xml:space="preserve">, </w:t>
      </w:r>
      <w:r w:rsidR="009B229C" w:rsidRPr="0002326A">
        <w:rPr>
          <w:rFonts w:ascii="Arial" w:hAnsi="Arial" w:cs="Arial"/>
          <w:i/>
          <w:iCs/>
          <w:sz w:val="22"/>
          <w:szCs w:val="22"/>
        </w:rPr>
        <w:t>PDCD1</w:t>
      </w:r>
      <w:r w:rsidR="009B229C" w:rsidRPr="0002326A">
        <w:rPr>
          <w:rFonts w:ascii="Arial" w:hAnsi="Arial" w:cs="Arial"/>
          <w:sz w:val="22"/>
          <w:szCs w:val="22"/>
        </w:rPr>
        <w:t xml:space="preserve">, and </w:t>
      </w:r>
      <w:r w:rsidR="009B229C" w:rsidRPr="0002326A">
        <w:rPr>
          <w:rFonts w:ascii="Arial" w:hAnsi="Arial" w:cs="Arial"/>
          <w:i/>
          <w:iCs/>
          <w:sz w:val="22"/>
          <w:szCs w:val="22"/>
        </w:rPr>
        <w:t>TIGIT</w:t>
      </w:r>
      <w:r w:rsidR="009B229C" w:rsidRPr="0002326A">
        <w:rPr>
          <w:rFonts w:ascii="Arial" w:hAnsi="Arial" w:cs="Arial"/>
          <w:sz w:val="22"/>
          <w:szCs w:val="22"/>
        </w:rPr>
        <w:t xml:space="preserve"> (Figure </w:t>
      </w:r>
      <w:r w:rsidR="007C7455">
        <w:rPr>
          <w:rFonts w:ascii="Arial" w:hAnsi="Arial" w:cs="Arial"/>
          <w:sz w:val="22"/>
          <w:szCs w:val="22"/>
        </w:rPr>
        <w:t>3</w:t>
      </w:r>
      <w:r w:rsidR="009B229C" w:rsidRPr="0002326A">
        <w:rPr>
          <w:rFonts w:ascii="Arial" w:hAnsi="Arial" w:cs="Arial"/>
          <w:sz w:val="22"/>
          <w:szCs w:val="22"/>
        </w:rPr>
        <w:t>D). These immune checkpoints were expressed at more moderate levels in both CD8_5 and CD8_6</w:t>
      </w:r>
      <w:r w:rsidR="00DB43DB">
        <w:rPr>
          <w:rFonts w:ascii="Arial" w:hAnsi="Arial" w:cs="Arial"/>
          <w:sz w:val="22"/>
          <w:szCs w:val="22"/>
        </w:rPr>
        <w:t>;</w:t>
      </w:r>
      <w:r w:rsidR="009B229C" w:rsidRPr="0002326A">
        <w:rPr>
          <w:rFonts w:ascii="Arial" w:hAnsi="Arial" w:cs="Arial"/>
          <w:sz w:val="22"/>
          <w:szCs w:val="22"/>
        </w:rPr>
        <w:t xml:space="preserve"> however, CD8_6 exclusively expressed a number of proliferation markers, such as </w:t>
      </w:r>
      <w:r w:rsidR="009B229C" w:rsidRPr="0002326A">
        <w:rPr>
          <w:rFonts w:ascii="Arial" w:hAnsi="Arial" w:cs="Arial"/>
          <w:i/>
          <w:iCs/>
          <w:sz w:val="22"/>
          <w:szCs w:val="22"/>
        </w:rPr>
        <w:t>CDK1</w:t>
      </w:r>
      <w:r w:rsidR="009B229C" w:rsidRPr="0002326A">
        <w:rPr>
          <w:rFonts w:ascii="Arial" w:hAnsi="Arial" w:cs="Arial"/>
          <w:sz w:val="22"/>
          <w:szCs w:val="22"/>
        </w:rPr>
        <w:t xml:space="preserve">, </w:t>
      </w:r>
      <w:r w:rsidR="009B229C" w:rsidRPr="0002326A">
        <w:rPr>
          <w:rFonts w:ascii="Arial" w:hAnsi="Arial" w:cs="Arial"/>
          <w:i/>
          <w:iCs/>
          <w:sz w:val="22"/>
          <w:szCs w:val="22"/>
        </w:rPr>
        <w:t>MKI67</w:t>
      </w:r>
      <w:r w:rsidR="009B229C" w:rsidRPr="0002326A">
        <w:rPr>
          <w:rFonts w:ascii="Arial" w:hAnsi="Arial" w:cs="Arial"/>
          <w:sz w:val="22"/>
          <w:szCs w:val="22"/>
        </w:rPr>
        <w:t xml:space="preserve">, </w:t>
      </w:r>
      <w:r w:rsidR="009B229C" w:rsidRPr="0002326A">
        <w:rPr>
          <w:rFonts w:ascii="Arial" w:hAnsi="Arial" w:cs="Arial"/>
          <w:i/>
          <w:iCs/>
          <w:sz w:val="22"/>
          <w:szCs w:val="22"/>
        </w:rPr>
        <w:t>STMN1</w:t>
      </w:r>
      <w:r w:rsidR="009B229C" w:rsidRPr="0002326A">
        <w:rPr>
          <w:rFonts w:ascii="Arial" w:hAnsi="Arial" w:cs="Arial"/>
          <w:sz w:val="22"/>
          <w:szCs w:val="22"/>
        </w:rPr>
        <w:t xml:space="preserve">, and </w:t>
      </w:r>
      <w:r w:rsidR="009B229C" w:rsidRPr="0002326A">
        <w:rPr>
          <w:rFonts w:ascii="Arial" w:hAnsi="Arial" w:cs="Arial"/>
          <w:i/>
          <w:iCs/>
          <w:sz w:val="22"/>
          <w:szCs w:val="22"/>
        </w:rPr>
        <w:t xml:space="preserve">TOP2A </w:t>
      </w:r>
      <w:r w:rsidR="009B229C" w:rsidRPr="0002326A">
        <w:rPr>
          <w:rFonts w:ascii="Arial" w:hAnsi="Arial" w:cs="Arial"/>
          <w:sz w:val="22"/>
          <w:szCs w:val="22"/>
        </w:rPr>
        <w:t xml:space="preserve">(Figure </w:t>
      </w:r>
      <w:r w:rsidR="004C58A7">
        <w:rPr>
          <w:rFonts w:ascii="Arial" w:hAnsi="Arial" w:cs="Arial"/>
          <w:sz w:val="22"/>
          <w:szCs w:val="22"/>
        </w:rPr>
        <w:t>3</w:t>
      </w:r>
      <w:r w:rsidR="009B229C" w:rsidRPr="0002326A">
        <w:rPr>
          <w:rFonts w:ascii="Arial" w:hAnsi="Arial" w:cs="Arial"/>
          <w:sz w:val="22"/>
          <w:szCs w:val="22"/>
        </w:rPr>
        <w:t>D).</w:t>
      </w:r>
      <w:r w:rsidR="00974483" w:rsidRPr="0002326A">
        <w:rPr>
          <w:rFonts w:ascii="Arial" w:hAnsi="Arial" w:cs="Arial"/>
          <w:sz w:val="22"/>
          <w:szCs w:val="22"/>
        </w:rPr>
        <w:t xml:space="preserve"> In order to examine gene expression patterns above single or selected genes, we used slingshot </w:t>
      </w:r>
      <w:r w:rsidR="00974483"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lt;sup&gt;39&lt;/sup&gt;","plainTextFormattedCitation":"39","previouslyFormattedCitation":"&lt;sup&gt;39&lt;/sup&gt;"},"properties":{"noteIndex":0},"schema":"https://github.com/citation-style-language/schema/raw/master/csl-citation.json"}</w:instrText>
      </w:r>
      <w:r w:rsidR="00974483" w:rsidRPr="0002326A">
        <w:rPr>
          <w:rFonts w:ascii="Arial" w:hAnsi="Arial" w:cs="Arial"/>
          <w:sz w:val="22"/>
          <w:szCs w:val="22"/>
        </w:rPr>
        <w:fldChar w:fldCharType="separate"/>
      </w:r>
      <w:r w:rsidR="003E01D3" w:rsidRPr="003E01D3">
        <w:rPr>
          <w:rFonts w:ascii="Arial" w:hAnsi="Arial" w:cs="Arial"/>
          <w:noProof/>
          <w:sz w:val="22"/>
          <w:szCs w:val="22"/>
          <w:vertAlign w:val="superscript"/>
        </w:rPr>
        <w:t>39</w:t>
      </w:r>
      <w:r w:rsidR="00974483" w:rsidRPr="0002326A">
        <w:rPr>
          <w:rFonts w:ascii="Arial" w:hAnsi="Arial" w:cs="Arial"/>
          <w:sz w:val="22"/>
          <w:szCs w:val="22"/>
        </w:rPr>
        <w:fldChar w:fldCharType="end"/>
      </w:r>
      <w:r w:rsidR="00974483" w:rsidRPr="0002326A">
        <w:rPr>
          <w:rFonts w:ascii="Arial" w:hAnsi="Arial" w:cs="Arial"/>
          <w:sz w:val="22"/>
          <w:szCs w:val="22"/>
        </w:rPr>
        <w:t xml:space="preserve"> to build minimum spanning trees between </w:t>
      </w:r>
      <w:r w:rsidR="001B2537">
        <w:rPr>
          <w:rFonts w:ascii="Arial" w:hAnsi="Arial" w:cs="Arial"/>
          <w:sz w:val="22"/>
          <w:szCs w:val="22"/>
        </w:rPr>
        <w:t>sub</w:t>
      </w:r>
      <w:r w:rsidR="00974483" w:rsidRPr="0002326A">
        <w:rPr>
          <w:rFonts w:ascii="Arial" w:hAnsi="Arial" w:cs="Arial"/>
          <w:sz w:val="22"/>
          <w:szCs w:val="22"/>
        </w:rPr>
        <w:t xml:space="preserve">clusters, generating curves based on the most varied genes (Figure </w:t>
      </w:r>
      <w:r w:rsidR="007C7455">
        <w:rPr>
          <w:rFonts w:ascii="Arial" w:hAnsi="Arial" w:cs="Arial"/>
          <w:sz w:val="22"/>
          <w:szCs w:val="22"/>
        </w:rPr>
        <w:t>3</w:t>
      </w:r>
      <w:r w:rsidR="00974483" w:rsidRPr="0002326A">
        <w:rPr>
          <w:rFonts w:ascii="Arial" w:hAnsi="Arial" w:cs="Arial"/>
          <w:sz w:val="22"/>
          <w:szCs w:val="22"/>
        </w:rPr>
        <w:t>E). We identified 5 distinct curves (labeled B</w:t>
      </w:r>
      <w:r w:rsidR="00974483" w:rsidRPr="0002326A">
        <w:rPr>
          <w:rFonts w:ascii="Arial" w:hAnsi="Arial" w:cs="Arial"/>
          <w:sz w:val="22"/>
          <w:szCs w:val="22"/>
          <w:vertAlign w:val="subscript"/>
        </w:rPr>
        <w:t>1</w:t>
      </w:r>
      <w:r w:rsidR="00974483" w:rsidRPr="0002326A">
        <w:rPr>
          <w:rFonts w:ascii="Arial" w:hAnsi="Arial" w:cs="Arial"/>
          <w:sz w:val="22"/>
          <w:szCs w:val="22"/>
        </w:rPr>
        <w:t xml:space="preserve"> to B</w:t>
      </w:r>
      <w:r w:rsidR="00974483" w:rsidRPr="0002326A">
        <w:rPr>
          <w:rFonts w:ascii="Arial" w:hAnsi="Arial" w:cs="Arial"/>
          <w:sz w:val="22"/>
          <w:szCs w:val="22"/>
          <w:vertAlign w:val="subscript"/>
        </w:rPr>
        <w:t>5</w:t>
      </w:r>
      <w:r w:rsidR="00974483" w:rsidRPr="0002326A">
        <w:rPr>
          <w:rFonts w:ascii="Arial" w:hAnsi="Arial" w:cs="Arial"/>
          <w:sz w:val="22"/>
          <w:szCs w:val="22"/>
        </w:rPr>
        <w:t xml:space="preserve">) with the origin in the </w:t>
      </w:r>
      <w:r w:rsidR="00974483" w:rsidRPr="0002326A">
        <w:rPr>
          <w:rFonts w:ascii="Arial" w:hAnsi="Arial" w:cs="Arial"/>
          <w:i/>
          <w:iCs/>
          <w:sz w:val="22"/>
          <w:szCs w:val="22"/>
        </w:rPr>
        <w:t>CCR7</w:t>
      </w:r>
      <w:r w:rsidR="00974483" w:rsidRPr="0002326A">
        <w:rPr>
          <w:rFonts w:ascii="Arial" w:hAnsi="Arial" w:cs="Arial"/>
          <w:sz w:val="22"/>
          <w:szCs w:val="22"/>
          <w:vertAlign w:val="superscript"/>
        </w:rPr>
        <w:t>+</w:t>
      </w:r>
      <w:r w:rsidR="00974483" w:rsidRPr="0002326A">
        <w:rPr>
          <w:rFonts w:ascii="Arial" w:hAnsi="Arial" w:cs="Arial"/>
          <w:sz w:val="22"/>
          <w:szCs w:val="22"/>
        </w:rPr>
        <w:t xml:space="preserve"> </w:t>
      </w:r>
      <w:r w:rsidR="00974483" w:rsidRPr="0002326A">
        <w:rPr>
          <w:rFonts w:ascii="Arial" w:hAnsi="Arial" w:cs="Arial"/>
          <w:i/>
          <w:iCs/>
          <w:sz w:val="22"/>
          <w:szCs w:val="22"/>
        </w:rPr>
        <w:t>SELL</w:t>
      </w:r>
      <w:r w:rsidR="00974483" w:rsidRPr="0002326A">
        <w:rPr>
          <w:rFonts w:ascii="Arial" w:hAnsi="Arial" w:cs="Arial"/>
          <w:sz w:val="22"/>
          <w:szCs w:val="22"/>
          <w:vertAlign w:val="superscript"/>
        </w:rPr>
        <w:t>+</w:t>
      </w:r>
      <w:r w:rsidR="00974483" w:rsidRPr="0002326A">
        <w:rPr>
          <w:rFonts w:ascii="Arial" w:hAnsi="Arial" w:cs="Arial"/>
          <w:sz w:val="22"/>
          <w:szCs w:val="22"/>
        </w:rPr>
        <w:t xml:space="preserve"> </w:t>
      </w:r>
      <w:r w:rsidR="00974483" w:rsidRPr="0002326A">
        <w:rPr>
          <w:rFonts w:ascii="Arial" w:hAnsi="Arial" w:cs="Arial"/>
          <w:i/>
          <w:iCs/>
          <w:sz w:val="22"/>
          <w:szCs w:val="22"/>
        </w:rPr>
        <w:t>TCF7</w:t>
      </w:r>
      <w:r w:rsidR="00974483" w:rsidRPr="0002326A">
        <w:rPr>
          <w:rFonts w:ascii="Arial" w:hAnsi="Arial" w:cs="Arial"/>
          <w:sz w:val="22"/>
          <w:szCs w:val="22"/>
          <w:vertAlign w:val="superscript"/>
        </w:rPr>
        <w:t>+</w:t>
      </w:r>
      <w:r w:rsidR="00974483" w:rsidRPr="0002326A">
        <w:rPr>
          <w:rFonts w:ascii="Arial" w:hAnsi="Arial" w:cs="Arial"/>
          <w:sz w:val="22"/>
          <w:szCs w:val="22"/>
        </w:rPr>
        <w:t xml:space="preserve"> CD8_4. With the exception of B1 extending into CD8_2, the rem</w:t>
      </w:r>
      <w:r w:rsidR="004C58A7">
        <w:rPr>
          <w:rFonts w:ascii="Arial" w:hAnsi="Arial" w:cs="Arial"/>
          <w:sz w:val="22"/>
          <w:szCs w:val="22"/>
        </w:rPr>
        <w:t>a</w:t>
      </w:r>
      <w:r w:rsidR="00974483" w:rsidRPr="0002326A">
        <w:rPr>
          <w:rFonts w:ascii="Arial" w:hAnsi="Arial" w:cs="Arial"/>
          <w:sz w:val="22"/>
          <w:szCs w:val="22"/>
        </w:rPr>
        <w:t xml:space="preserve">ining curves </w:t>
      </w:r>
      <w:r w:rsidR="009060F7" w:rsidRPr="0002326A">
        <w:rPr>
          <w:rFonts w:ascii="Arial" w:hAnsi="Arial" w:cs="Arial"/>
          <w:sz w:val="22"/>
          <w:szCs w:val="22"/>
        </w:rPr>
        <w:t xml:space="preserve">graphed along a similar trajectory </w:t>
      </w:r>
      <w:r w:rsidR="00074BA2" w:rsidRPr="0002326A">
        <w:rPr>
          <w:rFonts w:ascii="Arial" w:hAnsi="Arial" w:cs="Arial"/>
          <w:sz w:val="22"/>
          <w:szCs w:val="22"/>
        </w:rPr>
        <w:t xml:space="preserve">with a common node of CD8_1 and </w:t>
      </w:r>
      <w:r w:rsidR="009060F7" w:rsidRPr="0002326A">
        <w:rPr>
          <w:rFonts w:ascii="Arial" w:hAnsi="Arial" w:cs="Arial"/>
          <w:sz w:val="22"/>
          <w:szCs w:val="22"/>
        </w:rPr>
        <w:t>branching at distinct clusters with increased levels of tumor-infiltrating CD8</w:t>
      </w:r>
      <w:r w:rsidR="009060F7" w:rsidRPr="0002326A">
        <w:rPr>
          <w:rFonts w:ascii="Arial" w:hAnsi="Arial" w:cs="Arial"/>
          <w:sz w:val="22"/>
          <w:szCs w:val="22"/>
          <w:vertAlign w:val="superscript"/>
        </w:rPr>
        <w:t>+</w:t>
      </w:r>
      <w:r w:rsidR="009060F7" w:rsidRPr="0002326A">
        <w:rPr>
          <w:rFonts w:ascii="Arial" w:hAnsi="Arial" w:cs="Arial"/>
          <w:sz w:val="22"/>
          <w:szCs w:val="22"/>
        </w:rPr>
        <w:t xml:space="preserve"> T cells (Figure </w:t>
      </w:r>
      <w:r w:rsidR="007C7455">
        <w:rPr>
          <w:rFonts w:ascii="Arial" w:hAnsi="Arial" w:cs="Arial"/>
          <w:sz w:val="22"/>
          <w:szCs w:val="22"/>
        </w:rPr>
        <w:t>3</w:t>
      </w:r>
      <w:r w:rsidR="009060F7" w:rsidRPr="0002326A">
        <w:rPr>
          <w:rFonts w:ascii="Arial" w:hAnsi="Arial" w:cs="Arial"/>
          <w:sz w:val="22"/>
          <w:szCs w:val="22"/>
        </w:rPr>
        <w:t xml:space="preserve">E). </w:t>
      </w:r>
      <w:r w:rsidR="00DB43DB">
        <w:rPr>
          <w:rFonts w:ascii="Arial" w:hAnsi="Arial" w:cs="Arial"/>
          <w:sz w:val="22"/>
          <w:szCs w:val="22"/>
        </w:rPr>
        <w:t>T</w:t>
      </w:r>
      <w:r w:rsidR="009060F7" w:rsidRPr="0002326A">
        <w:rPr>
          <w:rFonts w:ascii="Arial" w:hAnsi="Arial" w:cs="Arial"/>
          <w:sz w:val="22"/>
          <w:szCs w:val="22"/>
        </w:rPr>
        <w:t>hese curves also varied by CD8</w:t>
      </w:r>
      <w:r w:rsidR="009060F7" w:rsidRPr="0002326A">
        <w:rPr>
          <w:rFonts w:ascii="Arial" w:hAnsi="Arial" w:cs="Arial"/>
          <w:sz w:val="22"/>
          <w:szCs w:val="22"/>
          <w:vertAlign w:val="superscript"/>
        </w:rPr>
        <w:t>+</w:t>
      </w:r>
      <w:r w:rsidR="009060F7" w:rsidRPr="0002326A">
        <w:rPr>
          <w:rFonts w:ascii="Arial" w:hAnsi="Arial" w:cs="Arial"/>
          <w:sz w:val="22"/>
          <w:szCs w:val="22"/>
        </w:rPr>
        <w:t xml:space="preserve"> </w:t>
      </w:r>
      <w:r w:rsidR="00DB43DB">
        <w:rPr>
          <w:rFonts w:ascii="Arial" w:hAnsi="Arial" w:cs="Arial"/>
          <w:sz w:val="22"/>
          <w:szCs w:val="22"/>
        </w:rPr>
        <w:t xml:space="preserve">T </w:t>
      </w:r>
      <w:r w:rsidR="009060F7" w:rsidRPr="0002326A">
        <w:rPr>
          <w:rFonts w:ascii="Arial" w:hAnsi="Arial" w:cs="Arial"/>
          <w:sz w:val="22"/>
          <w:szCs w:val="22"/>
        </w:rPr>
        <w:t>clonotypes based on TCR sequencing, with the root having no clonal expansion and the B</w:t>
      </w:r>
      <w:r w:rsidR="009060F7" w:rsidRPr="0002326A">
        <w:rPr>
          <w:rFonts w:ascii="Arial" w:hAnsi="Arial" w:cs="Arial"/>
          <w:sz w:val="22"/>
          <w:szCs w:val="22"/>
          <w:vertAlign w:val="subscript"/>
        </w:rPr>
        <w:t>3</w:t>
      </w:r>
      <w:r w:rsidR="009060F7" w:rsidRPr="0002326A">
        <w:rPr>
          <w:rFonts w:ascii="Arial" w:hAnsi="Arial" w:cs="Arial"/>
          <w:sz w:val="22"/>
          <w:szCs w:val="22"/>
        </w:rPr>
        <w:t>, B</w:t>
      </w:r>
      <w:r w:rsidR="009060F7" w:rsidRPr="0002326A">
        <w:rPr>
          <w:rFonts w:ascii="Arial" w:hAnsi="Arial" w:cs="Arial"/>
          <w:sz w:val="22"/>
          <w:szCs w:val="22"/>
          <w:vertAlign w:val="subscript"/>
        </w:rPr>
        <w:t>4</w:t>
      </w:r>
      <w:r w:rsidR="009060F7" w:rsidRPr="0002326A">
        <w:rPr>
          <w:rFonts w:ascii="Arial" w:hAnsi="Arial" w:cs="Arial"/>
          <w:sz w:val="22"/>
          <w:szCs w:val="22"/>
        </w:rPr>
        <w:t xml:space="preserve"> and B</w:t>
      </w:r>
      <w:r w:rsidR="009060F7" w:rsidRPr="0002326A">
        <w:rPr>
          <w:rFonts w:ascii="Arial" w:hAnsi="Arial" w:cs="Arial"/>
          <w:sz w:val="22"/>
          <w:szCs w:val="22"/>
          <w:vertAlign w:val="subscript"/>
        </w:rPr>
        <w:t>5</w:t>
      </w:r>
      <w:r w:rsidR="009060F7" w:rsidRPr="0002326A">
        <w:rPr>
          <w:rFonts w:ascii="Arial" w:hAnsi="Arial" w:cs="Arial"/>
          <w:sz w:val="22"/>
          <w:szCs w:val="22"/>
        </w:rPr>
        <w:t xml:space="preserve"> curves terminating into regions with higher levels of clonal expansion compared to B</w:t>
      </w:r>
      <w:r w:rsidR="009060F7" w:rsidRPr="0002326A">
        <w:rPr>
          <w:rFonts w:ascii="Arial" w:hAnsi="Arial" w:cs="Arial"/>
          <w:sz w:val="22"/>
          <w:szCs w:val="22"/>
          <w:vertAlign w:val="subscript"/>
        </w:rPr>
        <w:t>1</w:t>
      </w:r>
      <w:r w:rsidR="009060F7" w:rsidRPr="0002326A">
        <w:rPr>
          <w:rFonts w:ascii="Arial" w:hAnsi="Arial" w:cs="Arial"/>
          <w:sz w:val="22"/>
          <w:szCs w:val="22"/>
        </w:rPr>
        <w:t xml:space="preserve"> or B</w:t>
      </w:r>
      <w:r w:rsidR="00DB43DB">
        <w:rPr>
          <w:rFonts w:ascii="Arial" w:hAnsi="Arial" w:cs="Arial"/>
          <w:sz w:val="22"/>
          <w:szCs w:val="22"/>
          <w:vertAlign w:val="subscript"/>
        </w:rPr>
        <w:t>2</w:t>
      </w:r>
      <w:r w:rsidR="009060F7" w:rsidRPr="0002326A">
        <w:rPr>
          <w:rFonts w:ascii="Arial" w:hAnsi="Arial" w:cs="Arial"/>
          <w:sz w:val="22"/>
          <w:szCs w:val="22"/>
          <w:vertAlign w:val="subscript"/>
        </w:rPr>
        <w:t xml:space="preserve"> </w:t>
      </w:r>
      <w:r w:rsidR="009060F7" w:rsidRPr="0002326A">
        <w:rPr>
          <w:rFonts w:ascii="Arial" w:hAnsi="Arial" w:cs="Arial"/>
          <w:sz w:val="22"/>
          <w:szCs w:val="22"/>
        </w:rPr>
        <w:t xml:space="preserve">(Figure </w:t>
      </w:r>
      <w:r w:rsidR="004C58A7">
        <w:rPr>
          <w:rFonts w:ascii="Arial" w:hAnsi="Arial" w:cs="Arial"/>
          <w:sz w:val="22"/>
          <w:szCs w:val="22"/>
        </w:rPr>
        <w:t>3</w:t>
      </w:r>
      <w:r w:rsidR="009060F7" w:rsidRPr="0002326A">
        <w:rPr>
          <w:rFonts w:ascii="Arial" w:hAnsi="Arial" w:cs="Arial"/>
          <w:sz w:val="22"/>
          <w:szCs w:val="22"/>
        </w:rPr>
        <w:t>E).</w:t>
      </w:r>
      <w:r w:rsidR="00DE7274" w:rsidRPr="0002326A">
        <w:rPr>
          <w:rFonts w:ascii="Arial" w:hAnsi="Arial" w:cs="Arial"/>
          <w:sz w:val="22"/>
          <w:szCs w:val="22"/>
        </w:rPr>
        <w:t xml:space="preserve"> This clonotype relationship was also observed in specific clonotype sequences with overlapping clonotypes seen in subclusters CD8_0, CD8_6, CD8_5 and CD8_3 (Figure </w:t>
      </w:r>
      <w:r w:rsidR="007C7455">
        <w:rPr>
          <w:rFonts w:ascii="Arial" w:hAnsi="Arial" w:cs="Arial"/>
          <w:sz w:val="22"/>
          <w:szCs w:val="22"/>
        </w:rPr>
        <w:t>3</w:t>
      </w:r>
      <w:r w:rsidR="00DE7274" w:rsidRPr="0002326A">
        <w:rPr>
          <w:rFonts w:ascii="Arial" w:hAnsi="Arial" w:cs="Arial"/>
          <w:sz w:val="22"/>
          <w:szCs w:val="22"/>
        </w:rPr>
        <w:t xml:space="preserve">F). In contrast, CD8_7 had minimal </w:t>
      </w:r>
      <w:r w:rsidR="00F218E4" w:rsidRPr="0002326A">
        <w:rPr>
          <w:rFonts w:ascii="Arial" w:hAnsi="Arial" w:cs="Arial"/>
          <w:sz w:val="22"/>
          <w:szCs w:val="22"/>
        </w:rPr>
        <w:t>overlapping</w:t>
      </w:r>
      <w:r w:rsidR="00DE7274" w:rsidRPr="0002326A">
        <w:rPr>
          <w:rFonts w:ascii="Arial" w:hAnsi="Arial" w:cs="Arial"/>
          <w:sz w:val="22"/>
          <w:szCs w:val="22"/>
        </w:rPr>
        <w:t xml:space="preserve"> clonotypes with other subclusters (Figure </w:t>
      </w:r>
      <w:r w:rsidR="007C7455">
        <w:rPr>
          <w:rFonts w:ascii="Arial" w:hAnsi="Arial" w:cs="Arial"/>
          <w:sz w:val="22"/>
          <w:szCs w:val="22"/>
        </w:rPr>
        <w:t>3</w:t>
      </w:r>
      <w:r w:rsidR="00DE7274" w:rsidRPr="0002326A">
        <w:rPr>
          <w:rFonts w:ascii="Arial" w:hAnsi="Arial" w:cs="Arial"/>
          <w:sz w:val="22"/>
          <w:szCs w:val="22"/>
        </w:rPr>
        <w:t>F).</w:t>
      </w:r>
      <w:r w:rsidR="009060F7" w:rsidRPr="0002326A">
        <w:rPr>
          <w:rFonts w:ascii="Arial" w:hAnsi="Arial" w:cs="Arial"/>
          <w:sz w:val="22"/>
          <w:szCs w:val="22"/>
        </w:rPr>
        <w:t xml:space="preserve"> </w:t>
      </w:r>
      <w:r w:rsidR="00D44203" w:rsidRPr="0002326A">
        <w:rPr>
          <w:rFonts w:ascii="Arial" w:hAnsi="Arial" w:cs="Arial"/>
          <w:sz w:val="22"/>
          <w:szCs w:val="22"/>
        </w:rPr>
        <w:t>This relationship was seen also independent of the individual patient sequenced (</w:t>
      </w:r>
      <w:r w:rsidR="00D44203" w:rsidRPr="00BE5804">
        <w:rPr>
          <w:rFonts w:ascii="Arial" w:hAnsi="Arial" w:cs="Arial"/>
          <w:sz w:val="22"/>
          <w:szCs w:val="22"/>
        </w:rPr>
        <w:t xml:space="preserve">Supplemental Figure </w:t>
      </w:r>
      <w:r w:rsidR="001A73F2">
        <w:rPr>
          <w:rFonts w:ascii="Arial" w:hAnsi="Arial" w:cs="Arial"/>
          <w:sz w:val="22"/>
          <w:szCs w:val="22"/>
        </w:rPr>
        <w:t>3</w:t>
      </w:r>
      <w:r w:rsidR="00D44203" w:rsidRPr="0002326A">
        <w:rPr>
          <w:rFonts w:ascii="Arial" w:hAnsi="Arial" w:cs="Arial"/>
          <w:sz w:val="22"/>
          <w:szCs w:val="22"/>
        </w:rPr>
        <w:t xml:space="preserve">). </w:t>
      </w:r>
      <w:r w:rsidR="009060F7" w:rsidRPr="0002326A">
        <w:rPr>
          <w:rFonts w:ascii="Arial" w:hAnsi="Arial" w:cs="Arial"/>
          <w:sz w:val="22"/>
          <w:szCs w:val="22"/>
        </w:rPr>
        <w:t xml:space="preserve">In order to assess possible functional differences based on these branching, we performed gene </w:t>
      </w:r>
      <w:r w:rsidR="009060F7" w:rsidRPr="0002326A">
        <w:rPr>
          <w:rFonts w:ascii="Arial" w:hAnsi="Arial" w:cs="Arial"/>
          <w:sz w:val="22"/>
          <w:szCs w:val="22"/>
        </w:rPr>
        <w:lastRenderedPageBreak/>
        <w:t>set enrichment analysis</w:t>
      </w:r>
      <w:r w:rsidR="00DB43DB">
        <w:rPr>
          <w:rFonts w:ascii="Arial" w:hAnsi="Arial" w:cs="Arial"/>
          <w:sz w:val="22"/>
          <w:szCs w:val="22"/>
        </w:rPr>
        <w:t xml:space="preserve"> </w:t>
      </w:r>
      <w:r w:rsidR="009060F7" w:rsidRPr="0002326A">
        <w:rPr>
          <w:rFonts w:ascii="Arial" w:hAnsi="Arial" w:cs="Arial"/>
          <w:sz w:val="22"/>
          <w:szCs w:val="22"/>
        </w:rPr>
        <w:t xml:space="preserve">(Figure </w:t>
      </w:r>
      <w:r w:rsidR="007C7455">
        <w:rPr>
          <w:rFonts w:ascii="Arial" w:hAnsi="Arial" w:cs="Arial"/>
          <w:sz w:val="22"/>
          <w:szCs w:val="22"/>
        </w:rPr>
        <w:t>3</w:t>
      </w:r>
      <w:r w:rsidR="00DE7274" w:rsidRPr="0002326A">
        <w:rPr>
          <w:rFonts w:ascii="Arial" w:hAnsi="Arial" w:cs="Arial"/>
          <w:sz w:val="22"/>
          <w:szCs w:val="22"/>
        </w:rPr>
        <w:t>G</w:t>
      </w:r>
      <w:r w:rsidR="009060F7" w:rsidRPr="0002326A">
        <w:rPr>
          <w:rFonts w:ascii="Arial" w:hAnsi="Arial" w:cs="Arial"/>
          <w:sz w:val="22"/>
          <w:szCs w:val="22"/>
        </w:rPr>
        <w:t>)</w:t>
      </w:r>
      <w:ins w:id="104" w:author="Borcherding, Nicholas (CCOM Student)" w:date="2020-11-02T13:23:00Z">
        <w:r w:rsidR="003E01D3">
          <w:rPr>
            <w:rFonts w:ascii="Arial" w:hAnsi="Arial" w:cs="Arial"/>
            <w:sz w:val="22"/>
            <w:szCs w:val="22"/>
          </w:rPr>
          <w:t>.</w:t>
        </w:r>
      </w:ins>
      <w:del w:id="105" w:author="Borcherding, Nicholas (CCOM Student)" w:date="2020-11-02T13:23:00Z">
        <w:r w:rsidR="00E87B44" w:rsidDel="003E01D3">
          <w:rPr>
            <w:rFonts w:ascii="Arial" w:hAnsi="Arial" w:cs="Arial"/>
            <w:sz w:val="22"/>
            <w:szCs w:val="22"/>
          </w:rPr>
          <w:delText xml:space="preserve"> </w:delText>
        </w:r>
      </w:del>
      <w:r w:rsidR="00E87B44">
        <w:rPr>
          <w:rFonts w:ascii="Arial" w:hAnsi="Arial" w:cs="Arial"/>
          <w:sz w:val="22"/>
          <w:szCs w:val="22"/>
        </w:rPr>
        <w:fldChar w:fldCharType="begin" w:fldLock="1"/>
      </w:r>
      <w:r w:rsidR="003E01D3">
        <w:rPr>
          <w:rFonts w:ascii="Arial" w:hAnsi="Arial" w:cs="Arial"/>
          <w:sz w:val="22"/>
          <w:szCs w:val="22"/>
        </w:rPr>
        <w:instrText>ADDIN CSL_CITATION {"citationItems":[{"id":"ITEM-1","itemData":{"DOI":"10.1038/nature08460","ISSN":"00280836","abstract":"The proto-oncogene KRAS is mutated in a wide array of human cancers, most of which are aggressive and respond poorly to standard therapies. Although the identification of specific oncogenes has led to the development of clinically effective, molecularly targeted therapies in some cases, KRAS has remained refractory to this approach. A complementary strategy for targeting KRAS is to identify gene products that, when inhibited, result in cell death only in the presence of an oncogenic allele. Here we have used systematic RNA interference to detect synthetic lethal partners of oncogenic KRAS and found that the non-canonical IB kinase TBK1 was selectively essential in cells that contain mutant KRAS. Suppression of TBK1 induced apoptosis specifically in human cancer cell lines that depend on oncogenic KRAS expression. In these cells, TBK1 activated NF-B anti-apoptotic signals involving c-Rel and BCL-XL (also known as BCL2L1) that were essential for survival, providing mechanistic insights into this synthetic lethal interaction. These observations indicate that TBK1 and NF-B signalling are essential in KRAS mutant tumours, and establish a general approach for the rational identification of co-dependent pathways in cancer. © 2009 Macmillan Publishers Limited. All rights reserved.","author":[{"dropping-particle":"","family":"Barbie","given":"David A.","non-dropping-particle":"","parse-names":false,"suffix":""},{"dropping-particle":"","family":"Tamayo","given":"Pablo","non-dropping-particle":"","parse-names":false,"suffix":""},{"dropping-particle":"","family":"Boehm","given":"Jesse S.","non-dropping-particle":"","parse-names":false,"suffix":""},{"dropping-particle":"","family":"Kim","given":"So Young","non-dropping-particle":"","parse-names":false,"suffix":""},{"dropping-particle":"","family":"Moody","given":"Susan E.","non-dropping-particle":"","parse-names":false,"suffix":""},{"dropping-particle":"","family":"Dunn","given":"Ian F.","non-dropping-particle":"","parse-names":false,"suffix":""},{"dropping-particle":"","family":"Schinzel","given":"Anna C.","non-dropping-particle":"","parse-names":false,"suffix":""},{"dropping-particle":"","family":"Sandy","given":"Peter","non-dropping-particle":"","parse-names":false,"suffix":""},{"dropping-particle":"","family":"Meylan","given":"Etienne","non-dropping-particle":"","parse-names":false,"suffix":""},{"dropping-particle":"","family":"Scholl","given":"Claudia","non-dropping-particle":"","parse-names":false,"suffix":""},{"dropping-particle":"","family":"Fröhling","given":"Stefan","non-dropping-particle":"","parse-names":false,"suffix":""},{"dropping-particle":"","family":"Chan","given":"Edmond M.","non-dropping-particle":"","parse-names":false,"suffix":""},{"dropping-particle":"","family":"Sos","given":"Martin L.","non-dropping-particle":"","parse-names":false,"suffix":""},{"dropping-particle":"","family":"Michel","given":"Kathrin","non-dropping-particle":"","parse-names":false,"suffix":""},{"dropping-particle":"","family":"Mermel","given":"Craig","non-dropping-particle":"","parse-names":false,"suffix":""},{"dropping-particle":"","family":"Silver","given":"Serena J.","non-dropping-particle":"","parse-names":false,"suffix":""},{"dropping-particle":"","family":"Weir","given":"Barbara A.","non-dropping-particle":"","parse-names":false,"suffix":""},{"dropping-particle":"","family":"Reiling","given":"Jan H.","non-dropping-particle":"","parse-names":false,"suffix":""},{"dropping-particle":"","family":"Sheng","given":"Qing","non-dropping-particle":"","parse-names":false,"suffix":""},{"dropping-particle":"","family":"Gupta","given":"Piyush B.","non-dropping-particle":"","parse-names":false,"suffix":""},{"dropping-particle":"","family":"Wadlow","given":"Raymond C.","non-dropping-particle":"","parse-names":false,"suffix":""},{"dropping-particle":"","family":"Le","given":"Hanh","non-dropping-particle":"","parse-names":false,"suffix":""},{"dropping-particle":"","family":"Hoersch","given":"Sebastian","non-dropping-particle":"","parse-names":false,"suffix":""},{"dropping-particle":"","family":"Wittner","given":"Ben S.","non-dropping-particle":"","parse-names":false,"suffix":""},{"dropping-particle":"","family":"Ramaswamy","given":"Sridhar","non-dropping-particle":"","parse-names":false,"suffix":""},{"dropping-particle":"","family":"Livingston","given":"David M.","non-dropping-particle":"","parse-names":false,"suffix":""},{"dropping-particle":"","family":"Sabatini","given":"David M.","non-dropping-particle":"","parse-names":false,"suffix":""},{"dropping-particle":"","family":"Meyerson","given":"Matthew","non-dropping-particle":"","parse-names":false,"suffix":""},{"dropping-particle":"","family":"Thomas","given":"Roman K.","non-dropping-particle":"","parse-names":false,"suffix":""},{"dropping-particle":"","family":"Lander","given":"Eric S.","non-dropping-particle":"","parse-names":false,"suffix":""},{"dropping-particle":"","family":"Mesirov","given":"Jill P.","non-dropping-particle":"","parse-names":false,"suffix":""},{"dropping-particle":"","family":"Root","given":"David E.","non-dropping-particle":"","parse-names":false,"suffix":""},{"dropping-particle":"","family":"Gilliland","given":"D. Gary","non-dropping-particle":"","parse-names":false,"suffix":""},{"dropping-particle":"","family":"Jacks","given":"Tyler","non-dropping-particle":"","parse-names":false,"suffix":""},{"dropping-particle":"","family":"Hahn","given":"William C.","non-dropping-particle":"","parse-names":false,"suffix":""}],"container-title":"Nature","id":"ITEM-1","issue":"7269","issued":{"date-parts":[["2009"]]},"page":"108-112","title":"Systematic RNA interference reveals that oncogenic KRAS-driven cancers require TBK1","type":"article-journal","volume":"462"},"uris":["http://www.mendeley.com/documents/?uuid=72d8a249-7b51-46bd-9633-4f8f599c8e9f"]}],"mendeley":{"formattedCitation":"&lt;sup&gt;44&lt;/sup&gt;","plainTextFormattedCitation":"44","previouslyFormattedCitation":"&lt;sup&gt;43&lt;/sup&gt;"},"properties":{"noteIndex":0},"schema":"https://github.com/citation-style-language/schema/raw/master/csl-citation.json"}</w:instrText>
      </w:r>
      <w:r w:rsidR="00E87B44">
        <w:rPr>
          <w:rFonts w:ascii="Arial" w:hAnsi="Arial" w:cs="Arial"/>
          <w:sz w:val="22"/>
          <w:szCs w:val="22"/>
        </w:rPr>
        <w:fldChar w:fldCharType="separate"/>
      </w:r>
      <w:r w:rsidR="003E01D3" w:rsidRPr="003E01D3">
        <w:rPr>
          <w:rFonts w:ascii="Arial" w:hAnsi="Arial" w:cs="Arial"/>
          <w:noProof/>
          <w:sz w:val="22"/>
          <w:szCs w:val="22"/>
          <w:vertAlign w:val="superscript"/>
        </w:rPr>
        <w:t>44</w:t>
      </w:r>
      <w:r w:rsidR="00E87B44">
        <w:rPr>
          <w:rFonts w:ascii="Arial" w:hAnsi="Arial" w:cs="Arial"/>
          <w:sz w:val="22"/>
          <w:szCs w:val="22"/>
        </w:rPr>
        <w:fldChar w:fldCharType="end"/>
      </w:r>
      <w:del w:id="106" w:author="Borcherding, Nicholas (CCOM Student)" w:date="2020-11-02T13:23:00Z">
        <w:r w:rsidR="009060F7" w:rsidRPr="0002326A" w:rsidDel="003E01D3">
          <w:rPr>
            <w:rFonts w:ascii="Arial" w:hAnsi="Arial" w:cs="Arial"/>
            <w:sz w:val="22"/>
            <w:szCs w:val="22"/>
          </w:rPr>
          <w:delText>.</w:delText>
        </w:r>
      </w:del>
      <w:r w:rsidR="009060F7" w:rsidRPr="0002326A">
        <w:rPr>
          <w:rFonts w:ascii="Arial" w:hAnsi="Arial" w:cs="Arial"/>
          <w:sz w:val="22"/>
          <w:szCs w:val="22"/>
        </w:rPr>
        <w:t xml:space="preserve"> </w:t>
      </w:r>
      <w:r w:rsidR="009D0802" w:rsidRPr="0002326A">
        <w:rPr>
          <w:rFonts w:ascii="Arial" w:hAnsi="Arial" w:cs="Arial"/>
          <w:sz w:val="22"/>
          <w:szCs w:val="22"/>
        </w:rPr>
        <w:t>As expected based on the immune checkpoint inhibitors expression</w:t>
      </w:r>
      <w:r w:rsidR="00DB43DB">
        <w:rPr>
          <w:rFonts w:ascii="Arial" w:hAnsi="Arial" w:cs="Arial"/>
          <w:sz w:val="22"/>
          <w:szCs w:val="22"/>
        </w:rPr>
        <w:t xml:space="preserve"> (Figure 3D)</w:t>
      </w:r>
      <w:r w:rsidR="009D0802" w:rsidRPr="0002326A">
        <w:rPr>
          <w:rFonts w:ascii="Arial" w:hAnsi="Arial" w:cs="Arial"/>
          <w:sz w:val="22"/>
          <w:szCs w:val="22"/>
        </w:rPr>
        <w:t xml:space="preserve">, </w:t>
      </w:r>
      <w:r w:rsidR="009060F7" w:rsidRPr="0002326A">
        <w:rPr>
          <w:rFonts w:ascii="Arial" w:hAnsi="Arial" w:cs="Arial"/>
          <w:sz w:val="22"/>
          <w:szCs w:val="22"/>
        </w:rPr>
        <w:t xml:space="preserve">Clusters CD8_0 and CD8_5 showed increased terminal differentiation and </w:t>
      </w:r>
      <w:r w:rsidR="009D0802" w:rsidRPr="0002326A">
        <w:rPr>
          <w:rFonts w:ascii="Arial" w:hAnsi="Arial" w:cs="Arial"/>
          <w:sz w:val="22"/>
          <w:szCs w:val="22"/>
        </w:rPr>
        <w:t xml:space="preserve">exhaustion (Figure </w:t>
      </w:r>
      <w:r w:rsidR="004C58A7">
        <w:rPr>
          <w:rFonts w:ascii="Arial" w:hAnsi="Arial" w:cs="Arial"/>
          <w:sz w:val="22"/>
          <w:szCs w:val="22"/>
        </w:rPr>
        <w:t>3</w:t>
      </w:r>
      <w:r w:rsidR="00DE7274" w:rsidRPr="0002326A">
        <w:rPr>
          <w:rFonts w:ascii="Arial" w:hAnsi="Arial" w:cs="Arial"/>
          <w:sz w:val="22"/>
          <w:szCs w:val="22"/>
        </w:rPr>
        <w:t>G</w:t>
      </w:r>
      <w:r w:rsidR="009D0802" w:rsidRPr="0002326A">
        <w:rPr>
          <w:rFonts w:ascii="Arial" w:hAnsi="Arial" w:cs="Arial"/>
          <w:sz w:val="22"/>
          <w:szCs w:val="22"/>
        </w:rPr>
        <w:t>). Cytolytic gene enrichment was seen in CD8_1, the PRF1</w:t>
      </w:r>
      <w:r w:rsidR="009D0802" w:rsidRPr="0002326A">
        <w:rPr>
          <w:rFonts w:ascii="Arial" w:hAnsi="Arial" w:cs="Arial"/>
          <w:sz w:val="22"/>
          <w:szCs w:val="22"/>
          <w:vertAlign w:val="superscript"/>
        </w:rPr>
        <w:t>+</w:t>
      </w:r>
      <w:r w:rsidR="009D0802" w:rsidRPr="0002326A">
        <w:rPr>
          <w:rFonts w:ascii="Arial" w:hAnsi="Arial" w:cs="Arial"/>
          <w:sz w:val="22"/>
          <w:szCs w:val="22"/>
        </w:rPr>
        <w:t xml:space="preserve"> IFNG</w:t>
      </w:r>
      <w:r w:rsidR="009D0802" w:rsidRPr="0002326A">
        <w:rPr>
          <w:rFonts w:ascii="Arial" w:hAnsi="Arial" w:cs="Arial"/>
          <w:sz w:val="22"/>
          <w:szCs w:val="22"/>
          <w:vertAlign w:val="superscript"/>
        </w:rPr>
        <w:t xml:space="preserve">+ </w:t>
      </w:r>
      <w:r w:rsidR="009D0802" w:rsidRPr="0002326A">
        <w:rPr>
          <w:rFonts w:ascii="Arial" w:hAnsi="Arial" w:cs="Arial"/>
          <w:sz w:val="22"/>
          <w:szCs w:val="22"/>
        </w:rPr>
        <w:t xml:space="preserve">population lacking immune checkpoints (Figure </w:t>
      </w:r>
      <w:r w:rsidR="007C7455">
        <w:rPr>
          <w:rFonts w:ascii="Arial" w:hAnsi="Arial" w:cs="Arial"/>
          <w:sz w:val="22"/>
          <w:szCs w:val="22"/>
        </w:rPr>
        <w:t>3</w:t>
      </w:r>
      <w:r w:rsidR="00DE7274" w:rsidRPr="0002326A">
        <w:rPr>
          <w:rFonts w:ascii="Arial" w:hAnsi="Arial" w:cs="Arial"/>
          <w:sz w:val="22"/>
          <w:szCs w:val="22"/>
        </w:rPr>
        <w:t>G</w:t>
      </w:r>
      <w:r w:rsidR="009D0802" w:rsidRPr="0002326A">
        <w:rPr>
          <w:rFonts w:ascii="Arial" w:hAnsi="Arial" w:cs="Arial"/>
          <w:sz w:val="22"/>
          <w:szCs w:val="22"/>
        </w:rPr>
        <w:t>). The highly proliferative CD8_6 population was enriched for metabolic activity, such as the tricarboxylic acid cycle and glycolysis, and DNA repair</w:t>
      </w:r>
      <w:r w:rsidR="00EE5773" w:rsidRPr="0002326A">
        <w:rPr>
          <w:rFonts w:ascii="Arial" w:hAnsi="Arial" w:cs="Arial"/>
          <w:sz w:val="22"/>
          <w:szCs w:val="22"/>
        </w:rPr>
        <w:t xml:space="preserve"> (Figure </w:t>
      </w:r>
      <w:r w:rsidR="004C58A7">
        <w:rPr>
          <w:rFonts w:ascii="Arial" w:hAnsi="Arial" w:cs="Arial"/>
          <w:sz w:val="22"/>
          <w:szCs w:val="22"/>
        </w:rPr>
        <w:t>3</w:t>
      </w:r>
      <w:r w:rsidR="00DE7274" w:rsidRPr="0002326A">
        <w:rPr>
          <w:rFonts w:ascii="Arial" w:hAnsi="Arial" w:cs="Arial"/>
          <w:sz w:val="22"/>
          <w:szCs w:val="22"/>
        </w:rPr>
        <w:t>G</w:t>
      </w:r>
      <w:r w:rsidR="00EE5773" w:rsidRPr="0002326A">
        <w:rPr>
          <w:rFonts w:ascii="Arial" w:hAnsi="Arial" w:cs="Arial"/>
          <w:sz w:val="22"/>
          <w:szCs w:val="22"/>
        </w:rPr>
        <w:t>)</w:t>
      </w:r>
      <w:r w:rsidR="009D0802" w:rsidRPr="0002326A">
        <w:rPr>
          <w:rFonts w:ascii="Arial" w:hAnsi="Arial" w:cs="Arial"/>
          <w:sz w:val="22"/>
          <w:szCs w:val="22"/>
        </w:rPr>
        <w:t>. The B</w:t>
      </w:r>
      <w:r w:rsidR="009D0802" w:rsidRPr="0002326A">
        <w:rPr>
          <w:rFonts w:ascii="Arial" w:hAnsi="Arial" w:cs="Arial"/>
          <w:sz w:val="22"/>
          <w:szCs w:val="22"/>
          <w:vertAlign w:val="subscript"/>
        </w:rPr>
        <w:t>2</w:t>
      </w:r>
      <w:r w:rsidR="009D0802" w:rsidRPr="0002326A">
        <w:rPr>
          <w:rFonts w:ascii="Arial" w:hAnsi="Arial" w:cs="Arial"/>
          <w:sz w:val="22"/>
          <w:szCs w:val="22"/>
        </w:rPr>
        <w:t xml:space="preserve"> curve termination cluster, CD8_</w:t>
      </w:r>
      <w:r w:rsidR="00DB43DB">
        <w:rPr>
          <w:rFonts w:ascii="Arial" w:hAnsi="Arial" w:cs="Arial"/>
          <w:sz w:val="22"/>
          <w:szCs w:val="22"/>
        </w:rPr>
        <w:t>7</w:t>
      </w:r>
      <w:r w:rsidR="009D0802" w:rsidRPr="0002326A">
        <w:rPr>
          <w:rFonts w:ascii="Arial" w:hAnsi="Arial" w:cs="Arial"/>
          <w:sz w:val="22"/>
          <w:szCs w:val="22"/>
        </w:rPr>
        <w:t xml:space="preserve">, has preferential enrichment of cytokine signaling, such as IL-2/STAT5, TGFβ, and </w:t>
      </w:r>
      <w:r w:rsidR="00EE5773" w:rsidRPr="0002326A">
        <w:rPr>
          <w:rFonts w:ascii="Arial" w:hAnsi="Arial" w:cs="Arial"/>
          <w:sz w:val="22"/>
          <w:szCs w:val="22"/>
        </w:rPr>
        <w:t>t</w:t>
      </w:r>
      <w:r w:rsidR="009D0802" w:rsidRPr="0002326A">
        <w:rPr>
          <w:rFonts w:ascii="Arial" w:hAnsi="Arial" w:cs="Arial"/>
          <w:sz w:val="22"/>
          <w:szCs w:val="22"/>
        </w:rPr>
        <w:t xml:space="preserve">ype 1 interferon (Figure </w:t>
      </w:r>
      <w:r w:rsidR="007C7455">
        <w:rPr>
          <w:rFonts w:ascii="Arial" w:hAnsi="Arial" w:cs="Arial"/>
          <w:sz w:val="22"/>
          <w:szCs w:val="22"/>
        </w:rPr>
        <w:t>3</w:t>
      </w:r>
      <w:r w:rsidR="00DB43DB">
        <w:rPr>
          <w:rFonts w:ascii="Arial" w:hAnsi="Arial" w:cs="Arial"/>
          <w:sz w:val="22"/>
          <w:szCs w:val="22"/>
        </w:rPr>
        <w:t>G</w:t>
      </w:r>
      <w:r w:rsidR="009D0802" w:rsidRPr="0002326A">
        <w:rPr>
          <w:rFonts w:ascii="Arial" w:hAnsi="Arial" w:cs="Arial"/>
          <w:sz w:val="22"/>
          <w:szCs w:val="22"/>
        </w:rPr>
        <w:t xml:space="preserve">). </w:t>
      </w:r>
      <w:r w:rsidR="00853C93" w:rsidRPr="0002326A">
        <w:rPr>
          <w:rFonts w:ascii="Arial" w:hAnsi="Arial" w:cs="Arial"/>
          <w:sz w:val="22"/>
          <w:szCs w:val="22"/>
        </w:rPr>
        <w:t>With immune checkpoint inhibitor responsiveness associated with distinct CD8</w:t>
      </w:r>
      <w:r w:rsidR="00853C93" w:rsidRPr="0002326A">
        <w:rPr>
          <w:rFonts w:ascii="Arial" w:hAnsi="Arial" w:cs="Arial"/>
          <w:sz w:val="22"/>
          <w:szCs w:val="22"/>
          <w:vertAlign w:val="superscript"/>
        </w:rPr>
        <w:t>+</w:t>
      </w:r>
      <w:r w:rsidR="00853C93" w:rsidRPr="0002326A">
        <w:rPr>
          <w:rFonts w:ascii="Arial" w:hAnsi="Arial" w:cs="Arial"/>
          <w:sz w:val="22"/>
          <w:szCs w:val="22"/>
        </w:rPr>
        <w:t xml:space="preserve"> T cell populations</w:t>
      </w:r>
      <w:ins w:id="107" w:author="Borcherding, Nicholas (CCOM Student)" w:date="2020-11-02T13:23:00Z">
        <w:r w:rsidR="003E01D3">
          <w:rPr>
            <w:rFonts w:ascii="Arial" w:hAnsi="Arial" w:cs="Arial"/>
            <w:sz w:val="22"/>
            <w:szCs w:val="22"/>
          </w:rPr>
          <w:t>,</w:t>
        </w:r>
      </w:ins>
      <w:del w:id="108" w:author="Borcherding, Nicholas (CCOM Student)" w:date="2020-11-02T13:23:00Z">
        <w:r w:rsidR="00853C93" w:rsidRPr="0002326A" w:rsidDel="003E01D3">
          <w:rPr>
            <w:rFonts w:ascii="Arial" w:hAnsi="Arial" w:cs="Arial"/>
            <w:sz w:val="22"/>
            <w:szCs w:val="22"/>
          </w:rPr>
          <w:delText xml:space="preserve"> </w:delText>
        </w:r>
      </w:del>
      <w:r w:rsidR="00853C93"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-1","issue":"4","issued":{"date-parts":[["2018"]]},"page":"998-1013","title":"Defining T Cell States Associated with Response to Checkpoint Immunotherapy in Melanoma","type":"article-journal","volume":"175"},"uris":["http://www.mendeley.com/documents/?uuid=a97c59a3-ef47-4172-bbdb-962df07fd5f0"]}],"mendeley":{"formattedCitation":"&lt;sup&gt;22&lt;/sup&gt;","plainTextFormattedCitation":"22","previouslyFormattedCitation":"&lt;sup&gt;22&lt;/sup&gt;"},"properties":{"noteIndex":0},"schema":"https://github.com/citation-style-language/schema/raw/master/csl-citation.json"}</w:instrText>
      </w:r>
      <w:r w:rsidR="00853C93" w:rsidRPr="0002326A">
        <w:rPr>
          <w:rFonts w:ascii="Arial" w:hAnsi="Arial" w:cs="Arial"/>
          <w:sz w:val="22"/>
          <w:szCs w:val="22"/>
        </w:rPr>
        <w:fldChar w:fldCharType="separate"/>
      </w:r>
      <w:r w:rsidR="003E01D3" w:rsidRPr="003E01D3">
        <w:rPr>
          <w:rFonts w:ascii="Arial" w:hAnsi="Arial" w:cs="Arial"/>
          <w:noProof/>
          <w:sz w:val="22"/>
          <w:szCs w:val="22"/>
          <w:vertAlign w:val="superscript"/>
        </w:rPr>
        <w:t>22</w:t>
      </w:r>
      <w:r w:rsidR="00853C93" w:rsidRPr="0002326A">
        <w:rPr>
          <w:rFonts w:ascii="Arial" w:hAnsi="Arial" w:cs="Arial"/>
          <w:sz w:val="22"/>
          <w:szCs w:val="22"/>
        </w:rPr>
        <w:fldChar w:fldCharType="end"/>
      </w:r>
      <w:del w:id="109" w:author="Borcherding, Nicholas (CCOM Student)" w:date="2020-11-02T13:23:00Z">
        <w:r w:rsidR="00853C93" w:rsidRPr="0002326A" w:rsidDel="003E01D3">
          <w:rPr>
            <w:rFonts w:ascii="Arial" w:hAnsi="Arial" w:cs="Arial"/>
            <w:sz w:val="22"/>
            <w:szCs w:val="22"/>
          </w:rPr>
          <w:delText>,</w:delText>
        </w:r>
      </w:del>
      <w:r w:rsidR="00853C93" w:rsidRPr="0002326A">
        <w:rPr>
          <w:rFonts w:ascii="Arial" w:hAnsi="Arial" w:cs="Arial"/>
          <w:sz w:val="22"/>
          <w:szCs w:val="22"/>
        </w:rPr>
        <w:t xml:space="preserve"> we next examined enrichment of signatures associated with response or nonresponse to anti-PD-1 therapies (Figure </w:t>
      </w:r>
      <w:r w:rsidR="007C7455">
        <w:rPr>
          <w:rFonts w:ascii="Arial" w:hAnsi="Arial" w:cs="Arial"/>
          <w:sz w:val="22"/>
          <w:szCs w:val="22"/>
        </w:rPr>
        <w:t>3</w:t>
      </w:r>
      <w:r w:rsidR="00DE7274" w:rsidRPr="0002326A">
        <w:rPr>
          <w:rFonts w:ascii="Arial" w:hAnsi="Arial" w:cs="Arial"/>
          <w:sz w:val="22"/>
          <w:szCs w:val="22"/>
        </w:rPr>
        <w:t>H</w:t>
      </w:r>
      <w:r w:rsidR="00853C93" w:rsidRPr="0002326A">
        <w:rPr>
          <w:rFonts w:ascii="Arial" w:hAnsi="Arial" w:cs="Arial"/>
          <w:sz w:val="22"/>
          <w:szCs w:val="22"/>
        </w:rPr>
        <w:t xml:space="preserve">). </w:t>
      </w:r>
      <w:r w:rsidR="00EE5773" w:rsidRPr="0002326A">
        <w:rPr>
          <w:rFonts w:ascii="Arial" w:hAnsi="Arial" w:cs="Arial"/>
          <w:sz w:val="22"/>
          <w:szCs w:val="22"/>
        </w:rPr>
        <w:t>Using the ordinal construction of the trajectories, we created a pseudotime variable for cells</w:t>
      </w:r>
      <w:r w:rsidR="00853C93" w:rsidRPr="0002326A">
        <w:rPr>
          <w:rFonts w:ascii="Arial" w:hAnsi="Arial" w:cs="Arial"/>
          <w:sz w:val="22"/>
          <w:szCs w:val="22"/>
        </w:rPr>
        <w:t xml:space="preserve">, allowing us to see the difference in the enrichment along the curves. This approach </w:t>
      </w:r>
      <w:r w:rsidR="001B2537">
        <w:rPr>
          <w:rFonts w:ascii="Arial" w:hAnsi="Arial" w:cs="Arial"/>
          <w:sz w:val="22"/>
          <w:szCs w:val="22"/>
        </w:rPr>
        <w:t>found</w:t>
      </w:r>
      <w:r w:rsidR="00853C93" w:rsidRPr="0002326A">
        <w:rPr>
          <w:rFonts w:ascii="Arial" w:hAnsi="Arial" w:cs="Arial"/>
          <w:sz w:val="22"/>
          <w:szCs w:val="22"/>
        </w:rPr>
        <w:t xml:space="preserve"> an overall enrichment in</w:t>
      </w:r>
      <w:r w:rsidR="00A04893">
        <w:rPr>
          <w:rFonts w:ascii="Arial" w:hAnsi="Arial" w:cs="Arial"/>
          <w:sz w:val="22"/>
          <w:szCs w:val="22"/>
        </w:rPr>
        <w:t xml:space="preserve"> gene expression associated with</w:t>
      </w:r>
      <w:r w:rsidR="00853C93" w:rsidRPr="0002326A">
        <w:rPr>
          <w:rFonts w:ascii="Arial" w:hAnsi="Arial" w:cs="Arial"/>
          <w:sz w:val="22"/>
          <w:szCs w:val="22"/>
        </w:rPr>
        <w:t xml:space="preserve"> responsiveness to anti-PD-1 at the terminal points of </w:t>
      </w:r>
      <w:r w:rsidR="00DB43DB">
        <w:rPr>
          <w:rFonts w:ascii="Arial" w:hAnsi="Arial" w:cs="Arial"/>
          <w:sz w:val="22"/>
          <w:szCs w:val="22"/>
        </w:rPr>
        <w:t xml:space="preserve">curve </w:t>
      </w:r>
      <w:r w:rsidR="00853C93" w:rsidRPr="0002326A">
        <w:rPr>
          <w:rFonts w:ascii="Arial" w:hAnsi="Arial" w:cs="Arial"/>
          <w:sz w:val="22"/>
          <w:szCs w:val="22"/>
        </w:rPr>
        <w:t>B</w:t>
      </w:r>
      <w:r w:rsidR="00853C93" w:rsidRPr="0002326A">
        <w:rPr>
          <w:rFonts w:ascii="Arial" w:hAnsi="Arial" w:cs="Arial"/>
          <w:sz w:val="22"/>
          <w:szCs w:val="22"/>
          <w:vertAlign w:val="subscript"/>
        </w:rPr>
        <w:t>2</w:t>
      </w:r>
      <w:r w:rsidR="00853C93" w:rsidRPr="0002326A">
        <w:rPr>
          <w:rFonts w:ascii="Arial" w:hAnsi="Arial" w:cs="Arial"/>
          <w:sz w:val="22"/>
          <w:szCs w:val="22"/>
        </w:rPr>
        <w:t xml:space="preserve"> and midpoints of B</w:t>
      </w:r>
      <w:r w:rsidR="00853C93" w:rsidRPr="0002326A">
        <w:rPr>
          <w:rFonts w:ascii="Arial" w:hAnsi="Arial" w:cs="Arial"/>
          <w:sz w:val="22"/>
          <w:szCs w:val="22"/>
          <w:vertAlign w:val="subscript"/>
        </w:rPr>
        <w:t>3</w:t>
      </w:r>
      <w:r w:rsidR="00853C93" w:rsidRPr="0002326A">
        <w:rPr>
          <w:rFonts w:ascii="Arial" w:hAnsi="Arial" w:cs="Arial"/>
          <w:sz w:val="22"/>
          <w:szCs w:val="22"/>
        </w:rPr>
        <w:t>, B</w:t>
      </w:r>
      <w:r w:rsidR="00853C93" w:rsidRPr="0002326A">
        <w:rPr>
          <w:rFonts w:ascii="Arial" w:hAnsi="Arial" w:cs="Arial"/>
          <w:sz w:val="22"/>
          <w:szCs w:val="22"/>
          <w:vertAlign w:val="subscript"/>
        </w:rPr>
        <w:t>4</w:t>
      </w:r>
      <w:r w:rsidR="00853C93" w:rsidRPr="0002326A">
        <w:rPr>
          <w:rFonts w:ascii="Arial" w:hAnsi="Arial" w:cs="Arial"/>
          <w:sz w:val="22"/>
          <w:szCs w:val="22"/>
        </w:rPr>
        <w:t xml:space="preserve"> and B</w:t>
      </w:r>
      <w:r w:rsidR="00853C93" w:rsidRPr="0002326A">
        <w:rPr>
          <w:rFonts w:ascii="Arial" w:hAnsi="Arial" w:cs="Arial"/>
          <w:sz w:val="22"/>
          <w:szCs w:val="22"/>
          <w:vertAlign w:val="subscript"/>
        </w:rPr>
        <w:t>5</w:t>
      </w:r>
      <w:r w:rsidR="00853C93" w:rsidRPr="0002326A">
        <w:rPr>
          <w:rFonts w:ascii="Arial" w:hAnsi="Arial" w:cs="Arial"/>
          <w:sz w:val="22"/>
          <w:szCs w:val="22"/>
        </w:rPr>
        <w:t xml:space="preserve">, corresponding to cells in CD8_1 (Figure </w:t>
      </w:r>
      <w:r w:rsidR="007C7455">
        <w:rPr>
          <w:rFonts w:ascii="Arial" w:hAnsi="Arial" w:cs="Arial"/>
          <w:sz w:val="22"/>
          <w:szCs w:val="22"/>
        </w:rPr>
        <w:t>3</w:t>
      </w:r>
      <w:r w:rsidR="00DE7274" w:rsidRPr="0002326A">
        <w:rPr>
          <w:rFonts w:ascii="Arial" w:hAnsi="Arial" w:cs="Arial"/>
          <w:sz w:val="22"/>
          <w:szCs w:val="22"/>
        </w:rPr>
        <w:t>H</w:t>
      </w:r>
      <w:r w:rsidR="00CF33B7" w:rsidRPr="0002326A">
        <w:rPr>
          <w:rFonts w:ascii="Arial" w:hAnsi="Arial" w:cs="Arial"/>
          <w:sz w:val="22"/>
          <w:szCs w:val="22"/>
        </w:rPr>
        <w:t>, blue lines</w:t>
      </w:r>
      <w:r w:rsidR="00853C93" w:rsidRPr="0002326A">
        <w:rPr>
          <w:rFonts w:ascii="Arial" w:hAnsi="Arial" w:cs="Arial"/>
          <w:sz w:val="22"/>
          <w:szCs w:val="22"/>
        </w:rPr>
        <w:t xml:space="preserve">). </w:t>
      </w:r>
      <w:r w:rsidR="00CF33B7" w:rsidRPr="0002326A">
        <w:rPr>
          <w:rFonts w:ascii="Arial" w:hAnsi="Arial" w:cs="Arial"/>
          <w:sz w:val="22"/>
          <w:szCs w:val="22"/>
        </w:rPr>
        <w:t>Likewise, we observed an overall increase in gene expression associated with no response or progression</w:t>
      </w:r>
      <w:r w:rsidR="001B2537">
        <w:rPr>
          <w:rFonts w:ascii="Arial" w:hAnsi="Arial" w:cs="Arial"/>
          <w:sz w:val="22"/>
          <w:szCs w:val="22"/>
        </w:rPr>
        <w:t xml:space="preserve"> on anti-PD-1 therapy</w:t>
      </w:r>
      <w:r w:rsidR="00CF33B7" w:rsidRPr="0002326A">
        <w:rPr>
          <w:rFonts w:ascii="Arial" w:hAnsi="Arial" w:cs="Arial"/>
          <w:sz w:val="22"/>
          <w:szCs w:val="22"/>
        </w:rPr>
        <w:t xml:space="preserve"> at the terminal points of </w:t>
      </w:r>
      <w:r w:rsidR="00DB43DB">
        <w:rPr>
          <w:rFonts w:ascii="Arial" w:hAnsi="Arial" w:cs="Arial"/>
          <w:sz w:val="22"/>
          <w:szCs w:val="22"/>
        </w:rPr>
        <w:t xml:space="preserve">curves </w:t>
      </w:r>
      <w:r w:rsidR="00CF33B7" w:rsidRPr="0002326A">
        <w:rPr>
          <w:rFonts w:ascii="Arial" w:hAnsi="Arial" w:cs="Arial"/>
          <w:sz w:val="22"/>
          <w:szCs w:val="22"/>
        </w:rPr>
        <w:t>B</w:t>
      </w:r>
      <w:r w:rsidR="00CF33B7" w:rsidRPr="0002326A">
        <w:rPr>
          <w:rFonts w:ascii="Arial" w:hAnsi="Arial" w:cs="Arial"/>
          <w:sz w:val="22"/>
          <w:szCs w:val="22"/>
          <w:vertAlign w:val="subscript"/>
        </w:rPr>
        <w:t>3</w:t>
      </w:r>
      <w:r w:rsidR="00CF33B7" w:rsidRPr="0002326A">
        <w:rPr>
          <w:rFonts w:ascii="Arial" w:hAnsi="Arial" w:cs="Arial"/>
          <w:sz w:val="22"/>
          <w:szCs w:val="22"/>
        </w:rPr>
        <w:t>, B</w:t>
      </w:r>
      <w:r w:rsidR="00CF33B7" w:rsidRPr="0002326A">
        <w:rPr>
          <w:rFonts w:ascii="Arial" w:hAnsi="Arial" w:cs="Arial"/>
          <w:sz w:val="22"/>
          <w:szCs w:val="22"/>
          <w:vertAlign w:val="subscript"/>
        </w:rPr>
        <w:t>4</w:t>
      </w:r>
      <w:r w:rsidR="00CF33B7" w:rsidRPr="0002326A">
        <w:rPr>
          <w:rFonts w:ascii="Arial" w:hAnsi="Arial" w:cs="Arial"/>
          <w:sz w:val="22"/>
          <w:szCs w:val="22"/>
        </w:rPr>
        <w:t>, and B</w:t>
      </w:r>
      <w:r w:rsidR="00CF33B7" w:rsidRPr="0002326A">
        <w:rPr>
          <w:rFonts w:ascii="Arial" w:hAnsi="Arial" w:cs="Arial"/>
          <w:sz w:val="22"/>
          <w:szCs w:val="22"/>
          <w:vertAlign w:val="subscript"/>
        </w:rPr>
        <w:t>5</w:t>
      </w:r>
      <w:r w:rsidR="00CF33B7" w:rsidRPr="0002326A">
        <w:rPr>
          <w:rFonts w:ascii="Arial" w:hAnsi="Arial" w:cs="Arial"/>
          <w:sz w:val="22"/>
          <w:szCs w:val="22"/>
        </w:rPr>
        <w:t xml:space="preserve"> (Figure </w:t>
      </w:r>
      <w:r w:rsidR="007C7455">
        <w:rPr>
          <w:rFonts w:ascii="Arial" w:hAnsi="Arial" w:cs="Arial"/>
          <w:sz w:val="22"/>
          <w:szCs w:val="22"/>
        </w:rPr>
        <w:t>3</w:t>
      </w:r>
      <w:r w:rsidR="00DE7274" w:rsidRPr="0002326A">
        <w:rPr>
          <w:rFonts w:ascii="Arial" w:hAnsi="Arial" w:cs="Arial"/>
          <w:sz w:val="22"/>
          <w:szCs w:val="22"/>
        </w:rPr>
        <w:t>H</w:t>
      </w:r>
      <w:r w:rsidR="00CF33B7" w:rsidRPr="0002326A">
        <w:rPr>
          <w:rFonts w:ascii="Arial" w:hAnsi="Arial" w:cs="Arial"/>
          <w:sz w:val="22"/>
          <w:szCs w:val="22"/>
        </w:rPr>
        <w:t>, red lines).</w:t>
      </w:r>
      <w:r w:rsidR="00666678" w:rsidRPr="0002326A">
        <w:rPr>
          <w:rFonts w:ascii="Arial" w:hAnsi="Arial" w:cs="Arial"/>
          <w:sz w:val="22"/>
          <w:szCs w:val="22"/>
        </w:rPr>
        <w:t xml:space="preserve"> </w:t>
      </w:r>
    </w:p>
    <w:p w14:paraId="62A98FA9" w14:textId="1DF92F99" w:rsidR="00BC0F7E" w:rsidRDefault="00BC0F7E" w:rsidP="00F72CA7">
      <w:pPr>
        <w:pStyle w:val="Paragraph"/>
        <w:snapToGrid w:val="0"/>
        <w:spacing w:line="480" w:lineRule="auto"/>
        <w:ind w:firstLine="0"/>
        <w:rPr>
          <w:rFonts w:ascii="Arial" w:hAnsi="Arial" w:cs="Arial"/>
          <w:sz w:val="22"/>
          <w:szCs w:val="22"/>
        </w:rPr>
      </w:pPr>
    </w:p>
    <w:p w14:paraId="5261F392" w14:textId="0E0F7F18" w:rsidR="00BC0F7E" w:rsidRPr="001D7F41" w:rsidRDefault="00BC0F7E" w:rsidP="00BC0F7E">
      <w:pPr>
        <w:pStyle w:val="Paragraph"/>
        <w:snapToGrid w:val="0"/>
        <w:spacing w:line="480" w:lineRule="auto"/>
        <w:ind w:firstLine="0"/>
        <w:rPr>
          <w:i/>
          <w:iCs/>
        </w:rPr>
      </w:pPr>
      <w:r w:rsidRPr="001D7F41">
        <w:rPr>
          <w:rFonts w:ascii="Arial" w:hAnsi="Arial" w:cs="Arial"/>
          <w:i/>
          <w:iCs/>
          <w:sz w:val="22"/>
          <w:szCs w:val="22"/>
        </w:rPr>
        <w:t>Single-cell CD4</w:t>
      </w:r>
      <w:r w:rsidRPr="001D7F41">
        <w:rPr>
          <w:rFonts w:ascii="Arial" w:hAnsi="Arial" w:cs="Arial"/>
          <w:i/>
          <w:iCs/>
          <w:sz w:val="22"/>
          <w:szCs w:val="22"/>
          <w:vertAlign w:val="superscript"/>
        </w:rPr>
        <w:t>+</w:t>
      </w:r>
      <w:r w:rsidRPr="001D7F41">
        <w:rPr>
          <w:rFonts w:ascii="Arial" w:hAnsi="Arial" w:cs="Arial"/>
          <w:i/>
          <w:iCs/>
          <w:sz w:val="22"/>
          <w:szCs w:val="22"/>
        </w:rPr>
        <w:t xml:space="preserve"> T cell characterization in ccRCC </w:t>
      </w:r>
      <w:r w:rsidR="00024231">
        <w:rPr>
          <w:rFonts w:ascii="Arial" w:hAnsi="Arial" w:cs="Arial"/>
          <w:i/>
          <w:iCs/>
          <w:sz w:val="22"/>
          <w:szCs w:val="22"/>
        </w:rPr>
        <w:t>identifies</w:t>
      </w:r>
      <w:r w:rsidR="00024231" w:rsidRPr="001D7F41">
        <w:rPr>
          <w:rFonts w:ascii="Arial" w:hAnsi="Arial" w:cs="Arial"/>
          <w:i/>
          <w:iCs/>
          <w:sz w:val="22"/>
          <w:szCs w:val="22"/>
        </w:rPr>
        <w:t xml:space="preserve"> </w:t>
      </w:r>
      <w:r w:rsidRPr="001D7F41">
        <w:rPr>
          <w:rFonts w:ascii="Arial" w:hAnsi="Arial" w:cs="Arial"/>
          <w:i/>
          <w:iCs/>
          <w:sz w:val="22"/>
          <w:szCs w:val="22"/>
        </w:rPr>
        <w:t>disparate intratumoral</w:t>
      </w:r>
      <w:r w:rsidR="00024231">
        <w:rPr>
          <w:rFonts w:ascii="Arial" w:hAnsi="Arial" w:cs="Arial"/>
          <w:i/>
          <w:iCs/>
          <w:sz w:val="22"/>
          <w:szCs w:val="22"/>
        </w:rPr>
        <w:t xml:space="preserve"> populations</w:t>
      </w:r>
      <w:r w:rsidR="00A20477">
        <w:rPr>
          <w:rFonts w:ascii="Arial" w:hAnsi="Arial" w:cs="Arial"/>
          <w:i/>
          <w:iCs/>
          <w:sz w:val="22"/>
          <w:szCs w:val="22"/>
        </w:rPr>
        <w:t>.</w:t>
      </w:r>
    </w:p>
    <w:p w14:paraId="12C9F67E" w14:textId="0F15D464" w:rsidR="00BC0F7E" w:rsidRDefault="00BC0F7E" w:rsidP="00BC0F7E">
      <w:pPr>
        <w:pStyle w:val="Paragraph"/>
        <w:snapToGrid w:val="0"/>
        <w:spacing w:line="480" w:lineRule="auto"/>
        <w:ind w:firstLine="0"/>
        <w:rPr>
          <w:rFonts w:ascii="Arial" w:hAnsi="Arial" w:cs="Arial"/>
          <w:sz w:val="22"/>
          <w:szCs w:val="22"/>
        </w:rPr>
      </w:pPr>
      <w:r w:rsidRPr="001D7F41">
        <w:rPr>
          <w:rFonts w:ascii="Arial" w:hAnsi="Arial" w:cs="Arial"/>
          <w:sz w:val="22"/>
          <w:szCs w:val="22"/>
        </w:rPr>
        <w:t>CD4</w:t>
      </w:r>
      <w:r w:rsidRPr="001D7F41">
        <w:rPr>
          <w:rFonts w:ascii="Arial" w:hAnsi="Arial" w:cs="Arial"/>
          <w:sz w:val="22"/>
          <w:szCs w:val="22"/>
          <w:vertAlign w:val="superscript"/>
        </w:rPr>
        <w:t>+</w:t>
      </w:r>
      <w:r w:rsidRPr="001D7F41">
        <w:rPr>
          <w:rFonts w:ascii="Arial" w:hAnsi="Arial" w:cs="Arial"/>
          <w:sz w:val="22"/>
          <w:szCs w:val="22"/>
        </w:rPr>
        <w:t xml:space="preserve"> T cells can</w:t>
      </w:r>
      <w:r w:rsidR="00024231">
        <w:rPr>
          <w:rFonts w:ascii="Arial" w:hAnsi="Arial" w:cs="Arial"/>
          <w:sz w:val="22"/>
          <w:szCs w:val="22"/>
        </w:rPr>
        <w:t xml:space="preserve"> influence cancer pathogenesis </w:t>
      </w:r>
      <w:r w:rsidRPr="001D7F41">
        <w:rPr>
          <w:rFonts w:ascii="Arial" w:hAnsi="Arial" w:cs="Arial"/>
          <w:sz w:val="22"/>
          <w:szCs w:val="22"/>
        </w:rPr>
        <w:t xml:space="preserve">in various ways, either directly through cytolytic mechanisms or indirectly by modulating the tumor immune microenvironment. </w:t>
      </w:r>
      <w:r>
        <w:rPr>
          <w:rFonts w:ascii="Arial" w:hAnsi="Arial" w:cs="Arial"/>
          <w:sz w:val="22"/>
          <w:szCs w:val="22"/>
        </w:rPr>
        <w:t>Subclustering of CD4</w:t>
      </w:r>
      <w:r w:rsidRPr="00CF7968">
        <w:rPr>
          <w:rFonts w:ascii="Arial" w:hAnsi="Arial" w:cs="Arial"/>
          <w:sz w:val="22"/>
          <w:szCs w:val="22"/>
          <w:vertAlign w:val="superscript"/>
        </w:rPr>
        <w:t>+</w:t>
      </w:r>
      <w:r>
        <w:rPr>
          <w:rFonts w:ascii="Arial" w:hAnsi="Arial" w:cs="Arial"/>
          <w:sz w:val="22"/>
          <w:szCs w:val="22"/>
        </w:rPr>
        <w:t xml:space="preserve"> T cells revealed 9 distinct clusters (Figure </w:t>
      </w:r>
      <w:r w:rsidR="007C7455">
        <w:rPr>
          <w:rFonts w:ascii="Arial" w:hAnsi="Arial" w:cs="Arial"/>
          <w:sz w:val="22"/>
          <w:szCs w:val="22"/>
        </w:rPr>
        <w:t>4A</w:t>
      </w:r>
      <w:r>
        <w:rPr>
          <w:rFonts w:ascii="Arial" w:hAnsi="Arial" w:cs="Arial"/>
          <w:sz w:val="22"/>
          <w:szCs w:val="22"/>
        </w:rPr>
        <w:t>), with a similar pattern</w:t>
      </w:r>
      <w:r w:rsidR="009F6FC5">
        <w:rPr>
          <w:rFonts w:ascii="Arial" w:hAnsi="Arial" w:cs="Arial"/>
          <w:sz w:val="22"/>
          <w:szCs w:val="22"/>
        </w:rPr>
        <w:t xml:space="preserve"> – as seen in CD8 T cells – of </w:t>
      </w:r>
      <w:r>
        <w:rPr>
          <w:rFonts w:ascii="Arial" w:hAnsi="Arial" w:cs="Arial"/>
          <w:sz w:val="22"/>
          <w:szCs w:val="22"/>
        </w:rPr>
        <w:t xml:space="preserve">tissue distribution </w:t>
      </w:r>
      <w:r w:rsidR="009F6FC5">
        <w:rPr>
          <w:rFonts w:ascii="Arial" w:hAnsi="Arial" w:cs="Arial"/>
          <w:sz w:val="22"/>
          <w:szCs w:val="22"/>
        </w:rPr>
        <w:t>with</w:t>
      </w:r>
      <w:r>
        <w:rPr>
          <w:rFonts w:ascii="Arial" w:hAnsi="Arial" w:cs="Arial"/>
          <w:sz w:val="22"/>
          <w:szCs w:val="22"/>
        </w:rPr>
        <w:t xml:space="preserve"> predominantly peripheral blood CD4</w:t>
      </w:r>
      <w:r w:rsidRPr="00D2149F">
        <w:rPr>
          <w:rFonts w:ascii="Arial" w:hAnsi="Arial" w:cs="Arial"/>
          <w:sz w:val="22"/>
          <w:szCs w:val="22"/>
          <w:vertAlign w:val="superscript"/>
        </w:rPr>
        <w:t>+</w:t>
      </w:r>
      <w:r>
        <w:rPr>
          <w:rFonts w:ascii="Arial" w:hAnsi="Arial" w:cs="Arial"/>
          <w:sz w:val="22"/>
          <w:szCs w:val="22"/>
        </w:rPr>
        <w:t xml:space="preserve"> T cells on the right leading to tissue-infiltrating CD4</w:t>
      </w:r>
      <w:r w:rsidRPr="00835B79">
        <w:rPr>
          <w:rFonts w:ascii="Arial" w:hAnsi="Arial" w:cs="Arial"/>
          <w:sz w:val="22"/>
          <w:szCs w:val="22"/>
          <w:vertAlign w:val="superscript"/>
        </w:rPr>
        <w:t>+</w:t>
      </w:r>
      <w:r>
        <w:rPr>
          <w:rFonts w:ascii="Arial" w:hAnsi="Arial" w:cs="Arial"/>
          <w:sz w:val="22"/>
          <w:szCs w:val="22"/>
        </w:rPr>
        <w:t xml:space="preserve"> T cells on the left (Figure </w:t>
      </w:r>
      <w:r w:rsidR="007C7455">
        <w:rPr>
          <w:rFonts w:ascii="Arial" w:hAnsi="Arial" w:cs="Arial"/>
          <w:sz w:val="22"/>
          <w:szCs w:val="22"/>
        </w:rPr>
        <w:t>4B</w:t>
      </w:r>
      <w:r>
        <w:rPr>
          <w:rFonts w:ascii="Arial" w:hAnsi="Arial" w:cs="Arial"/>
          <w:sz w:val="22"/>
          <w:szCs w:val="22"/>
        </w:rPr>
        <w:t xml:space="preserve">). The CD4_8 was </w:t>
      </w:r>
      <w:r w:rsidR="004C58A7">
        <w:rPr>
          <w:rFonts w:ascii="Arial" w:hAnsi="Arial" w:cs="Arial"/>
          <w:sz w:val="22"/>
          <w:szCs w:val="22"/>
        </w:rPr>
        <w:t xml:space="preserve">composed </w:t>
      </w:r>
      <w:r>
        <w:rPr>
          <w:rFonts w:ascii="Arial" w:hAnsi="Arial" w:cs="Arial"/>
          <w:sz w:val="22"/>
          <w:szCs w:val="22"/>
        </w:rPr>
        <w:t>solely of peripheral blood cells from the hea</w:t>
      </w:r>
      <w:r w:rsidR="004C58A7">
        <w:rPr>
          <w:rFonts w:ascii="Arial" w:hAnsi="Arial" w:cs="Arial"/>
          <w:sz w:val="22"/>
          <w:szCs w:val="22"/>
        </w:rPr>
        <w:t>l</w:t>
      </w:r>
      <w:r>
        <w:rPr>
          <w:rFonts w:ascii="Arial" w:hAnsi="Arial" w:cs="Arial"/>
          <w:sz w:val="22"/>
          <w:szCs w:val="22"/>
        </w:rPr>
        <w:t>thy donor and was eliminated from the remaining analysis.</w:t>
      </w:r>
      <w:r w:rsidRPr="00835B79">
        <w:rPr>
          <w:rFonts w:ascii="Arial" w:hAnsi="Arial" w:cs="Arial"/>
          <w:sz w:val="22"/>
          <w:szCs w:val="22"/>
        </w:rPr>
        <w:t xml:space="preserve"> </w:t>
      </w:r>
      <w:r>
        <w:rPr>
          <w:rFonts w:ascii="Arial" w:hAnsi="Arial" w:cs="Arial"/>
          <w:sz w:val="22"/>
          <w:szCs w:val="22"/>
        </w:rPr>
        <w:t>Like the CD8</w:t>
      </w:r>
      <w:r w:rsidRPr="00CF7968">
        <w:rPr>
          <w:rFonts w:ascii="Arial" w:hAnsi="Arial" w:cs="Arial"/>
          <w:sz w:val="22"/>
          <w:szCs w:val="22"/>
          <w:vertAlign w:val="superscript"/>
        </w:rPr>
        <w:t>+</w:t>
      </w:r>
      <w:r>
        <w:rPr>
          <w:rFonts w:ascii="Arial" w:hAnsi="Arial" w:cs="Arial"/>
          <w:sz w:val="22"/>
          <w:szCs w:val="22"/>
        </w:rPr>
        <w:t xml:space="preserve"> T cells, we next examined the canonical and differential T cell markers </w:t>
      </w:r>
      <w:r>
        <w:rPr>
          <w:rFonts w:ascii="Arial" w:hAnsi="Arial" w:cs="Arial"/>
          <w:sz w:val="22"/>
          <w:szCs w:val="22"/>
        </w:rPr>
        <w:lastRenderedPageBreak/>
        <w:t xml:space="preserve">along the UMAP (Figure </w:t>
      </w:r>
      <w:r w:rsidR="007C7455">
        <w:rPr>
          <w:rFonts w:ascii="Arial" w:hAnsi="Arial" w:cs="Arial"/>
          <w:sz w:val="22"/>
          <w:szCs w:val="22"/>
        </w:rPr>
        <w:t>4</w:t>
      </w:r>
      <w:r>
        <w:rPr>
          <w:rFonts w:ascii="Arial" w:hAnsi="Arial" w:cs="Arial"/>
          <w:sz w:val="22"/>
          <w:szCs w:val="22"/>
        </w:rPr>
        <w:t xml:space="preserve">C). The first pattern that emerged was a naïve </w:t>
      </w:r>
      <w:r w:rsidRPr="009B229C">
        <w:rPr>
          <w:rFonts w:ascii="Arial" w:hAnsi="Arial" w:cs="Arial"/>
          <w:i/>
          <w:iCs/>
          <w:sz w:val="22"/>
          <w:szCs w:val="22"/>
        </w:rPr>
        <w:t>CCR7</w:t>
      </w:r>
      <w:r w:rsidRPr="009B229C">
        <w:rPr>
          <w:rFonts w:ascii="Arial" w:hAnsi="Arial" w:cs="Arial"/>
          <w:sz w:val="22"/>
          <w:szCs w:val="22"/>
          <w:vertAlign w:val="superscript"/>
        </w:rPr>
        <w:t>+</w:t>
      </w:r>
      <w:r>
        <w:rPr>
          <w:rFonts w:ascii="Arial" w:hAnsi="Arial" w:cs="Arial"/>
          <w:sz w:val="22"/>
          <w:szCs w:val="22"/>
        </w:rPr>
        <w:t xml:space="preserve"> </w:t>
      </w:r>
      <w:r w:rsidRPr="009B229C">
        <w:rPr>
          <w:rFonts w:ascii="Arial" w:hAnsi="Arial" w:cs="Arial"/>
          <w:i/>
          <w:iCs/>
          <w:sz w:val="22"/>
          <w:szCs w:val="22"/>
        </w:rPr>
        <w:t>SELL</w:t>
      </w:r>
      <w:r w:rsidRPr="009B229C">
        <w:rPr>
          <w:rFonts w:ascii="Arial" w:hAnsi="Arial" w:cs="Arial"/>
          <w:sz w:val="22"/>
          <w:szCs w:val="22"/>
          <w:vertAlign w:val="superscript"/>
        </w:rPr>
        <w:t>+</w:t>
      </w:r>
      <w:r>
        <w:rPr>
          <w:rFonts w:ascii="Arial" w:hAnsi="Arial" w:cs="Arial"/>
          <w:sz w:val="22"/>
          <w:szCs w:val="22"/>
        </w:rPr>
        <w:t xml:space="preserve"> </w:t>
      </w:r>
      <w:r w:rsidRPr="009B229C">
        <w:rPr>
          <w:rFonts w:ascii="Arial" w:hAnsi="Arial" w:cs="Arial"/>
          <w:i/>
          <w:iCs/>
          <w:sz w:val="22"/>
          <w:szCs w:val="22"/>
        </w:rPr>
        <w:t>TCF7</w:t>
      </w:r>
      <w:r w:rsidRPr="009B229C">
        <w:rPr>
          <w:rFonts w:ascii="Arial" w:hAnsi="Arial" w:cs="Arial"/>
          <w:sz w:val="22"/>
          <w:szCs w:val="22"/>
          <w:vertAlign w:val="superscript"/>
        </w:rPr>
        <w:t>+</w:t>
      </w:r>
      <w:r>
        <w:rPr>
          <w:rFonts w:ascii="Arial" w:hAnsi="Arial" w:cs="Arial"/>
          <w:sz w:val="22"/>
          <w:szCs w:val="22"/>
        </w:rPr>
        <w:t xml:space="preserve"> being seen in CD4_1 and CD4_3 (Figure </w:t>
      </w:r>
      <w:r w:rsidR="007C7455">
        <w:rPr>
          <w:rFonts w:ascii="Arial" w:hAnsi="Arial" w:cs="Arial"/>
          <w:sz w:val="22"/>
          <w:szCs w:val="22"/>
        </w:rPr>
        <w:t>4</w:t>
      </w:r>
      <w:r>
        <w:rPr>
          <w:rFonts w:ascii="Arial" w:hAnsi="Arial" w:cs="Arial"/>
          <w:sz w:val="22"/>
          <w:szCs w:val="22"/>
        </w:rPr>
        <w:t xml:space="preserve">C). Within the tumor-infiltrating CD4_4 cluster, we observed increased expression of the Th1 driver </w:t>
      </w:r>
      <w:r w:rsidRPr="00CF7968">
        <w:rPr>
          <w:rFonts w:ascii="Arial" w:hAnsi="Arial" w:cs="Arial"/>
          <w:i/>
          <w:sz w:val="22"/>
          <w:szCs w:val="22"/>
        </w:rPr>
        <w:t>TBX21</w:t>
      </w:r>
      <w:r>
        <w:rPr>
          <w:rFonts w:ascii="Arial" w:hAnsi="Arial" w:cs="Arial"/>
          <w:sz w:val="22"/>
          <w:szCs w:val="22"/>
        </w:rPr>
        <w:t xml:space="preserve"> (T-bet), activation marker </w:t>
      </w:r>
      <w:r w:rsidRPr="00CF7968">
        <w:rPr>
          <w:rFonts w:ascii="Arial" w:hAnsi="Arial" w:cs="Arial"/>
          <w:i/>
          <w:sz w:val="22"/>
          <w:szCs w:val="22"/>
        </w:rPr>
        <w:t>LAG3</w:t>
      </w:r>
      <w:r>
        <w:rPr>
          <w:rFonts w:ascii="Arial" w:hAnsi="Arial" w:cs="Arial"/>
          <w:sz w:val="22"/>
          <w:szCs w:val="22"/>
        </w:rPr>
        <w:t xml:space="preserve"> and </w:t>
      </w:r>
      <w:r w:rsidRPr="00CF7968">
        <w:rPr>
          <w:rFonts w:ascii="Arial" w:hAnsi="Arial" w:cs="Arial"/>
          <w:i/>
          <w:sz w:val="22"/>
          <w:szCs w:val="22"/>
        </w:rPr>
        <w:t>NR4A2</w:t>
      </w:r>
      <w:r>
        <w:rPr>
          <w:rFonts w:ascii="Arial" w:hAnsi="Arial" w:cs="Arial"/>
          <w:sz w:val="22"/>
          <w:szCs w:val="22"/>
        </w:rPr>
        <w:t xml:space="preserve"> and cytokine expression (Figure </w:t>
      </w:r>
      <w:r w:rsidR="007C7455">
        <w:rPr>
          <w:rFonts w:ascii="Arial" w:hAnsi="Arial" w:cs="Arial"/>
          <w:sz w:val="22"/>
          <w:szCs w:val="22"/>
        </w:rPr>
        <w:t>4</w:t>
      </w:r>
      <w:r>
        <w:rPr>
          <w:rFonts w:ascii="Arial" w:hAnsi="Arial" w:cs="Arial"/>
          <w:sz w:val="22"/>
          <w:szCs w:val="22"/>
        </w:rPr>
        <w:t xml:space="preserve">C). Both CD4_5 and CD4_7 had expression of regulatory T (Tregs) cell markers (Figure </w:t>
      </w:r>
      <w:r w:rsidR="007C7455">
        <w:rPr>
          <w:rFonts w:ascii="Arial" w:hAnsi="Arial" w:cs="Arial"/>
          <w:sz w:val="22"/>
          <w:szCs w:val="22"/>
        </w:rPr>
        <w:t>4</w:t>
      </w:r>
      <w:r>
        <w:rPr>
          <w:rFonts w:ascii="Arial" w:hAnsi="Arial" w:cs="Arial"/>
          <w:sz w:val="22"/>
          <w:szCs w:val="22"/>
        </w:rPr>
        <w:t xml:space="preserve">C), with higher levels of </w:t>
      </w:r>
      <w:r w:rsidRPr="00CF7968">
        <w:rPr>
          <w:rFonts w:ascii="Arial" w:hAnsi="Arial" w:cs="Arial"/>
          <w:i/>
          <w:iCs/>
          <w:sz w:val="22"/>
          <w:szCs w:val="22"/>
        </w:rPr>
        <w:t>FOXP3</w:t>
      </w:r>
      <w:r>
        <w:rPr>
          <w:rFonts w:ascii="Arial" w:hAnsi="Arial" w:cs="Arial"/>
          <w:sz w:val="22"/>
          <w:szCs w:val="22"/>
        </w:rPr>
        <w:t xml:space="preserve">, </w:t>
      </w:r>
      <w:r w:rsidRPr="00CF7968">
        <w:rPr>
          <w:rFonts w:ascii="Arial" w:hAnsi="Arial" w:cs="Arial"/>
          <w:i/>
          <w:iCs/>
          <w:sz w:val="22"/>
          <w:szCs w:val="22"/>
        </w:rPr>
        <w:t xml:space="preserve">IL2RA </w:t>
      </w:r>
      <w:r>
        <w:rPr>
          <w:rFonts w:ascii="Arial" w:hAnsi="Arial" w:cs="Arial"/>
          <w:sz w:val="22"/>
          <w:szCs w:val="22"/>
        </w:rPr>
        <w:t xml:space="preserve">(CD25), </w:t>
      </w:r>
      <w:r w:rsidRPr="00CF7968">
        <w:rPr>
          <w:rFonts w:ascii="Arial" w:hAnsi="Arial" w:cs="Arial"/>
          <w:i/>
          <w:iCs/>
          <w:sz w:val="22"/>
          <w:szCs w:val="22"/>
        </w:rPr>
        <w:t>CTLA4</w:t>
      </w:r>
      <w:r>
        <w:rPr>
          <w:rFonts w:ascii="Arial" w:hAnsi="Arial" w:cs="Arial"/>
          <w:sz w:val="22"/>
          <w:szCs w:val="22"/>
        </w:rPr>
        <w:t xml:space="preserve"> and </w:t>
      </w:r>
      <w:r w:rsidRPr="00CF7968">
        <w:rPr>
          <w:rFonts w:ascii="Arial" w:hAnsi="Arial" w:cs="Arial"/>
          <w:i/>
          <w:iCs/>
          <w:sz w:val="22"/>
          <w:szCs w:val="22"/>
        </w:rPr>
        <w:t>TNFRSF18</w:t>
      </w:r>
      <w:r>
        <w:rPr>
          <w:rFonts w:ascii="Arial" w:hAnsi="Arial" w:cs="Arial"/>
          <w:sz w:val="22"/>
          <w:szCs w:val="22"/>
        </w:rPr>
        <w:t xml:space="preserve"> (GITR) in the tumor-predominant CD4_5 (Figure </w:t>
      </w:r>
      <w:r w:rsidR="007C7455">
        <w:rPr>
          <w:rFonts w:ascii="Arial" w:hAnsi="Arial" w:cs="Arial"/>
          <w:sz w:val="22"/>
          <w:szCs w:val="22"/>
        </w:rPr>
        <w:t>4</w:t>
      </w:r>
      <w:r>
        <w:rPr>
          <w:rFonts w:ascii="Arial" w:hAnsi="Arial" w:cs="Arial"/>
          <w:sz w:val="22"/>
          <w:szCs w:val="22"/>
        </w:rPr>
        <w:t xml:space="preserve">C). </w:t>
      </w:r>
    </w:p>
    <w:p w14:paraId="6901FA11" w14:textId="77777777" w:rsidR="00BC0F7E" w:rsidRDefault="00BC0F7E" w:rsidP="00BC0F7E">
      <w:pPr>
        <w:pStyle w:val="Paragraph"/>
        <w:snapToGrid w:val="0"/>
        <w:spacing w:line="480" w:lineRule="auto"/>
        <w:ind w:firstLine="0"/>
        <w:rPr>
          <w:rFonts w:ascii="Arial" w:hAnsi="Arial" w:cs="Arial"/>
          <w:sz w:val="22"/>
          <w:szCs w:val="22"/>
        </w:rPr>
      </w:pPr>
    </w:p>
    <w:p w14:paraId="7BA3B4F4" w14:textId="14E75906" w:rsidR="00BC0F7E" w:rsidRPr="00BC0F7E" w:rsidRDefault="00BC0F7E" w:rsidP="00F72CA7">
      <w:pPr>
        <w:pStyle w:val="Paragraph"/>
        <w:snapToGrid w:val="0"/>
        <w:spacing w:line="480" w:lineRule="auto"/>
        <w:ind w:firstLine="0"/>
        <w:rPr>
          <w:color w:val="000000"/>
        </w:rPr>
      </w:pPr>
      <w:r w:rsidRPr="000F0BCF">
        <w:rPr>
          <w:rFonts w:ascii="Arial" w:hAnsi="Arial" w:cs="Arial"/>
          <w:color w:val="000000"/>
          <w:sz w:val="21"/>
          <w:szCs w:val="21"/>
        </w:rPr>
        <w:t>Constructing the cell trajectory curves based on the CD4</w:t>
      </w:r>
      <w:r w:rsidRPr="007C7455">
        <w:rPr>
          <w:rFonts w:ascii="Arial" w:hAnsi="Arial" w:cs="Arial"/>
          <w:color w:val="000000"/>
          <w:sz w:val="21"/>
          <w:szCs w:val="21"/>
          <w:vertAlign w:val="superscript"/>
        </w:rPr>
        <w:t>+</w:t>
      </w:r>
      <w:r w:rsidRPr="000F0BCF">
        <w:rPr>
          <w:rFonts w:ascii="Arial" w:hAnsi="Arial" w:cs="Arial"/>
          <w:color w:val="000000"/>
          <w:sz w:val="21"/>
          <w:szCs w:val="21"/>
        </w:rPr>
        <w:t xml:space="preserve"> subclustering, we observed two </w:t>
      </w:r>
      <w:r w:rsidR="009F6FC5">
        <w:rPr>
          <w:rFonts w:ascii="Arial" w:hAnsi="Arial" w:cs="Arial"/>
          <w:color w:val="000000"/>
          <w:sz w:val="21"/>
          <w:szCs w:val="21"/>
        </w:rPr>
        <w:t>root</w:t>
      </w:r>
      <w:r w:rsidR="009F6FC5" w:rsidRPr="000F0BCF">
        <w:rPr>
          <w:rFonts w:ascii="Arial" w:hAnsi="Arial" w:cs="Arial"/>
          <w:color w:val="000000"/>
          <w:sz w:val="21"/>
          <w:szCs w:val="21"/>
        </w:rPr>
        <w:t xml:space="preserve"> </w:t>
      </w:r>
      <w:r w:rsidRPr="000F0BCF">
        <w:rPr>
          <w:rFonts w:ascii="Arial" w:hAnsi="Arial" w:cs="Arial"/>
          <w:color w:val="000000"/>
          <w:sz w:val="21"/>
          <w:szCs w:val="21"/>
        </w:rPr>
        <w:t xml:space="preserve">points of the </w:t>
      </w:r>
      <w:r w:rsidRPr="000F0BCF">
        <w:rPr>
          <w:rFonts w:ascii="Arial" w:hAnsi="Arial" w:cs="Arial"/>
          <w:i/>
          <w:iCs/>
          <w:sz w:val="21"/>
          <w:szCs w:val="21"/>
        </w:rPr>
        <w:t>CCR7</w:t>
      </w:r>
      <w:r w:rsidRPr="000F0BCF">
        <w:rPr>
          <w:rFonts w:ascii="Arial" w:hAnsi="Arial" w:cs="Arial"/>
          <w:sz w:val="21"/>
          <w:szCs w:val="21"/>
          <w:vertAlign w:val="superscript"/>
        </w:rPr>
        <w:t>+</w:t>
      </w:r>
      <w:r w:rsidRPr="000F0BCF">
        <w:rPr>
          <w:rFonts w:ascii="Arial" w:hAnsi="Arial" w:cs="Arial"/>
          <w:sz w:val="21"/>
          <w:szCs w:val="21"/>
        </w:rPr>
        <w:t xml:space="preserve"> </w:t>
      </w:r>
      <w:r w:rsidRPr="000F0BCF">
        <w:rPr>
          <w:rFonts w:ascii="Arial" w:hAnsi="Arial" w:cs="Arial"/>
          <w:i/>
          <w:iCs/>
          <w:sz w:val="21"/>
          <w:szCs w:val="21"/>
        </w:rPr>
        <w:t>SELL</w:t>
      </w:r>
      <w:r w:rsidRPr="000F0BCF">
        <w:rPr>
          <w:rFonts w:ascii="Arial" w:hAnsi="Arial" w:cs="Arial"/>
          <w:sz w:val="21"/>
          <w:szCs w:val="21"/>
          <w:vertAlign w:val="superscript"/>
        </w:rPr>
        <w:t>+</w:t>
      </w:r>
      <w:r w:rsidRPr="000F0BCF">
        <w:rPr>
          <w:rFonts w:ascii="Arial" w:hAnsi="Arial" w:cs="Arial"/>
          <w:sz w:val="21"/>
          <w:szCs w:val="21"/>
        </w:rPr>
        <w:t xml:space="preserve"> </w:t>
      </w:r>
      <w:r w:rsidRPr="000F0BCF">
        <w:rPr>
          <w:rFonts w:ascii="Arial" w:hAnsi="Arial" w:cs="Arial"/>
          <w:i/>
          <w:iCs/>
          <w:sz w:val="21"/>
          <w:szCs w:val="21"/>
        </w:rPr>
        <w:t>TCF7</w:t>
      </w:r>
      <w:r w:rsidRPr="000F0BCF">
        <w:rPr>
          <w:rFonts w:ascii="Arial" w:hAnsi="Arial" w:cs="Arial"/>
          <w:sz w:val="21"/>
          <w:szCs w:val="21"/>
          <w:vertAlign w:val="superscript"/>
        </w:rPr>
        <w:t>+</w:t>
      </w:r>
      <w:r w:rsidRPr="000F0BCF">
        <w:rPr>
          <w:rFonts w:ascii="Arial" w:hAnsi="Arial" w:cs="Arial"/>
          <w:sz w:val="21"/>
          <w:szCs w:val="21"/>
        </w:rPr>
        <w:t xml:space="preserve"> Clusters CD4_1 and CD4_3 leading to a common CD4_4 termination (Figure</w:t>
      </w:r>
      <w:r w:rsidRPr="00571916">
        <w:rPr>
          <w:rFonts w:ascii="Arial" w:hAnsi="Arial" w:cs="Arial"/>
          <w:sz w:val="22"/>
          <w:szCs w:val="22"/>
        </w:rPr>
        <w:t xml:space="preserve"> </w:t>
      </w:r>
      <w:r w:rsidR="007C7455">
        <w:rPr>
          <w:rFonts w:ascii="Arial" w:hAnsi="Arial" w:cs="Arial"/>
          <w:sz w:val="22"/>
          <w:szCs w:val="22"/>
        </w:rPr>
        <w:t>4</w:t>
      </w:r>
      <w:r w:rsidRPr="00571916">
        <w:rPr>
          <w:rFonts w:ascii="Arial" w:hAnsi="Arial" w:cs="Arial"/>
          <w:sz w:val="22"/>
          <w:szCs w:val="22"/>
        </w:rPr>
        <w:t>D). Unlike the other CD4</w:t>
      </w:r>
      <w:r w:rsidRPr="00B51CE4">
        <w:rPr>
          <w:rFonts w:ascii="Arial" w:hAnsi="Arial" w:cs="Arial"/>
          <w:sz w:val="22"/>
          <w:szCs w:val="22"/>
          <w:vertAlign w:val="superscript"/>
        </w:rPr>
        <w:t>+</w:t>
      </w:r>
      <w:r w:rsidRPr="00571916">
        <w:rPr>
          <w:rFonts w:ascii="Arial" w:hAnsi="Arial" w:cs="Arial"/>
          <w:sz w:val="22"/>
          <w:szCs w:val="22"/>
        </w:rPr>
        <w:t xml:space="preserve"> T cells, the curve generated for Tregs was divergent, starting at CD4_5 through CD4_7 and into CD4_4</w:t>
      </w:r>
      <w:r>
        <w:rPr>
          <w:rFonts w:ascii="Arial" w:hAnsi="Arial" w:cs="Arial"/>
          <w:sz w:val="22"/>
          <w:szCs w:val="22"/>
        </w:rPr>
        <w:t xml:space="preserve"> (Figure </w:t>
      </w:r>
      <w:r w:rsidR="007C7455">
        <w:rPr>
          <w:rFonts w:ascii="Arial" w:hAnsi="Arial" w:cs="Arial"/>
          <w:sz w:val="22"/>
          <w:szCs w:val="22"/>
        </w:rPr>
        <w:t>4</w:t>
      </w:r>
      <w:r>
        <w:rPr>
          <w:rFonts w:ascii="Arial" w:hAnsi="Arial" w:cs="Arial"/>
          <w:sz w:val="22"/>
          <w:szCs w:val="22"/>
        </w:rPr>
        <w:t>D)</w:t>
      </w:r>
      <w:r w:rsidRPr="00571916">
        <w:rPr>
          <w:rFonts w:ascii="Arial" w:hAnsi="Arial" w:cs="Arial"/>
          <w:sz w:val="22"/>
          <w:szCs w:val="22"/>
        </w:rPr>
        <w:t>. This likely represents a distinct expression pattern for Tregs (shared by CD4_5 and CD4_7) compared to other tumor-infiltrating CD4</w:t>
      </w:r>
      <w:r w:rsidRPr="00571916">
        <w:rPr>
          <w:rFonts w:ascii="Arial" w:hAnsi="Arial" w:cs="Arial"/>
          <w:sz w:val="22"/>
          <w:szCs w:val="22"/>
          <w:vertAlign w:val="superscript"/>
        </w:rPr>
        <w:t>+</w:t>
      </w:r>
      <w:r w:rsidRPr="00571916">
        <w:rPr>
          <w:rFonts w:ascii="Arial" w:hAnsi="Arial" w:cs="Arial"/>
          <w:sz w:val="22"/>
          <w:szCs w:val="22"/>
        </w:rPr>
        <w:t xml:space="preserve"> T cells.</w:t>
      </w:r>
      <w:r>
        <w:rPr>
          <w:rFonts w:ascii="Arial" w:hAnsi="Arial" w:cs="Arial"/>
          <w:sz w:val="22"/>
          <w:szCs w:val="22"/>
        </w:rPr>
        <w:t xml:space="preserve"> In addition, compared to the CD8</w:t>
      </w:r>
      <w:r w:rsidRPr="00B51CE4">
        <w:rPr>
          <w:rFonts w:ascii="Arial" w:hAnsi="Arial" w:cs="Arial"/>
          <w:sz w:val="22"/>
          <w:szCs w:val="22"/>
          <w:vertAlign w:val="superscript"/>
        </w:rPr>
        <w:t>+</w:t>
      </w:r>
      <w:r>
        <w:rPr>
          <w:rFonts w:ascii="Arial" w:hAnsi="Arial" w:cs="Arial"/>
          <w:sz w:val="22"/>
          <w:szCs w:val="22"/>
        </w:rPr>
        <w:t xml:space="preserve"> subclustering, modest clonal expansion was seen in CD4_4 and CD4_5 and was not a clear pattern for cell trajectory</w:t>
      </w:r>
      <w:r w:rsidR="009E221A">
        <w:rPr>
          <w:rFonts w:ascii="Arial" w:hAnsi="Arial" w:cs="Arial"/>
          <w:sz w:val="22"/>
          <w:szCs w:val="22"/>
        </w:rPr>
        <w:t xml:space="preserve"> (Figure 4E)</w:t>
      </w:r>
      <w:r>
        <w:rPr>
          <w:rFonts w:ascii="Arial" w:hAnsi="Arial" w:cs="Arial"/>
          <w:sz w:val="22"/>
          <w:szCs w:val="22"/>
        </w:rPr>
        <w:t>.</w:t>
      </w:r>
      <w:r w:rsidRPr="00571916">
        <w:rPr>
          <w:rFonts w:ascii="Arial" w:hAnsi="Arial" w:cs="Arial"/>
          <w:sz w:val="22"/>
          <w:szCs w:val="22"/>
        </w:rPr>
        <w:t xml:space="preserve"> With the common termination point for the curves at Cluster CD4_4, we next wanted to examine if there </w:t>
      </w:r>
      <w:r w:rsidR="009F6FC5">
        <w:rPr>
          <w:rFonts w:ascii="Arial" w:hAnsi="Arial" w:cs="Arial"/>
          <w:sz w:val="22"/>
          <w:szCs w:val="22"/>
        </w:rPr>
        <w:t>are</w:t>
      </w:r>
      <w:r w:rsidR="009F6FC5" w:rsidRPr="00571916">
        <w:rPr>
          <w:rFonts w:ascii="Arial" w:hAnsi="Arial" w:cs="Arial"/>
          <w:sz w:val="22"/>
          <w:szCs w:val="22"/>
        </w:rPr>
        <w:t xml:space="preserve"> </w:t>
      </w:r>
      <w:r w:rsidRPr="00571916">
        <w:rPr>
          <w:rFonts w:ascii="Arial" w:hAnsi="Arial" w:cs="Arial"/>
          <w:sz w:val="22"/>
          <w:szCs w:val="22"/>
        </w:rPr>
        <w:t>common markers for CD4</w:t>
      </w:r>
      <w:r w:rsidRPr="00571916">
        <w:rPr>
          <w:rFonts w:ascii="Arial" w:hAnsi="Arial" w:cs="Arial"/>
          <w:sz w:val="22"/>
          <w:szCs w:val="22"/>
          <w:vertAlign w:val="superscript"/>
        </w:rPr>
        <w:t>+</w:t>
      </w:r>
      <w:r w:rsidRPr="00571916">
        <w:rPr>
          <w:rFonts w:ascii="Arial" w:hAnsi="Arial" w:cs="Arial"/>
          <w:sz w:val="22"/>
          <w:szCs w:val="22"/>
        </w:rPr>
        <w:t xml:space="preserve"> T cell infiltration</w:t>
      </w:r>
      <w:r>
        <w:rPr>
          <w:rFonts w:ascii="Arial" w:hAnsi="Arial" w:cs="Arial"/>
          <w:sz w:val="22"/>
          <w:szCs w:val="22"/>
        </w:rPr>
        <w:t xml:space="preserve"> in ccRCC by comparing tumor-infiltering to peripheral-blood CD4</w:t>
      </w:r>
      <w:r w:rsidRPr="000F0BCF">
        <w:rPr>
          <w:rFonts w:ascii="Arial" w:hAnsi="Arial" w:cs="Arial"/>
          <w:sz w:val="22"/>
          <w:szCs w:val="22"/>
          <w:vertAlign w:val="superscript"/>
        </w:rPr>
        <w:t>+</w:t>
      </w:r>
      <w:r>
        <w:rPr>
          <w:rFonts w:ascii="Arial" w:hAnsi="Arial" w:cs="Arial"/>
          <w:sz w:val="22"/>
          <w:szCs w:val="22"/>
        </w:rPr>
        <w:t xml:space="preserve"> T cells. Within</w:t>
      </w:r>
      <w:r w:rsidR="004C58A7">
        <w:rPr>
          <w:rFonts w:ascii="Arial" w:hAnsi="Arial" w:cs="Arial"/>
          <w:sz w:val="22"/>
          <w:szCs w:val="22"/>
        </w:rPr>
        <w:t xml:space="preserve"> the</w:t>
      </w:r>
      <w:r>
        <w:rPr>
          <w:rFonts w:ascii="Arial" w:hAnsi="Arial" w:cs="Arial"/>
          <w:sz w:val="22"/>
          <w:szCs w:val="22"/>
        </w:rPr>
        <w:t xml:space="preserve"> tumor-infiltrating CD4</w:t>
      </w:r>
      <w:r w:rsidRPr="00016C1A">
        <w:rPr>
          <w:rFonts w:ascii="Arial" w:hAnsi="Arial" w:cs="Arial"/>
          <w:sz w:val="22"/>
          <w:szCs w:val="22"/>
          <w:vertAlign w:val="superscript"/>
        </w:rPr>
        <w:t>+</w:t>
      </w:r>
      <w:r>
        <w:rPr>
          <w:rFonts w:ascii="Arial" w:hAnsi="Arial" w:cs="Arial"/>
          <w:sz w:val="22"/>
          <w:szCs w:val="22"/>
        </w:rPr>
        <w:t xml:space="preserve"> T cell, 203 genes adjusted p-value &lt; 0.05, log-fold change ≥ 0.5 and ∆ cell percent &gt; 10% (</w:t>
      </w:r>
      <w:r w:rsidRPr="00864F4C">
        <w:rPr>
          <w:rFonts w:ascii="Arial" w:hAnsi="Arial" w:cs="Arial"/>
          <w:sz w:val="22"/>
          <w:szCs w:val="22"/>
        </w:rPr>
        <w:t xml:space="preserve">Supplemental Table </w:t>
      </w:r>
      <w:r w:rsidR="004B43AC">
        <w:rPr>
          <w:rFonts w:ascii="Arial" w:hAnsi="Arial" w:cs="Arial"/>
          <w:sz w:val="22"/>
          <w:szCs w:val="22"/>
        </w:rPr>
        <w:t>5</w:t>
      </w:r>
      <w:r>
        <w:rPr>
          <w:rFonts w:ascii="Arial" w:hAnsi="Arial" w:cs="Arial"/>
          <w:sz w:val="22"/>
          <w:szCs w:val="22"/>
        </w:rPr>
        <w:t>). Upregulated within the tumor-infiltrating CD4</w:t>
      </w:r>
      <w:r w:rsidRPr="003C7C92">
        <w:rPr>
          <w:rFonts w:ascii="Arial" w:hAnsi="Arial" w:cs="Arial"/>
          <w:sz w:val="22"/>
          <w:szCs w:val="22"/>
          <w:vertAlign w:val="superscript"/>
        </w:rPr>
        <w:t>+</w:t>
      </w:r>
      <w:r>
        <w:rPr>
          <w:rFonts w:ascii="Arial" w:hAnsi="Arial" w:cs="Arial"/>
          <w:sz w:val="22"/>
          <w:szCs w:val="22"/>
        </w:rPr>
        <w:t xml:space="preserve"> T cells were heat shock proteins (</w:t>
      </w:r>
      <w:r w:rsidRPr="003C7C92">
        <w:rPr>
          <w:rFonts w:ascii="Arial" w:hAnsi="Arial" w:cs="Arial"/>
          <w:i/>
          <w:iCs/>
          <w:sz w:val="22"/>
          <w:szCs w:val="22"/>
        </w:rPr>
        <w:t xml:space="preserve">HSPA1A </w:t>
      </w:r>
      <w:r>
        <w:rPr>
          <w:rFonts w:ascii="Arial" w:hAnsi="Arial" w:cs="Arial"/>
          <w:sz w:val="22"/>
          <w:szCs w:val="22"/>
        </w:rPr>
        <w:t xml:space="preserve">and </w:t>
      </w:r>
      <w:r w:rsidRPr="003C7C92">
        <w:rPr>
          <w:rFonts w:ascii="Arial" w:hAnsi="Arial" w:cs="Arial"/>
          <w:i/>
          <w:iCs/>
          <w:sz w:val="22"/>
          <w:szCs w:val="22"/>
        </w:rPr>
        <w:t>HSPA1B</w:t>
      </w:r>
      <w:r>
        <w:rPr>
          <w:rFonts w:ascii="Arial" w:hAnsi="Arial" w:cs="Arial"/>
          <w:sz w:val="22"/>
          <w:szCs w:val="22"/>
        </w:rPr>
        <w:t>), Jun and FOS constituents (</w:t>
      </w:r>
      <w:r w:rsidRPr="003C7C92">
        <w:rPr>
          <w:rFonts w:ascii="Arial" w:hAnsi="Arial" w:cs="Arial"/>
          <w:i/>
          <w:iCs/>
          <w:sz w:val="22"/>
          <w:szCs w:val="22"/>
        </w:rPr>
        <w:t>FOS</w:t>
      </w:r>
      <w:r>
        <w:rPr>
          <w:rFonts w:ascii="Arial" w:hAnsi="Arial" w:cs="Arial"/>
          <w:sz w:val="22"/>
          <w:szCs w:val="22"/>
        </w:rPr>
        <w:t xml:space="preserve">, </w:t>
      </w:r>
      <w:r w:rsidRPr="003C7C92">
        <w:rPr>
          <w:rFonts w:ascii="Arial" w:hAnsi="Arial" w:cs="Arial"/>
          <w:i/>
          <w:iCs/>
          <w:sz w:val="22"/>
          <w:szCs w:val="22"/>
        </w:rPr>
        <w:t>JUN</w:t>
      </w:r>
      <w:r>
        <w:rPr>
          <w:rFonts w:ascii="Arial" w:hAnsi="Arial" w:cs="Arial"/>
          <w:sz w:val="22"/>
          <w:szCs w:val="22"/>
        </w:rPr>
        <w:t xml:space="preserve">, </w:t>
      </w:r>
      <w:r w:rsidRPr="003C7C92">
        <w:rPr>
          <w:rFonts w:ascii="Arial" w:hAnsi="Arial" w:cs="Arial"/>
          <w:i/>
          <w:iCs/>
          <w:sz w:val="22"/>
          <w:szCs w:val="22"/>
        </w:rPr>
        <w:t>JUNB</w:t>
      </w:r>
      <w:r>
        <w:rPr>
          <w:rFonts w:ascii="Arial" w:hAnsi="Arial" w:cs="Arial"/>
          <w:sz w:val="22"/>
          <w:szCs w:val="22"/>
        </w:rPr>
        <w:t>), MHC-II molecules (HLA-DRB), and secret</w:t>
      </w:r>
      <w:r w:rsidR="009E221A">
        <w:rPr>
          <w:rFonts w:ascii="Arial" w:hAnsi="Arial" w:cs="Arial"/>
          <w:sz w:val="22"/>
          <w:szCs w:val="22"/>
        </w:rPr>
        <w:t>ed</w:t>
      </w:r>
      <w:r>
        <w:rPr>
          <w:rFonts w:ascii="Arial" w:hAnsi="Arial" w:cs="Arial"/>
          <w:sz w:val="22"/>
          <w:szCs w:val="22"/>
        </w:rPr>
        <w:t xml:space="preserve"> molecules (</w:t>
      </w:r>
      <w:r w:rsidRPr="003C7C92">
        <w:rPr>
          <w:rFonts w:ascii="Arial" w:hAnsi="Arial" w:cs="Arial"/>
          <w:i/>
          <w:iCs/>
          <w:sz w:val="22"/>
          <w:szCs w:val="22"/>
        </w:rPr>
        <w:t>CCL5</w:t>
      </w:r>
      <w:r>
        <w:rPr>
          <w:rFonts w:ascii="Arial" w:hAnsi="Arial" w:cs="Arial"/>
          <w:sz w:val="22"/>
          <w:szCs w:val="22"/>
        </w:rPr>
        <w:t>,</w:t>
      </w:r>
      <w:r w:rsidRPr="003C7C92">
        <w:rPr>
          <w:rFonts w:ascii="Arial" w:hAnsi="Arial" w:cs="Arial"/>
          <w:i/>
          <w:iCs/>
          <w:sz w:val="22"/>
          <w:szCs w:val="22"/>
        </w:rPr>
        <w:t xml:space="preserve"> GZMA</w:t>
      </w:r>
      <w:r>
        <w:rPr>
          <w:rFonts w:ascii="Arial" w:hAnsi="Arial" w:cs="Arial"/>
          <w:sz w:val="22"/>
          <w:szCs w:val="22"/>
        </w:rPr>
        <w:t xml:space="preserve">, </w:t>
      </w:r>
      <w:r w:rsidRPr="003C7C92">
        <w:rPr>
          <w:rFonts w:ascii="Arial" w:hAnsi="Arial" w:cs="Arial"/>
          <w:i/>
          <w:iCs/>
          <w:sz w:val="22"/>
          <w:szCs w:val="22"/>
        </w:rPr>
        <w:t>GZMK</w:t>
      </w:r>
      <w:r>
        <w:rPr>
          <w:rFonts w:ascii="Arial" w:hAnsi="Arial" w:cs="Arial"/>
          <w:sz w:val="22"/>
          <w:szCs w:val="22"/>
        </w:rPr>
        <w:t xml:space="preserve">) (Figure </w:t>
      </w:r>
      <w:r w:rsidR="007C7455">
        <w:rPr>
          <w:rFonts w:ascii="Arial" w:hAnsi="Arial" w:cs="Arial"/>
          <w:sz w:val="22"/>
          <w:szCs w:val="22"/>
        </w:rPr>
        <w:t>4</w:t>
      </w:r>
      <w:r w:rsidR="009F6FC5">
        <w:rPr>
          <w:rFonts w:ascii="Arial" w:hAnsi="Arial" w:cs="Arial"/>
          <w:sz w:val="22"/>
          <w:szCs w:val="22"/>
        </w:rPr>
        <w:t>F</w:t>
      </w:r>
      <w:r>
        <w:rPr>
          <w:rFonts w:ascii="Arial" w:hAnsi="Arial" w:cs="Arial"/>
          <w:sz w:val="22"/>
          <w:szCs w:val="22"/>
        </w:rPr>
        <w:t xml:space="preserve">). Several of the upregulated genes are shared across all the tumor-predominant CD4 Clusters (Figure </w:t>
      </w:r>
      <w:r w:rsidR="007C7455">
        <w:rPr>
          <w:rFonts w:ascii="Arial" w:hAnsi="Arial" w:cs="Arial"/>
          <w:sz w:val="22"/>
          <w:szCs w:val="22"/>
        </w:rPr>
        <w:t>4</w:t>
      </w:r>
      <w:r w:rsidR="009E221A">
        <w:rPr>
          <w:rFonts w:ascii="Arial" w:hAnsi="Arial" w:cs="Arial"/>
          <w:sz w:val="22"/>
          <w:szCs w:val="22"/>
        </w:rPr>
        <w:t>F</w:t>
      </w:r>
      <w:r>
        <w:rPr>
          <w:rFonts w:ascii="Arial" w:hAnsi="Arial" w:cs="Arial"/>
          <w:sz w:val="22"/>
          <w:szCs w:val="22"/>
        </w:rPr>
        <w:t>)</w:t>
      </w:r>
      <w:r w:rsidR="009F6FC5">
        <w:rPr>
          <w:rFonts w:ascii="Arial" w:hAnsi="Arial" w:cs="Arial"/>
          <w:sz w:val="22"/>
          <w:szCs w:val="22"/>
        </w:rPr>
        <w:t>;</w:t>
      </w:r>
      <w:r>
        <w:rPr>
          <w:rFonts w:ascii="Arial" w:hAnsi="Arial" w:cs="Arial"/>
          <w:sz w:val="22"/>
          <w:szCs w:val="22"/>
        </w:rPr>
        <w:t xml:space="preserve"> however</w:t>
      </w:r>
      <w:r w:rsidR="009F6FC5">
        <w:rPr>
          <w:rFonts w:ascii="Arial" w:hAnsi="Arial" w:cs="Arial"/>
          <w:sz w:val="22"/>
          <w:szCs w:val="22"/>
        </w:rPr>
        <w:t>,</w:t>
      </w:r>
      <w:r>
        <w:rPr>
          <w:rFonts w:ascii="Arial" w:hAnsi="Arial" w:cs="Arial"/>
          <w:sz w:val="22"/>
          <w:szCs w:val="22"/>
        </w:rPr>
        <w:t xml:space="preserve"> each cluster also had unique expression markers. Both CD4_2 and CD4_4 had increased levels of </w:t>
      </w:r>
      <w:r w:rsidRPr="00016C1A">
        <w:rPr>
          <w:rFonts w:ascii="Arial" w:hAnsi="Arial" w:cs="Arial"/>
          <w:i/>
          <w:iCs/>
          <w:sz w:val="22"/>
          <w:szCs w:val="22"/>
        </w:rPr>
        <w:t>IFNG</w:t>
      </w:r>
      <w:r w:rsidR="009F6FC5">
        <w:rPr>
          <w:rFonts w:ascii="Arial" w:hAnsi="Arial" w:cs="Arial"/>
          <w:i/>
          <w:iCs/>
          <w:sz w:val="22"/>
          <w:szCs w:val="22"/>
        </w:rPr>
        <w:t xml:space="preserve"> </w:t>
      </w:r>
      <w:r w:rsidR="009F6FC5" w:rsidRPr="00A20477">
        <w:rPr>
          <w:rFonts w:ascii="Arial" w:hAnsi="Arial" w:cs="Arial"/>
          <w:sz w:val="22"/>
          <w:szCs w:val="22"/>
        </w:rPr>
        <w:t>(</w:t>
      </w:r>
      <w:r w:rsidR="00A20477" w:rsidRPr="00A20477">
        <w:rPr>
          <w:rFonts w:ascii="Arial" w:hAnsi="Arial" w:cs="Arial"/>
          <w:sz w:val="22"/>
          <w:szCs w:val="22"/>
        </w:rPr>
        <w:t>Figure 4F</w:t>
      </w:r>
      <w:r w:rsidR="009F6FC5" w:rsidRPr="00A20477">
        <w:rPr>
          <w:rFonts w:ascii="Arial" w:hAnsi="Arial" w:cs="Arial"/>
          <w:sz w:val="22"/>
          <w:szCs w:val="22"/>
        </w:rPr>
        <w:t>)</w:t>
      </w:r>
      <w:r w:rsidRPr="00A20477">
        <w:rPr>
          <w:rFonts w:ascii="Arial" w:hAnsi="Arial" w:cs="Arial"/>
          <w:sz w:val="22"/>
          <w:szCs w:val="22"/>
        </w:rPr>
        <w:t>,</w:t>
      </w:r>
      <w:r>
        <w:rPr>
          <w:rFonts w:ascii="Arial" w:hAnsi="Arial" w:cs="Arial"/>
          <w:sz w:val="22"/>
          <w:szCs w:val="22"/>
        </w:rPr>
        <w:t xml:space="preserve"> but CD4_2 was enriched for heat shock proteins, while CD4_4 had cytotoxic component and there was expression of </w:t>
      </w:r>
      <w:r w:rsidRPr="00864F4C">
        <w:rPr>
          <w:rFonts w:ascii="Arial" w:hAnsi="Arial" w:cs="Arial"/>
          <w:i/>
          <w:iCs/>
          <w:sz w:val="22"/>
          <w:szCs w:val="22"/>
        </w:rPr>
        <w:t>CD8A</w:t>
      </w:r>
      <w:r>
        <w:rPr>
          <w:rFonts w:ascii="Arial" w:hAnsi="Arial" w:cs="Arial"/>
          <w:sz w:val="22"/>
          <w:szCs w:val="22"/>
        </w:rPr>
        <w:t xml:space="preserve">, which likely represents modest contamination of </w:t>
      </w:r>
      <w:r>
        <w:rPr>
          <w:rFonts w:ascii="Arial" w:hAnsi="Arial" w:cs="Arial"/>
          <w:sz w:val="22"/>
          <w:szCs w:val="22"/>
        </w:rPr>
        <w:lastRenderedPageBreak/>
        <w:t>CD8</w:t>
      </w:r>
      <w:r w:rsidRPr="00864F4C">
        <w:rPr>
          <w:rFonts w:ascii="Arial" w:hAnsi="Arial" w:cs="Arial"/>
          <w:sz w:val="22"/>
          <w:szCs w:val="22"/>
          <w:vertAlign w:val="superscript"/>
        </w:rPr>
        <w:t>+</w:t>
      </w:r>
      <w:r>
        <w:rPr>
          <w:rFonts w:ascii="Arial" w:hAnsi="Arial" w:cs="Arial"/>
          <w:sz w:val="22"/>
          <w:szCs w:val="22"/>
        </w:rPr>
        <w:t xml:space="preserve"> T cells (Figure </w:t>
      </w:r>
      <w:r w:rsidR="007C7455">
        <w:rPr>
          <w:rFonts w:ascii="Arial" w:hAnsi="Arial" w:cs="Arial"/>
          <w:sz w:val="22"/>
          <w:szCs w:val="22"/>
        </w:rPr>
        <w:t>4</w:t>
      </w:r>
      <w:r w:rsidR="009E221A">
        <w:rPr>
          <w:rFonts w:ascii="Arial" w:hAnsi="Arial" w:cs="Arial"/>
          <w:sz w:val="22"/>
          <w:szCs w:val="22"/>
        </w:rPr>
        <w:t>F</w:t>
      </w:r>
      <w:r>
        <w:rPr>
          <w:rFonts w:ascii="Arial" w:hAnsi="Arial" w:cs="Arial"/>
          <w:sz w:val="22"/>
          <w:szCs w:val="22"/>
        </w:rPr>
        <w:t xml:space="preserve">). The tumor-infiltrating Tregs, CD4_5, had high levels of </w:t>
      </w:r>
      <w:r w:rsidR="00016C1A" w:rsidRPr="00016C1A">
        <w:rPr>
          <w:rFonts w:ascii="Arial" w:hAnsi="Arial" w:cs="Arial"/>
          <w:i/>
          <w:iCs/>
          <w:sz w:val="22"/>
          <w:szCs w:val="22"/>
        </w:rPr>
        <w:t>CTLA4</w:t>
      </w:r>
      <w:r w:rsidR="00016C1A">
        <w:rPr>
          <w:rFonts w:ascii="Arial" w:hAnsi="Arial" w:cs="Arial"/>
          <w:sz w:val="22"/>
          <w:szCs w:val="22"/>
        </w:rPr>
        <w:t>, GITR (</w:t>
      </w:r>
      <w:r w:rsidR="00016C1A" w:rsidRPr="00016C1A">
        <w:rPr>
          <w:rFonts w:ascii="Arial" w:hAnsi="Arial" w:cs="Arial"/>
          <w:i/>
          <w:iCs/>
          <w:sz w:val="22"/>
          <w:szCs w:val="22"/>
        </w:rPr>
        <w:t>TNFRSF18</w:t>
      </w:r>
      <w:r w:rsidR="00016C1A">
        <w:rPr>
          <w:rFonts w:ascii="Arial" w:hAnsi="Arial" w:cs="Arial"/>
          <w:sz w:val="22"/>
          <w:szCs w:val="22"/>
        </w:rPr>
        <w:t xml:space="preserve">) and </w:t>
      </w:r>
      <w:r w:rsidR="00016C1A" w:rsidRPr="00016C1A">
        <w:rPr>
          <w:rFonts w:ascii="Arial" w:hAnsi="Arial" w:cs="Arial"/>
          <w:i/>
          <w:iCs/>
          <w:sz w:val="22"/>
          <w:szCs w:val="22"/>
        </w:rPr>
        <w:t>TIGIT</w:t>
      </w:r>
      <w:r w:rsidR="00016C1A">
        <w:rPr>
          <w:rFonts w:ascii="Arial" w:hAnsi="Arial" w:cs="Arial"/>
          <w:sz w:val="22"/>
          <w:szCs w:val="22"/>
        </w:rPr>
        <w:t xml:space="preserve">. In addition CD4_5 had the highly-specific expression </w:t>
      </w:r>
      <w:r w:rsidRPr="00BC0F7E">
        <w:rPr>
          <w:rFonts w:ascii="Arial" w:hAnsi="Arial" w:cs="Arial"/>
          <w:i/>
          <w:iCs/>
          <w:sz w:val="22"/>
          <w:szCs w:val="22"/>
        </w:rPr>
        <w:t>CCR8</w:t>
      </w:r>
      <w:r>
        <w:rPr>
          <w:rFonts w:ascii="Arial" w:hAnsi="Arial" w:cs="Arial"/>
          <w:sz w:val="22"/>
          <w:szCs w:val="22"/>
        </w:rPr>
        <w:t xml:space="preserve"> and </w:t>
      </w:r>
      <w:r w:rsidRPr="00BC0F7E">
        <w:rPr>
          <w:rFonts w:ascii="Arial" w:hAnsi="Arial" w:cs="Arial"/>
          <w:i/>
          <w:iCs/>
          <w:sz w:val="22"/>
          <w:szCs w:val="22"/>
        </w:rPr>
        <w:t>LAYN</w:t>
      </w:r>
      <w:r>
        <w:rPr>
          <w:rFonts w:ascii="Arial" w:hAnsi="Arial" w:cs="Arial"/>
          <w:sz w:val="22"/>
          <w:szCs w:val="22"/>
        </w:rPr>
        <w:t>, corresponding to previous reports</w:t>
      </w:r>
      <w:ins w:id="110" w:author="Borcherding, Nicholas (CCOM Student)" w:date="2020-11-02T13:24:00Z">
        <w:r w:rsidR="003E01D3">
          <w:rPr>
            <w:rFonts w:ascii="Arial" w:hAnsi="Arial" w:cs="Arial"/>
            <w:sz w:val="22"/>
            <w:szCs w:val="22"/>
          </w:rPr>
          <w:t>.</w:t>
        </w:r>
      </w:ins>
      <w:del w:id="111" w:author="Borcherding, Nicholas (CCOM Student)" w:date="2020-11-02T13:23:00Z">
        <w:r w:rsidDel="003E01D3">
          <w:rPr>
            <w:rFonts w:ascii="Arial" w:hAnsi="Arial" w:cs="Arial"/>
            <w:sz w:val="22"/>
            <w:szCs w:val="22"/>
          </w:rPr>
          <w:delText xml:space="preserve"> </w:delText>
        </w:r>
      </w:del>
      <w:r>
        <w:rPr>
          <w:rFonts w:ascii="Arial" w:hAnsi="Arial" w:cs="Arial"/>
          <w:sz w:val="22"/>
          <w:szCs w:val="22"/>
        </w:rPr>
        <w:fldChar w:fldCharType="begin" w:fldLock="1"/>
      </w:r>
      <w:r w:rsidR="003E01D3">
        <w:rPr>
          <w:rFonts w:ascii="Arial" w:hAnsi="Arial" w:cs="Arial"/>
          <w:sz w:val="22"/>
          <w:szCs w:val="22"/>
        </w:rPr>
        <w:instrText>ADDIN CSL_CITATION {"citationItems":[{"id":"ITEM-1","itemData":{"DOI":"10.1016/j.immuni.2016.10.032","ISBN":"1097-4180 (Electronic) 1074-7613 (Linking)","ISSN":"10974180","PMID":"27851913","abstract":"Regulatory T (Treg) cells reside in lymphoid organs and barrier tissues where they control different types of inflammatory responses. Treg cells are also found in human cancers, and studies in animal models suggest that they contribute to cancer progression. However, properties of human intratumoral Treg cells and those present in corresponding normal tissue remain largely unknown. Here, we analyzed features of Treg cells in untreated human breast carcinomas, normal mammary gland, and peripheral blood. Tumor-resident Treg cells were potently suppressive and their gene-expression pattern resembled that of normal breast tissue, but not of activated peripheral blood Treg cells. Nevertheless, a number of cytokine and chemokine receptor genes, most notably CCR8, were upregulated in tumor-resident Treg cells in comparison to normal tissue-resident ones. Our studies suggest that targeting CCR8 for the depletion of tumor-resident Treg cells might represent a promising immunotherapeutic approach for the treatment of breast cancer.","author":[{"dropping-particle":"","family":"Plitas","given":"George","non-dropping-particle":"","parse-names":false,"suffix":""},{"dropping-particle":"","family":"Konopacki","given":"Catherine","non-dropping-particle":"","parse-names":false,"suffix":""},{"dropping-particle":"","family":"Wu","given":"Kenmin","non-dropping-particle":"","parse-names":false,"suffix":""},{"dropping-particle":"","family":"Bos","given":"Paula D.","non-dropping-particle":"","parse-names":false,"suffix":""},{"dropping-particle":"","family":"Morrow","given":"Monica","non-dropping-particle":"","parse-names":false,"suffix":""},{"dropping-particle":"V.","family":"Putintseva","given":"Ekaterina","non-dropping-particle":"","parse-names":false,"suffix":""},{"dropping-particle":"","family":"Chudakov","given":"Dmitriy M.","non-dropping-particle":"","parse-names":false,"suffix":""},{"dropping-particle":"","family":"Rudensky","given":"Alexander Y.","non-dropping-particle":"","parse-names":false,"suffix":""}],"container-title":"Immunity","id":"ITEM-1","issue":"5","issued":{"date-parts":[["2016"]]},"page":"1122-1134","title":"Regulatory T Cells Exhibit Distinct Features in Human Breast Cancer","type":"article-journal","volume":"45"},"uris":["http://www.mendeley.com/documents/?uuid=7c6a2f77-d9da-4cd4-88b1-0346bc1de7ef"]},{"id":"ITEM-2","itemData":{"DOI":"10.1016/j.immuni.2016.10.021","ISBN":"1097-4180 (Electronic)\\r1074-7613 (Linking)","ISSN":"10974180","PMID":"27851914","abstract":"Tumor-infiltrating regulatory T lymphocytes (Treg) can suppress effector T cells specific for tumor antigens. Deeper molecular definitions of tumor-infiltrating-lymphocytes could thus offer therapeutic opportunities. Transcriptomes of T helper 1 (Th1), Th17, and Treg cells infiltrating colorectal or non-small-cell lung cancers were compared to transcriptomes of the same subsets from normal tissues and validated at the single-cell level. We found that tumor-infiltrating Treg cells were highly suppressive, upregulated several immune-checkpoints, and expressed on the cell surfaces specific signature molecules such as interleukin-1 receptor 2 (IL1R2), programmed death (PD)-1 Ligand1, PD-1 Ligand2, and CCR8 chemokine, which were not previously described on Treg cells. Remarkably, high expression in whole-tumor samples of Treg cell signature genes, such as LAYN, MAGEH1, or CCR8, correlated with poor prognosis. Our findings provide insights into the molecular identity and functions of human tumor-infiltrating Treg cells and define potential targets for tumor immunotherapy.","author":[{"dropping-particle":"","family":"Simone","given":"Marco","non-dropping-particle":"De","parse-names":false,"suffix":""},{"dropping-particle":"","family":"Arrigoni","given":"Alberto","non-dropping-particle":"","parse-names":false,"suffix":""},{"dropping-particle":"","family":"Rossetti","given":"Grazisa","non-dropping-particle":"","parse-names":false,"suffix":""},{"dropping-particle":"","family":"Gruarin","given":"Paola","non-dropping-particle":"","parse-names":false,"suffix":""},{"dropping-particle":"","family":"Ranzani","given":"Valeria","non-dropping-particle":"","parse-names":false,"suffix":""},{"dropping-particle":"","family":"Politano","given":"Claudia","non-dropping-particle":"","parse-names":false,"suffix":""},{"dropping-particle":"","family":"Bonnal","given":"Raoul J.P.","non-dropping-particle":"","parse-names":false,"suffix":""},{"dropping-particle":"","family":"Provasi","given":"Elena","non-dropping-particle":"","parse-names":false,"suffix":""},{"dropping-particle":"","family":"Sarnicola","given":"Maria Lucia","non-dropping-particle":"","parse-names":false,"suffix":""},{"dropping-particle":"","family":"Panzeri","given":"Ilaria","non-dropping-particle":"","parse-names":false,"suffix":""},{"dropping-particle":"","family":"Moro","given":"Monica","non-dropping-particle":"","parse-names":false,"suffix":""},{"dropping-particle":"","family":"Crosti","given":"Mariacristina","non-dropping-particle":"","parse-names":false,"suffix":""},{"dropping-particle":"","family":"Mazzara","given":"Saveria","non-dropping-particle":"","parse-names":false,"suffix":""},{"dropping-particle":"","family":"Vaira","given":"Valentina","non-dropping-particle":"","parse-names":false,"suffix":""},{"dropping-particle":"","family":"Bosari","given":"Silvano","non-dropping-particle":"","parse-names":false,"suffix":""},{"dropping-particle":"","family":"Palleschi","given":"Alessandro","non-dropping-particle":"","parse-names":false,"suffix":""},{"dropping-particle":"","family":"Santambrogio","given":"Luigi","non-dropping-particle":"","parse-names":false,"suffix":""},{"dropping-particle":"","family":"Bovo","given":"Giorgio","non-dropping-particle":"","parse-names":false,"suffix":""},{"dropping-particle":"","family":"Zucchini","given":"Nicola","non-dropping-particle":"","parse-names":false,"suffix":""},{"dropping-particle":"","family":"Totis","given":"Mauro","non-dropping-particle":"","parse-names":false,"suffix":""},{"dropping-particle":"","family":"Gianotti","given":"Luca","non-dropping-particle":"","parse-names":false,"suffix":""},{"dropping-particle":"","family":"Cesana","given":"Giancarlo","non-dropping-particle":"","parse-names":false,"suffix":""},{"dropping-particle":"","family":"Perego","given":"Roberto A.","non-dropping-particle":"","parse-names":false,"suffix":""},{"dropping-particle":"","family":"Maroni","given":"Nirvana","non-dropping-particle":"","parse-names":false,"suffix":""},{"dropping-particle":"","family":"Pisani Ceretti","given":"Andrea","non-dropping-particle":"","parse-names":false,"suffix":""},{"dropping-particle":"","family":"Opocher","given":"Enrico","non-dropping-particle":"","parse-names":false,"suffix":""},{"dropping-particle":"","family":"Francesco","given":"Raffaele","non-dropping-particle":"De","parse-names":false,"suffix":""},{"dropping-particle":"","family":"Geginat","given":"Jens","non-dropping-particle":"","parse-names":false,"suffix":""},{"dropping-particle":"","family":"Stunnenberg","given":"Hendrik G.","non-dropping-particle":"","parse-names":false,"suffix":""},{"dropping-particle":"","family":"Abrignani","given":"Sergio","non-dropping-particle":"","parse-names":false,"suffix":""},{"dropping-particle":"","family":"Pagani","given":"Massimiliano","non-dropping-particle":"","parse-names":false,"suffix":""}],"container-title":"Immunity","id":"ITEM-2","issue":"5","issued":{"date-parts":[["2016"]]},"page":"1135-1147","title":"Transcriptional Landscape of Human Tissue Lymphocytes Unveils Uniqueness of Tumor-Infiltrating T Regulatory Cells","type":"article-journal","volume":"45"},"uris":["http://www.mendeley.com/documents/?uuid=e5db328f-a472-4b38-a003-df8f28942128"]}],"mendeley":{"formattedCitation":"&lt;sup&gt;45,46&lt;/sup&gt;","plainTextFormattedCitation":"45,46","previouslyFormattedCitation":"&lt;sup&gt;44,45&lt;/sup&gt;"},"properties":{"noteIndex":0},"schema":"https://github.com/citation-style-language/schema/raw/master/csl-citation.json"}</w:instrText>
      </w:r>
      <w:r>
        <w:rPr>
          <w:rFonts w:ascii="Arial" w:hAnsi="Arial" w:cs="Arial"/>
          <w:sz w:val="22"/>
          <w:szCs w:val="22"/>
        </w:rPr>
        <w:fldChar w:fldCharType="separate"/>
      </w:r>
      <w:r w:rsidR="003E01D3" w:rsidRPr="003E01D3">
        <w:rPr>
          <w:rFonts w:ascii="Arial" w:hAnsi="Arial" w:cs="Arial"/>
          <w:noProof/>
          <w:sz w:val="22"/>
          <w:szCs w:val="22"/>
          <w:vertAlign w:val="superscript"/>
        </w:rPr>
        <w:t>45,46</w:t>
      </w:r>
      <w:r>
        <w:rPr>
          <w:rFonts w:ascii="Arial" w:hAnsi="Arial" w:cs="Arial"/>
          <w:sz w:val="22"/>
          <w:szCs w:val="22"/>
        </w:rPr>
        <w:fldChar w:fldCharType="end"/>
      </w:r>
      <w:del w:id="112" w:author="Borcherding, Nicholas (CCOM Student)" w:date="2020-11-02T13:23:00Z">
        <w:r w:rsidDel="003E01D3">
          <w:rPr>
            <w:rFonts w:ascii="Arial" w:hAnsi="Arial" w:cs="Arial"/>
            <w:sz w:val="22"/>
            <w:szCs w:val="22"/>
          </w:rPr>
          <w:delText>.</w:delText>
        </w:r>
      </w:del>
      <w:r w:rsidR="00016C1A">
        <w:rPr>
          <w:rFonts w:ascii="Arial" w:hAnsi="Arial" w:cs="Arial"/>
          <w:sz w:val="22"/>
          <w:szCs w:val="22"/>
        </w:rPr>
        <w:t xml:space="preserve"> The CD4_6 cluster had increased expression of the IL-6 cytokine, </w:t>
      </w:r>
      <w:r w:rsidR="00016C1A" w:rsidRPr="00016C1A">
        <w:rPr>
          <w:rFonts w:ascii="Arial" w:hAnsi="Arial" w:cs="Arial"/>
          <w:i/>
          <w:iCs/>
          <w:sz w:val="22"/>
          <w:szCs w:val="22"/>
        </w:rPr>
        <w:t>OSM6</w:t>
      </w:r>
      <w:r w:rsidR="00016C1A">
        <w:rPr>
          <w:rFonts w:ascii="Arial" w:hAnsi="Arial" w:cs="Arial"/>
          <w:sz w:val="22"/>
          <w:szCs w:val="22"/>
        </w:rPr>
        <w:t xml:space="preserve">, and </w:t>
      </w:r>
      <w:r w:rsidR="00016C1A" w:rsidRPr="00016C1A">
        <w:rPr>
          <w:rFonts w:ascii="Arial" w:hAnsi="Arial" w:cs="Arial"/>
          <w:i/>
          <w:iCs/>
          <w:sz w:val="22"/>
          <w:szCs w:val="22"/>
        </w:rPr>
        <w:t>AREG</w:t>
      </w:r>
      <w:r w:rsidR="00016C1A">
        <w:rPr>
          <w:rFonts w:ascii="Arial" w:hAnsi="Arial" w:cs="Arial"/>
          <w:sz w:val="22"/>
          <w:szCs w:val="22"/>
        </w:rPr>
        <w:t xml:space="preserve"> and </w:t>
      </w:r>
      <w:r w:rsidR="00016C1A" w:rsidRPr="00016C1A">
        <w:rPr>
          <w:rFonts w:ascii="Arial" w:hAnsi="Arial" w:cs="Arial"/>
          <w:i/>
          <w:iCs/>
          <w:sz w:val="22"/>
          <w:szCs w:val="22"/>
        </w:rPr>
        <w:t>SOCS3</w:t>
      </w:r>
      <w:r w:rsidR="00016C1A">
        <w:rPr>
          <w:rFonts w:ascii="Arial" w:hAnsi="Arial" w:cs="Arial"/>
          <w:sz w:val="22"/>
          <w:szCs w:val="22"/>
        </w:rPr>
        <w:t xml:space="preserve">, downstream of interleukin signaling (Figure </w:t>
      </w:r>
      <w:r w:rsidR="007C7455">
        <w:rPr>
          <w:rFonts w:ascii="Arial" w:hAnsi="Arial" w:cs="Arial"/>
          <w:sz w:val="22"/>
          <w:szCs w:val="22"/>
        </w:rPr>
        <w:t>4</w:t>
      </w:r>
      <w:r w:rsidR="009E221A">
        <w:rPr>
          <w:rFonts w:ascii="Arial" w:hAnsi="Arial" w:cs="Arial"/>
          <w:sz w:val="22"/>
          <w:szCs w:val="22"/>
        </w:rPr>
        <w:t>F</w:t>
      </w:r>
      <w:r w:rsidR="00016C1A">
        <w:rPr>
          <w:rFonts w:ascii="Arial" w:hAnsi="Arial" w:cs="Arial"/>
          <w:sz w:val="22"/>
          <w:szCs w:val="22"/>
        </w:rPr>
        <w:t xml:space="preserve">). The differential expression closely matched the </w:t>
      </w:r>
      <w:r w:rsidR="000A6675">
        <w:rPr>
          <w:rFonts w:ascii="Arial" w:hAnsi="Arial" w:cs="Arial"/>
          <w:sz w:val="22"/>
          <w:szCs w:val="22"/>
        </w:rPr>
        <w:t xml:space="preserve">pathway analysis, with CD4_4 enriched for cytolytic and type I interferon signaling (Figure </w:t>
      </w:r>
      <w:r w:rsidR="007C7455">
        <w:rPr>
          <w:rFonts w:ascii="Arial" w:hAnsi="Arial" w:cs="Arial"/>
          <w:sz w:val="22"/>
          <w:szCs w:val="22"/>
        </w:rPr>
        <w:t>4</w:t>
      </w:r>
      <w:r w:rsidR="009F6FC5">
        <w:rPr>
          <w:rFonts w:ascii="Arial" w:hAnsi="Arial" w:cs="Arial"/>
          <w:sz w:val="22"/>
          <w:szCs w:val="22"/>
        </w:rPr>
        <w:t>G</w:t>
      </w:r>
      <w:r w:rsidR="000A6675">
        <w:rPr>
          <w:rFonts w:ascii="Arial" w:hAnsi="Arial" w:cs="Arial"/>
          <w:sz w:val="22"/>
          <w:szCs w:val="22"/>
        </w:rPr>
        <w:t>).</w:t>
      </w:r>
      <w:r w:rsidR="00016C1A">
        <w:rPr>
          <w:rFonts w:ascii="Arial" w:hAnsi="Arial" w:cs="Arial"/>
          <w:sz w:val="22"/>
          <w:szCs w:val="22"/>
        </w:rPr>
        <w:t xml:space="preserve"> </w:t>
      </w:r>
      <w:r>
        <w:rPr>
          <w:rFonts w:ascii="Arial" w:hAnsi="Arial" w:cs="Arial"/>
          <w:sz w:val="22"/>
          <w:szCs w:val="22"/>
        </w:rPr>
        <w:t xml:space="preserve">The CD4_5 and CD4_7 Treg cluster had preferential enrichment for metabolic pathways, with high levels of terminal differentiation in tumor-infiltrated CD4_5 (Figure </w:t>
      </w:r>
      <w:r w:rsidR="007C7455">
        <w:rPr>
          <w:rFonts w:ascii="Arial" w:hAnsi="Arial" w:cs="Arial"/>
          <w:sz w:val="22"/>
          <w:szCs w:val="22"/>
        </w:rPr>
        <w:t>4</w:t>
      </w:r>
      <w:r w:rsidR="009F6FC5">
        <w:rPr>
          <w:rFonts w:ascii="Arial" w:hAnsi="Arial" w:cs="Arial"/>
          <w:sz w:val="22"/>
          <w:szCs w:val="22"/>
        </w:rPr>
        <w:t>G</w:t>
      </w:r>
      <w:r>
        <w:rPr>
          <w:rFonts w:ascii="Arial" w:hAnsi="Arial" w:cs="Arial"/>
          <w:sz w:val="22"/>
          <w:szCs w:val="22"/>
        </w:rPr>
        <w:t xml:space="preserve">). </w:t>
      </w:r>
      <w:r w:rsidR="000A6675">
        <w:rPr>
          <w:rFonts w:ascii="Arial" w:hAnsi="Arial" w:cs="Arial"/>
          <w:sz w:val="22"/>
          <w:szCs w:val="22"/>
        </w:rPr>
        <w:t xml:space="preserve">The </w:t>
      </w:r>
      <w:proofErr w:type="spellStart"/>
      <w:r w:rsidR="000A6675" w:rsidRPr="000A6675">
        <w:rPr>
          <w:rFonts w:ascii="Arial" w:hAnsi="Arial" w:cs="Arial"/>
          <w:i/>
          <w:iCs/>
          <w:sz w:val="22"/>
          <w:szCs w:val="22"/>
        </w:rPr>
        <w:t>OSM</w:t>
      </w:r>
      <w:r w:rsidR="000A6675" w:rsidRPr="00D2149F">
        <w:rPr>
          <w:rFonts w:ascii="Arial" w:hAnsi="Arial" w:cs="Arial"/>
          <w:sz w:val="22"/>
          <w:szCs w:val="22"/>
          <w:vertAlign w:val="superscript"/>
        </w:rPr>
        <w:t>high</w:t>
      </w:r>
      <w:proofErr w:type="spellEnd"/>
      <w:r w:rsidR="000A6675">
        <w:rPr>
          <w:rFonts w:ascii="Arial" w:hAnsi="Arial" w:cs="Arial"/>
          <w:sz w:val="22"/>
          <w:szCs w:val="22"/>
        </w:rPr>
        <w:t xml:space="preserve"> CD4_6 was enriched for IL-6/JAK/STAT3 signaling and inflammatory response genes</w:t>
      </w:r>
      <w:r w:rsidR="009F6FC5">
        <w:rPr>
          <w:rFonts w:ascii="Arial" w:hAnsi="Arial" w:cs="Arial"/>
          <w:sz w:val="22"/>
          <w:szCs w:val="22"/>
        </w:rPr>
        <w:t xml:space="preserve"> (Figure 4G)</w:t>
      </w:r>
      <w:r w:rsidR="000A6675">
        <w:rPr>
          <w:rFonts w:ascii="Arial" w:hAnsi="Arial" w:cs="Arial"/>
          <w:sz w:val="22"/>
          <w:szCs w:val="22"/>
        </w:rPr>
        <w:t xml:space="preserve">. </w:t>
      </w:r>
    </w:p>
    <w:p w14:paraId="09418C44" w14:textId="39277FDD" w:rsidR="001D7F41" w:rsidRPr="0002326A" w:rsidRDefault="001D7F41" w:rsidP="00F72CA7">
      <w:pPr>
        <w:pStyle w:val="Paragraph"/>
        <w:snapToGrid w:val="0"/>
        <w:spacing w:line="480" w:lineRule="auto"/>
        <w:ind w:firstLine="0"/>
        <w:rPr>
          <w:rFonts w:ascii="Arial" w:hAnsi="Arial" w:cs="Arial"/>
          <w:sz w:val="22"/>
          <w:szCs w:val="22"/>
        </w:rPr>
      </w:pPr>
    </w:p>
    <w:p w14:paraId="3B61040C" w14:textId="1ABB7C9F" w:rsidR="0068587F" w:rsidRPr="0002326A" w:rsidRDefault="0068587F" w:rsidP="00F72CA7">
      <w:pPr>
        <w:pStyle w:val="Paragraph"/>
        <w:snapToGrid w:val="0"/>
        <w:spacing w:line="480" w:lineRule="auto"/>
        <w:ind w:firstLine="0"/>
        <w:rPr>
          <w:rFonts w:ascii="Arial" w:hAnsi="Arial" w:cs="Arial"/>
          <w:i/>
          <w:iCs/>
          <w:sz w:val="22"/>
          <w:szCs w:val="22"/>
        </w:rPr>
      </w:pPr>
      <w:r w:rsidRPr="0002326A">
        <w:rPr>
          <w:rFonts w:ascii="Arial" w:hAnsi="Arial" w:cs="Arial"/>
          <w:i/>
          <w:iCs/>
          <w:sz w:val="22"/>
          <w:szCs w:val="22"/>
        </w:rPr>
        <w:t>Prominent infiltrati</w:t>
      </w:r>
      <w:r w:rsidR="009F6FC5">
        <w:rPr>
          <w:rFonts w:ascii="Arial" w:hAnsi="Arial" w:cs="Arial"/>
          <w:i/>
          <w:iCs/>
          <w:sz w:val="22"/>
          <w:szCs w:val="22"/>
        </w:rPr>
        <w:t>ng</w:t>
      </w:r>
      <w:r w:rsidRPr="0002326A">
        <w:rPr>
          <w:rFonts w:ascii="Arial" w:hAnsi="Arial" w:cs="Arial"/>
          <w:i/>
          <w:iCs/>
          <w:sz w:val="22"/>
          <w:szCs w:val="22"/>
        </w:rPr>
        <w:t xml:space="preserve"> macrophages in ccRCC</w:t>
      </w:r>
      <w:r w:rsidR="00EC37F9" w:rsidRPr="0002326A">
        <w:rPr>
          <w:rFonts w:ascii="Arial" w:hAnsi="Arial" w:cs="Arial"/>
          <w:i/>
          <w:iCs/>
          <w:sz w:val="22"/>
          <w:szCs w:val="22"/>
        </w:rPr>
        <w:t xml:space="preserve"> ha</w:t>
      </w:r>
      <w:r w:rsidR="009F6FC5">
        <w:rPr>
          <w:rFonts w:ascii="Arial" w:hAnsi="Arial" w:cs="Arial"/>
          <w:i/>
          <w:iCs/>
          <w:sz w:val="22"/>
          <w:szCs w:val="22"/>
        </w:rPr>
        <w:t>ve</w:t>
      </w:r>
      <w:r w:rsidR="00EC37F9" w:rsidRPr="0002326A">
        <w:rPr>
          <w:rFonts w:ascii="Arial" w:hAnsi="Arial" w:cs="Arial"/>
          <w:i/>
          <w:iCs/>
          <w:sz w:val="22"/>
          <w:szCs w:val="22"/>
        </w:rPr>
        <w:t xml:space="preserve"> transcriptional divergence.</w:t>
      </w:r>
    </w:p>
    <w:p w14:paraId="0E76C4F5" w14:textId="49B1BA0C" w:rsidR="0068587F" w:rsidRPr="0002326A" w:rsidRDefault="0068587F" w:rsidP="00F72CA7">
      <w:pPr>
        <w:pStyle w:val="Paragraph"/>
        <w:snapToGrid w:val="0"/>
        <w:spacing w:line="480" w:lineRule="auto"/>
        <w:ind w:firstLine="0"/>
        <w:rPr>
          <w:rFonts w:ascii="Arial" w:hAnsi="Arial" w:cs="Arial"/>
          <w:sz w:val="22"/>
          <w:szCs w:val="22"/>
        </w:rPr>
      </w:pPr>
      <w:r w:rsidRPr="0002326A">
        <w:rPr>
          <w:rFonts w:ascii="Arial" w:hAnsi="Arial" w:cs="Arial"/>
          <w:sz w:val="22"/>
          <w:szCs w:val="22"/>
        </w:rPr>
        <w:t>With the previous observation of an overall increase in macrophages and decreased monocytes in</w:t>
      </w:r>
      <w:r w:rsidR="009F6FC5">
        <w:rPr>
          <w:rFonts w:ascii="Arial" w:hAnsi="Arial" w:cs="Arial"/>
          <w:sz w:val="22"/>
          <w:szCs w:val="22"/>
        </w:rPr>
        <w:t xml:space="preserve"> the</w:t>
      </w:r>
      <w:r w:rsidRPr="0002326A">
        <w:rPr>
          <w:rFonts w:ascii="Arial" w:hAnsi="Arial" w:cs="Arial"/>
          <w:sz w:val="22"/>
          <w:szCs w:val="22"/>
        </w:rPr>
        <w:t xml:space="preserve"> integrated UMAP (Figure 1E), we next focused on differential analyses of the myeloid populations (Figure </w:t>
      </w:r>
      <w:r w:rsidR="00BC0F7E">
        <w:rPr>
          <w:rFonts w:ascii="Arial" w:hAnsi="Arial" w:cs="Arial"/>
          <w:sz w:val="22"/>
          <w:szCs w:val="22"/>
        </w:rPr>
        <w:t>5</w:t>
      </w:r>
      <w:r w:rsidRPr="0002326A">
        <w:rPr>
          <w:rFonts w:ascii="Arial" w:hAnsi="Arial" w:cs="Arial"/>
          <w:sz w:val="22"/>
          <w:szCs w:val="22"/>
        </w:rPr>
        <w:t>A). Across monocytes, macrophages and dendritic cells, sub</w:t>
      </w:r>
      <w:r w:rsidR="0002326A">
        <w:rPr>
          <w:rFonts w:ascii="Arial" w:hAnsi="Arial" w:cs="Arial"/>
          <w:sz w:val="22"/>
          <w:szCs w:val="22"/>
        </w:rPr>
        <w:t>c</w:t>
      </w:r>
      <w:r w:rsidRPr="0002326A">
        <w:rPr>
          <w:rFonts w:ascii="Arial" w:hAnsi="Arial" w:cs="Arial"/>
          <w:sz w:val="22"/>
          <w:szCs w:val="22"/>
        </w:rPr>
        <w:t xml:space="preserve">lustering found 20 distinct clusters (Figure </w:t>
      </w:r>
      <w:r w:rsidR="00BC0F7E">
        <w:rPr>
          <w:rFonts w:ascii="Arial" w:hAnsi="Arial" w:cs="Arial"/>
          <w:sz w:val="22"/>
          <w:szCs w:val="22"/>
        </w:rPr>
        <w:t>5</w:t>
      </w:r>
      <w:r w:rsidRPr="0002326A">
        <w:rPr>
          <w:rFonts w:ascii="Arial" w:hAnsi="Arial" w:cs="Arial"/>
          <w:sz w:val="22"/>
          <w:szCs w:val="22"/>
        </w:rPr>
        <w:t xml:space="preserve">A). Tissue-specific distribution was observed, with the majority tumor-infiltrating myeloid cells in </w:t>
      </w:r>
      <w:r w:rsidR="0002326A" w:rsidRPr="0002326A">
        <w:rPr>
          <w:rFonts w:ascii="Arial" w:hAnsi="Arial" w:cs="Arial"/>
          <w:sz w:val="22"/>
          <w:szCs w:val="22"/>
        </w:rPr>
        <w:t>subcluster</w:t>
      </w:r>
      <w:r w:rsidR="0002326A">
        <w:rPr>
          <w:rFonts w:ascii="Arial" w:hAnsi="Arial" w:cs="Arial"/>
          <w:sz w:val="22"/>
          <w:szCs w:val="22"/>
        </w:rPr>
        <w:t>s</w:t>
      </w:r>
      <w:r w:rsidRPr="0002326A">
        <w:rPr>
          <w:rFonts w:ascii="Arial" w:hAnsi="Arial" w:cs="Arial"/>
          <w:sz w:val="22"/>
          <w:szCs w:val="22"/>
        </w:rPr>
        <w:t xml:space="preserve"> 0, 3, 7, 8 and 15 (Figure </w:t>
      </w:r>
      <w:r w:rsidR="00BC0F7E">
        <w:rPr>
          <w:rFonts w:ascii="Arial" w:hAnsi="Arial" w:cs="Arial"/>
          <w:sz w:val="22"/>
          <w:szCs w:val="22"/>
        </w:rPr>
        <w:t>5</w:t>
      </w:r>
      <w:r w:rsidRPr="0002326A">
        <w:rPr>
          <w:rFonts w:ascii="Arial" w:hAnsi="Arial" w:cs="Arial"/>
          <w:sz w:val="22"/>
          <w:szCs w:val="22"/>
        </w:rPr>
        <w:t xml:space="preserve">B). In contrast, </w:t>
      </w:r>
      <w:r w:rsidR="00EC37F9" w:rsidRPr="0002326A">
        <w:rPr>
          <w:rFonts w:ascii="Arial" w:hAnsi="Arial" w:cs="Arial"/>
          <w:sz w:val="22"/>
          <w:szCs w:val="22"/>
        </w:rPr>
        <w:t xml:space="preserve">both normal kidney parenchyma and peripheral blood were comprised of a majority of monocytic subclusters (Figure </w:t>
      </w:r>
      <w:r w:rsidR="00BC0F7E">
        <w:rPr>
          <w:rFonts w:ascii="Arial" w:hAnsi="Arial" w:cs="Arial"/>
          <w:sz w:val="22"/>
          <w:szCs w:val="22"/>
        </w:rPr>
        <w:t>5</w:t>
      </w:r>
      <w:r w:rsidR="00EC37F9" w:rsidRPr="0002326A">
        <w:rPr>
          <w:rFonts w:ascii="Arial" w:hAnsi="Arial" w:cs="Arial"/>
          <w:sz w:val="22"/>
          <w:szCs w:val="22"/>
        </w:rPr>
        <w:t xml:space="preserve">B). </w:t>
      </w:r>
      <w:r w:rsidR="008812EB" w:rsidRPr="0002326A">
        <w:rPr>
          <w:rFonts w:ascii="Arial" w:hAnsi="Arial" w:cs="Arial"/>
          <w:sz w:val="22"/>
          <w:szCs w:val="22"/>
        </w:rPr>
        <w:t xml:space="preserve">Populations were assigned using canonical markers and in addition to the previously </w:t>
      </w:r>
      <w:r w:rsidR="0002326A" w:rsidRPr="0002326A">
        <w:rPr>
          <w:rFonts w:ascii="Arial" w:hAnsi="Arial" w:cs="Arial"/>
          <w:sz w:val="22"/>
          <w:szCs w:val="22"/>
        </w:rPr>
        <w:t>described</w:t>
      </w:r>
      <w:r w:rsidR="008812EB" w:rsidRPr="0002326A">
        <w:rPr>
          <w:rFonts w:ascii="Arial" w:hAnsi="Arial" w:cs="Arial"/>
          <w:sz w:val="22"/>
          <w:szCs w:val="22"/>
        </w:rPr>
        <w:t xml:space="preserve"> singleR approach with macrophage subclusters (0, 3, 7, 13 and 14) identified using markers such as </w:t>
      </w:r>
      <w:r w:rsidR="008812EB" w:rsidRPr="0002326A">
        <w:rPr>
          <w:rFonts w:ascii="Arial" w:hAnsi="Arial" w:cs="Arial"/>
          <w:i/>
          <w:iCs/>
          <w:sz w:val="22"/>
          <w:szCs w:val="22"/>
        </w:rPr>
        <w:t>CD1C</w:t>
      </w:r>
      <w:r w:rsidR="008812EB" w:rsidRPr="0002326A">
        <w:rPr>
          <w:rFonts w:ascii="Arial" w:hAnsi="Arial" w:cs="Arial"/>
          <w:sz w:val="22"/>
          <w:szCs w:val="22"/>
        </w:rPr>
        <w:t xml:space="preserve">, </w:t>
      </w:r>
      <w:r w:rsidR="008812EB" w:rsidRPr="0002326A">
        <w:rPr>
          <w:rFonts w:ascii="Arial" w:hAnsi="Arial" w:cs="Arial"/>
          <w:i/>
          <w:iCs/>
          <w:sz w:val="22"/>
          <w:szCs w:val="22"/>
        </w:rPr>
        <w:t>CLEC10A</w:t>
      </w:r>
      <w:r w:rsidR="008812EB" w:rsidRPr="0002326A">
        <w:rPr>
          <w:rFonts w:ascii="Arial" w:hAnsi="Arial" w:cs="Arial"/>
          <w:sz w:val="22"/>
          <w:szCs w:val="22"/>
        </w:rPr>
        <w:t xml:space="preserve"> (CD301), </w:t>
      </w:r>
      <w:r w:rsidR="008812EB" w:rsidRPr="0002326A">
        <w:rPr>
          <w:rFonts w:ascii="Arial" w:hAnsi="Arial" w:cs="Arial"/>
          <w:i/>
          <w:iCs/>
          <w:sz w:val="22"/>
          <w:szCs w:val="22"/>
        </w:rPr>
        <w:t>FCER1A</w:t>
      </w:r>
      <w:r w:rsidR="008812EB" w:rsidRPr="0002326A">
        <w:rPr>
          <w:rFonts w:ascii="Arial" w:hAnsi="Arial" w:cs="Arial"/>
          <w:sz w:val="22"/>
          <w:szCs w:val="22"/>
        </w:rPr>
        <w:t xml:space="preserve">, and </w:t>
      </w:r>
      <w:r w:rsidR="008812EB" w:rsidRPr="0002326A">
        <w:rPr>
          <w:rFonts w:ascii="Arial" w:hAnsi="Arial" w:cs="Arial"/>
          <w:i/>
          <w:iCs/>
          <w:sz w:val="22"/>
          <w:szCs w:val="22"/>
        </w:rPr>
        <w:t xml:space="preserve">MSR1 </w:t>
      </w:r>
      <w:r w:rsidR="008812EB" w:rsidRPr="0002326A">
        <w:rPr>
          <w:rFonts w:ascii="Arial" w:hAnsi="Arial" w:cs="Arial"/>
          <w:sz w:val="22"/>
          <w:szCs w:val="22"/>
        </w:rPr>
        <w:t xml:space="preserve">(Figure </w:t>
      </w:r>
      <w:r w:rsidR="00BC0F7E">
        <w:rPr>
          <w:rFonts w:ascii="Arial" w:hAnsi="Arial" w:cs="Arial"/>
          <w:sz w:val="22"/>
          <w:szCs w:val="22"/>
        </w:rPr>
        <w:t>5</w:t>
      </w:r>
      <w:r w:rsidR="008812EB" w:rsidRPr="0002326A">
        <w:rPr>
          <w:rFonts w:ascii="Arial" w:hAnsi="Arial" w:cs="Arial"/>
          <w:sz w:val="22"/>
          <w:szCs w:val="22"/>
        </w:rPr>
        <w:t>C). In total, we observed a decreased proportion in CD14</w:t>
      </w:r>
      <w:r w:rsidR="008812EB" w:rsidRPr="0002326A">
        <w:rPr>
          <w:rFonts w:ascii="Arial" w:hAnsi="Arial" w:cs="Arial"/>
          <w:sz w:val="22"/>
          <w:szCs w:val="22"/>
          <w:vertAlign w:val="superscript"/>
        </w:rPr>
        <w:t>+</w:t>
      </w:r>
      <w:r w:rsidR="008812EB" w:rsidRPr="0002326A">
        <w:rPr>
          <w:rFonts w:ascii="Arial" w:hAnsi="Arial" w:cs="Arial"/>
          <w:sz w:val="22"/>
          <w:szCs w:val="22"/>
        </w:rPr>
        <w:t xml:space="preserve"> monocytes in tissue-infiltrating myeloid cells compared to peripheral blood and an increase in macrophages (Figure </w:t>
      </w:r>
      <w:r w:rsidR="00BC0F7E">
        <w:rPr>
          <w:rFonts w:ascii="Arial" w:hAnsi="Arial" w:cs="Arial"/>
          <w:sz w:val="22"/>
          <w:szCs w:val="22"/>
        </w:rPr>
        <w:t>5</w:t>
      </w:r>
      <w:r w:rsidR="008812EB" w:rsidRPr="0002326A">
        <w:rPr>
          <w:rFonts w:ascii="Arial" w:hAnsi="Arial" w:cs="Arial"/>
          <w:sz w:val="22"/>
          <w:szCs w:val="22"/>
        </w:rPr>
        <w:t>D). Normal renal parenchyma had a variable increase in CD14</w:t>
      </w:r>
      <w:r w:rsidR="008812EB" w:rsidRPr="0002326A">
        <w:rPr>
          <w:rFonts w:ascii="Arial" w:hAnsi="Arial" w:cs="Arial"/>
          <w:sz w:val="22"/>
          <w:szCs w:val="22"/>
          <w:vertAlign w:val="superscript"/>
        </w:rPr>
        <w:t>-</w:t>
      </w:r>
      <w:r w:rsidR="008812EB" w:rsidRPr="0002326A">
        <w:rPr>
          <w:rFonts w:ascii="Arial" w:hAnsi="Arial" w:cs="Arial"/>
          <w:sz w:val="22"/>
          <w:szCs w:val="22"/>
        </w:rPr>
        <w:t xml:space="preserve"> CD16</w:t>
      </w:r>
      <w:r w:rsidR="008812EB" w:rsidRPr="0002326A">
        <w:rPr>
          <w:rFonts w:ascii="Arial" w:hAnsi="Arial" w:cs="Arial"/>
          <w:sz w:val="22"/>
          <w:szCs w:val="22"/>
          <w:vertAlign w:val="superscript"/>
        </w:rPr>
        <w:t>-</w:t>
      </w:r>
      <w:r w:rsidR="008812EB" w:rsidRPr="0002326A">
        <w:rPr>
          <w:rFonts w:ascii="Arial" w:hAnsi="Arial" w:cs="Arial"/>
          <w:sz w:val="22"/>
          <w:szCs w:val="22"/>
        </w:rPr>
        <w:t xml:space="preserve"> monocytes, which was not significant</w:t>
      </w:r>
      <w:r w:rsidR="00D247AA">
        <w:rPr>
          <w:rFonts w:ascii="Arial" w:hAnsi="Arial" w:cs="Arial"/>
          <w:sz w:val="22"/>
          <w:szCs w:val="22"/>
        </w:rPr>
        <w:t xml:space="preserve"> (Figure 5D)</w:t>
      </w:r>
      <w:r w:rsidR="008812EB" w:rsidRPr="0002326A">
        <w:rPr>
          <w:rFonts w:ascii="Arial" w:hAnsi="Arial" w:cs="Arial"/>
          <w:sz w:val="22"/>
          <w:szCs w:val="22"/>
        </w:rPr>
        <w:t xml:space="preserve">. </w:t>
      </w:r>
      <w:r w:rsidR="00EC37F9" w:rsidRPr="0002326A">
        <w:rPr>
          <w:rFonts w:ascii="Arial" w:hAnsi="Arial" w:cs="Arial"/>
          <w:sz w:val="22"/>
          <w:szCs w:val="22"/>
        </w:rPr>
        <w:t>As previously seen, we found a small number of DC (subclusters 15, 16, and 19) with distinct expression profiles associated with conventional DC1</w:t>
      </w:r>
      <w:r w:rsidR="007353DD">
        <w:rPr>
          <w:rFonts w:ascii="Arial" w:hAnsi="Arial" w:cs="Arial"/>
          <w:sz w:val="22"/>
          <w:szCs w:val="22"/>
        </w:rPr>
        <w:t xml:space="preserve"> (cDC1)</w:t>
      </w:r>
      <w:r w:rsidR="00EC37F9" w:rsidRPr="0002326A">
        <w:rPr>
          <w:rFonts w:ascii="Arial" w:hAnsi="Arial" w:cs="Arial"/>
          <w:sz w:val="22"/>
          <w:szCs w:val="22"/>
        </w:rPr>
        <w:t xml:space="preserve">, </w:t>
      </w:r>
      <w:r w:rsidR="00EC37F9" w:rsidRPr="0002326A">
        <w:rPr>
          <w:rFonts w:ascii="Arial" w:hAnsi="Arial" w:cs="Arial"/>
          <w:sz w:val="22"/>
          <w:szCs w:val="22"/>
        </w:rPr>
        <w:lastRenderedPageBreak/>
        <w:t>plasmacytoid DC</w:t>
      </w:r>
      <w:r w:rsidR="007353DD">
        <w:rPr>
          <w:rFonts w:ascii="Arial" w:hAnsi="Arial" w:cs="Arial"/>
          <w:sz w:val="22"/>
          <w:szCs w:val="22"/>
        </w:rPr>
        <w:t xml:space="preserve"> (</w:t>
      </w:r>
      <w:proofErr w:type="spellStart"/>
      <w:r w:rsidR="007353DD">
        <w:rPr>
          <w:rFonts w:ascii="Arial" w:hAnsi="Arial" w:cs="Arial"/>
          <w:sz w:val="22"/>
          <w:szCs w:val="22"/>
        </w:rPr>
        <w:t>pDC</w:t>
      </w:r>
      <w:proofErr w:type="spellEnd"/>
      <w:r w:rsidR="007353DD">
        <w:rPr>
          <w:rFonts w:ascii="Arial" w:hAnsi="Arial" w:cs="Arial"/>
          <w:sz w:val="22"/>
          <w:szCs w:val="22"/>
        </w:rPr>
        <w:t>)</w:t>
      </w:r>
      <w:r w:rsidR="00EC37F9" w:rsidRPr="0002326A">
        <w:rPr>
          <w:rFonts w:ascii="Arial" w:hAnsi="Arial" w:cs="Arial"/>
          <w:sz w:val="22"/>
          <w:szCs w:val="22"/>
        </w:rPr>
        <w:t>, and monocyte-derived DCs</w:t>
      </w:r>
      <w:r w:rsidR="007353DD">
        <w:rPr>
          <w:rFonts w:ascii="Arial" w:hAnsi="Arial" w:cs="Arial"/>
          <w:sz w:val="22"/>
          <w:szCs w:val="22"/>
        </w:rPr>
        <w:t xml:space="preserve"> (</w:t>
      </w:r>
      <w:proofErr w:type="spellStart"/>
      <w:r w:rsidR="007353DD">
        <w:rPr>
          <w:rFonts w:ascii="Arial" w:hAnsi="Arial" w:cs="Arial"/>
          <w:sz w:val="22"/>
          <w:szCs w:val="22"/>
        </w:rPr>
        <w:t>moDC</w:t>
      </w:r>
      <w:proofErr w:type="spellEnd"/>
      <w:r w:rsidR="007353DD">
        <w:rPr>
          <w:rFonts w:ascii="Arial" w:hAnsi="Arial" w:cs="Arial"/>
          <w:sz w:val="22"/>
          <w:szCs w:val="22"/>
        </w:rPr>
        <w:t>)</w:t>
      </w:r>
      <w:r w:rsidR="00EC37F9" w:rsidRPr="0002326A">
        <w:rPr>
          <w:rFonts w:ascii="Arial" w:hAnsi="Arial" w:cs="Arial"/>
          <w:sz w:val="22"/>
          <w:szCs w:val="22"/>
        </w:rPr>
        <w:t>, respectively (</w:t>
      </w:r>
      <w:r w:rsidR="00EC37F9" w:rsidRPr="004B43AC">
        <w:rPr>
          <w:rFonts w:ascii="Arial" w:hAnsi="Arial" w:cs="Arial"/>
          <w:sz w:val="22"/>
          <w:szCs w:val="22"/>
        </w:rPr>
        <w:t xml:space="preserve">Supplemental Figure </w:t>
      </w:r>
      <w:r w:rsidR="001A73F2">
        <w:rPr>
          <w:rFonts w:ascii="Arial" w:hAnsi="Arial" w:cs="Arial"/>
          <w:sz w:val="22"/>
          <w:szCs w:val="22"/>
        </w:rPr>
        <w:t>4</w:t>
      </w:r>
      <w:r w:rsidR="00EC37F9" w:rsidRPr="0002326A">
        <w:rPr>
          <w:rFonts w:ascii="Arial" w:hAnsi="Arial" w:cs="Arial"/>
          <w:sz w:val="22"/>
          <w:szCs w:val="22"/>
        </w:rPr>
        <w:t>).</w:t>
      </w:r>
      <w:r w:rsidR="006B42C9">
        <w:rPr>
          <w:rFonts w:ascii="Arial" w:hAnsi="Arial" w:cs="Arial"/>
          <w:sz w:val="22"/>
          <w:szCs w:val="22"/>
        </w:rPr>
        <w:t xml:space="preserve"> </w:t>
      </w:r>
    </w:p>
    <w:p w14:paraId="657F3D7B" w14:textId="77777777" w:rsidR="008812EB" w:rsidRPr="0002326A" w:rsidRDefault="008812EB" w:rsidP="00F72CA7">
      <w:pPr>
        <w:pStyle w:val="Paragraph"/>
        <w:snapToGrid w:val="0"/>
        <w:spacing w:line="480" w:lineRule="auto"/>
        <w:ind w:firstLine="0"/>
        <w:rPr>
          <w:rFonts w:ascii="Arial" w:hAnsi="Arial" w:cs="Arial"/>
          <w:sz w:val="22"/>
          <w:szCs w:val="22"/>
        </w:rPr>
      </w:pPr>
    </w:p>
    <w:p w14:paraId="40DD77BF" w14:textId="0A4EE944" w:rsidR="008812EB" w:rsidRDefault="008812EB" w:rsidP="00666678">
      <w:pPr>
        <w:pStyle w:val="Paragraph"/>
        <w:snapToGrid w:val="0"/>
        <w:spacing w:line="480" w:lineRule="auto"/>
        <w:ind w:firstLine="0"/>
        <w:rPr>
          <w:rFonts w:ascii="Arial" w:hAnsi="Arial" w:cs="Arial"/>
          <w:sz w:val="22"/>
          <w:szCs w:val="22"/>
        </w:rPr>
      </w:pPr>
      <w:r w:rsidRPr="0002326A">
        <w:rPr>
          <w:rFonts w:ascii="Arial" w:hAnsi="Arial" w:cs="Arial"/>
          <w:sz w:val="22"/>
          <w:szCs w:val="22"/>
        </w:rPr>
        <w:t>Next we isolated the five macrophage subclusters, relabeling them tumor-associated macrophage 1 (TAM_1), TAM_2, TAM_3, resident macrophage (</w:t>
      </w:r>
      <w:proofErr w:type="spellStart"/>
      <w:r w:rsidRPr="0002326A">
        <w:rPr>
          <w:rFonts w:ascii="Arial" w:hAnsi="Arial" w:cs="Arial"/>
          <w:sz w:val="22"/>
          <w:szCs w:val="22"/>
        </w:rPr>
        <w:t>rM</w:t>
      </w:r>
      <w:proofErr w:type="spellEnd"/>
      <w:r w:rsidRPr="0002326A">
        <w:rPr>
          <w:rFonts w:ascii="Arial" w:hAnsi="Arial" w:cs="Arial"/>
          <w:sz w:val="22"/>
          <w:szCs w:val="22"/>
        </w:rPr>
        <w:t>) and peripheral macrophage (</w:t>
      </w:r>
      <w:proofErr w:type="spellStart"/>
      <w:r w:rsidRPr="0002326A">
        <w:rPr>
          <w:rFonts w:ascii="Arial" w:hAnsi="Arial" w:cs="Arial"/>
          <w:sz w:val="22"/>
          <w:szCs w:val="22"/>
        </w:rPr>
        <w:t>pM</w:t>
      </w:r>
      <w:proofErr w:type="spellEnd"/>
      <w:r w:rsidRPr="0002326A">
        <w:rPr>
          <w:rFonts w:ascii="Arial" w:hAnsi="Arial" w:cs="Arial"/>
          <w:sz w:val="22"/>
          <w:szCs w:val="22"/>
        </w:rPr>
        <w:t xml:space="preserve">) based on the relative percent of cells derived from the respective tissue (Figure </w:t>
      </w:r>
      <w:r w:rsidR="00D247AA">
        <w:rPr>
          <w:rFonts w:ascii="Arial" w:hAnsi="Arial" w:cs="Arial"/>
          <w:sz w:val="22"/>
          <w:szCs w:val="22"/>
        </w:rPr>
        <w:t>5</w:t>
      </w:r>
      <w:r w:rsidRPr="0002326A">
        <w:rPr>
          <w:rFonts w:ascii="Arial" w:hAnsi="Arial" w:cs="Arial"/>
          <w:sz w:val="22"/>
          <w:szCs w:val="22"/>
        </w:rPr>
        <w:t xml:space="preserve">E). </w:t>
      </w:r>
      <w:r w:rsidR="00050C57" w:rsidRPr="0002326A">
        <w:rPr>
          <w:rFonts w:ascii="Arial" w:hAnsi="Arial" w:cs="Arial"/>
          <w:sz w:val="22"/>
          <w:szCs w:val="22"/>
        </w:rPr>
        <w:t>Alt</w:t>
      </w:r>
      <w:r w:rsidR="00A84007" w:rsidRPr="0002326A">
        <w:rPr>
          <w:rFonts w:ascii="Arial" w:hAnsi="Arial" w:cs="Arial"/>
          <w:sz w:val="22"/>
          <w:szCs w:val="22"/>
        </w:rPr>
        <w:t>h</w:t>
      </w:r>
      <w:r w:rsidR="00050C57" w:rsidRPr="0002326A">
        <w:rPr>
          <w:rFonts w:ascii="Arial" w:hAnsi="Arial" w:cs="Arial"/>
          <w:sz w:val="22"/>
          <w:szCs w:val="22"/>
        </w:rPr>
        <w:t xml:space="preserve">ough similar </w:t>
      </w:r>
      <w:r w:rsidR="004C58A7">
        <w:rPr>
          <w:rFonts w:ascii="Arial" w:hAnsi="Arial" w:cs="Arial"/>
          <w:sz w:val="22"/>
          <w:szCs w:val="22"/>
        </w:rPr>
        <w:t>in distribution along the UMAP, which preserves global structure of expression</w:t>
      </w:r>
      <w:r w:rsidR="00050C57" w:rsidRPr="0002326A">
        <w:rPr>
          <w:rFonts w:ascii="Arial" w:hAnsi="Arial" w:cs="Arial"/>
          <w:sz w:val="22"/>
          <w:szCs w:val="22"/>
        </w:rPr>
        <w:t xml:space="preserve">, these five clusters had distinct expression </w:t>
      </w:r>
      <w:r w:rsidR="00050C57" w:rsidRPr="00663A94">
        <w:rPr>
          <w:rFonts w:ascii="Arial" w:hAnsi="Arial" w:cs="Arial"/>
          <w:sz w:val="22"/>
          <w:szCs w:val="22"/>
        </w:rPr>
        <w:t>patterns</w:t>
      </w:r>
      <w:r w:rsidR="00D247AA">
        <w:rPr>
          <w:rFonts w:ascii="Arial" w:hAnsi="Arial" w:cs="Arial"/>
          <w:sz w:val="22"/>
          <w:szCs w:val="22"/>
        </w:rPr>
        <w:t xml:space="preserve"> (Figure 1E, 5E)</w:t>
      </w:r>
      <w:r w:rsidR="00A84007" w:rsidRPr="00663A94">
        <w:rPr>
          <w:rFonts w:ascii="Arial" w:hAnsi="Arial" w:cs="Arial"/>
          <w:sz w:val="22"/>
          <w:szCs w:val="22"/>
        </w:rPr>
        <w:t xml:space="preserve">. For example, the </w:t>
      </w:r>
      <w:r w:rsidR="004B43AC" w:rsidRPr="00663A94">
        <w:rPr>
          <w:rFonts w:ascii="Arial" w:hAnsi="Arial" w:cs="Arial"/>
          <w:sz w:val="22"/>
          <w:szCs w:val="22"/>
        </w:rPr>
        <w:t>CD88</w:t>
      </w:r>
      <w:r w:rsidR="004B43AC" w:rsidRPr="00663A94">
        <w:rPr>
          <w:rFonts w:ascii="Arial" w:hAnsi="Arial" w:cs="Arial"/>
          <w:sz w:val="22"/>
          <w:szCs w:val="22"/>
          <w:vertAlign w:val="superscript"/>
        </w:rPr>
        <w:t>high</w:t>
      </w:r>
      <w:r w:rsidR="00A84007" w:rsidRPr="00663A94">
        <w:rPr>
          <w:rFonts w:ascii="Arial" w:hAnsi="Arial" w:cs="Arial"/>
          <w:sz w:val="22"/>
          <w:szCs w:val="22"/>
          <w:vertAlign w:val="superscript"/>
        </w:rPr>
        <w:t xml:space="preserve"> </w:t>
      </w:r>
      <w:r w:rsidR="004B43AC" w:rsidRPr="00663A94">
        <w:rPr>
          <w:rFonts w:ascii="Arial" w:hAnsi="Arial" w:cs="Arial"/>
          <w:sz w:val="22"/>
          <w:szCs w:val="22"/>
        </w:rPr>
        <w:t>(</w:t>
      </w:r>
      <w:r w:rsidR="004B43AC" w:rsidRPr="00663A94">
        <w:rPr>
          <w:rFonts w:ascii="Arial" w:hAnsi="Arial" w:cs="Arial"/>
          <w:i/>
          <w:iCs/>
          <w:sz w:val="22"/>
          <w:szCs w:val="22"/>
        </w:rPr>
        <w:t>C5AR1</w:t>
      </w:r>
      <w:r w:rsidR="004B43AC" w:rsidRPr="00663A94">
        <w:rPr>
          <w:rFonts w:ascii="Arial" w:hAnsi="Arial" w:cs="Arial"/>
          <w:sz w:val="22"/>
          <w:szCs w:val="22"/>
        </w:rPr>
        <w:t>) CD54</w:t>
      </w:r>
      <w:r w:rsidR="004B43AC" w:rsidRPr="00663A94">
        <w:rPr>
          <w:rFonts w:ascii="Arial" w:hAnsi="Arial" w:cs="Arial"/>
          <w:sz w:val="22"/>
          <w:szCs w:val="22"/>
          <w:vertAlign w:val="superscript"/>
        </w:rPr>
        <w:t>+</w:t>
      </w:r>
      <w:r w:rsidR="004B43AC" w:rsidRPr="00663A94">
        <w:rPr>
          <w:rFonts w:ascii="Arial" w:hAnsi="Arial" w:cs="Arial"/>
          <w:sz w:val="22"/>
          <w:szCs w:val="22"/>
        </w:rPr>
        <w:t xml:space="preserve"> (</w:t>
      </w:r>
      <w:r w:rsidR="004B43AC" w:rsidRPr="00663A94">
        <w:rPr>
          <w:rFonts w:ascii="Arial" w:hAnsi="Arial" w:cs="Arial"/>
          <w:i/>
          <w:iCs/>
          <w:sz w:val="22"/>
          <w:szCs w:val="22"/>
        </w:rPr>
        <w:t>ICAM1</w:t>
      </w:r>
      <w:r w:rsidR="004B43AC" w:rsidRPr="00663A94">
        <w:rPr>
          <w:rFonts w:ascii="Arial" w:hAnsi="Arial" w:cs="Arial"/>
          <w:sz w:val="22"/>
          <w:szCs w:val="22"/>
        </w:rPr>
        <w:t>)</w:t>
      </w:r>
      <w:r w:rsidR="00A84007" w:rsidRPr="00663A94">
        <w:rPr>
          <w:rFonts w:ascii="Arial" w:hAnsi="Arial" w:cs="Arial"/>
          <w:sz w:val="22"/>
          <w:szCs w:val="22"/>
        </w:rPr>
        <w:t xml:space="preserve"> TAM_1 expressed increased levels of chemokines and cytokines, like </w:t>
      </w:r>
      <w:r w:rsidR="00A84007" w:rsidRPr="00663A94">
        <w:rPr>
          <w:rFonts w:ascii="Arial" w:hAnsi="Arial" w:cs="Arial"/>
          <w:i/>
          <w:iCs/>
          <w:sz w:val="22"/>
          <w:szCs w:val="22"/>
        </w:rPr>
        <w:t>CCL3</w:t>
      </w:r>
      <w:r w:rsidR="00A84007" w:rsidRPr="00663A94">
        <w:rPr>
          <w:rFonts w:ascii="Arial" w:hAnsi="Arial" w:cs="Arial"/>
          <w:sz w:val="22"/>
          <w:szCs w:val="22"/>
        </w:rPr>
        <w:t xml:space="preserve">, </w:t>
      </w:r>
      <w:r w:rsidR="00A84007" w:rsidRPr="00663A94">
        <w:rPr>
          <w:rFonts w:ascii="Arial" w:hAnsi="Arial" w:cs="Arial"/>
          <w:i/>
          <w:iCs/>
          <w:sz w:val="22"/>
          <w:szCs w:val="22"/>
        </w:rPr>
        <w:t>CCL4</w:t>
      </w:r>
      <w:r w:rsidR="00A84007" w:rsidRPr="00663A94">
        <w:rPr>
          <w:rFonts w:ascii="Arial" w:hAnsi="Arial" w:cs="Arial"/>
          <w:sz w:val="22"/>
          <w:szCs w:val="22"/>
        </w:rPr>
        <w:t xml:space="preserve">, </w:t>
      </w:r>
      <w:r w:rsidR="00A84007" w:rsidRPr="00663A94">
        <w:rPr>
          <w:rFonts w:ascii="Arial" w:hAnsi="Arial" w:cs="Arial"/>
          <w:i/>
          <w:iCs/>
          <w:sz w:val="22"/>
          <w:szCs w:val="22"/>
        </w:rPr>
        <w:t>CXCL2</w:t>
      </w:r>
      <w:r w:rsidR="00A84007" w:rsidRPr="00663A94">
        <w:rPr>
          <w:rFonts w:ascii="Arial" w:hAnsi="Arial" w:cs="Arial"/>
          <w:sz w:val="22"/>
          <w:szCs w:val="22"/>
        </w:rPr>
        <w:t xml:space="preserve">, and </w:t>
      </w:r>
      <w:r w:rsidR="00A84007" w:rsidRPr="00663A94">
        <w:rPr>
          <w:rFonts w:ascii="Arial" w:hAnsi="Arial" w:cs="Arial"/>
          <w:i/>
          <w:iCs/>
          <w:sz w:val="22"/>
          <w:szCs w:val="22"/>
        </w:rPr>
        <w:t>IL10</w:t>
      </w:r>
      <w:r w:rsidR="00A84007" w:rsidRPr="00663A94">
        <w:rPr>
          <w:rFonts w:ascii="Arial" w:hAnsi="Arial" w:cs="Arial"/>
          <w:sz w:val="22"/>
          <w:szCs w:val="22"/>
        </w:rPr>
        <w:t xml:space="preserve">; </w:t>
      </w:r>
      <w:r w:rsidR="00E30496" w:rsidRPr="00663A94">
        <w:rPr>
          <w:rFonts w:ascii="Arial" w:hAnsi="Arial" w:cs="Arial"/>
          <w:sz w:val="22"/>
          <w:szCs w:val="22"/>
        </w:rPr>
        <w:t>CD64</w:t>
      </w:r>
      <w:r w:rsidR="00E30496" w:rsidRPr="00663A94">
        <w:rPr>
          <w:rFonts w:ascii="Arial" w:hAnsi="Arial" w:cs="Arial"/>
          <w:sz w:val="22"/>
          <w:szCs w:val="22"/>
          <w:vertAlign w:val="superscript"/>
        </w:rPr>
        <w:t>high</w:t>
      </w:r>
      <w:r w:rsidR="00E30496" w:rsidRPr="00663A94">
        <w:rPr>
          <w:rFonts w:ascii="Arial" w:hAnsi="Arial" w:cs="Arial"/>
          <w:sz w:val="22"/>
          <w:szCs w:val="22"/>
        </w:rPr>
        <w:t xml:space="preserve"> (</w:t>
      </w:r>
      <w:r w:rsidR="00E30496" w:rsidRPr="00663A94">
        <w:rPr>
          <w:rFonts w:ascii="Arial" w:hAnsi="Arial" w:cs="Arial"/>
          <w:i/>
          <w:iCs/>
          <w:sz w:val="22"/>
          <w:szCs w:val="22"/>
        </w:rPr>
        <w:t>FCGR1A</w:t>
      </w:r>
      <w:r w:rsidR="00E30496" w:rsidRPr="00663A94">
        <w:rPr>
          <w:rFonts w:ascii="Arial" w:hAnsi="Arial" w:cs="Arial"/>
          <w:sz w:val="22"/>
          <w:szCs w:val="22"/>
        </w:rPr>
        <w:t>)</w:t>
      </w:r>
      <w:r w:rsidR="00A84007" w:rsidRPr="00663A94">
        <w:rPr>
          <w:rFonts w:ascii="Arial" w:hAnsi="Arial" w:cs="Arial"/>
          <w:sz w:val="22"/>
          <w:szCs w:val="22"/>
        </w:rPr>
        <w:t xml:space="preserve"> </w:t>
      </w:r>
      <w:r w:rsidR="00E30496" w:rsidRPr="00663A94">
        <w:rPr>
          <w:rFonts w:ascii="Arial" w:hAnsi="Arial" w:cs="Arial"/>
          <w:sz w:val="22"/>
          <w:szCs w:val="22"/>
        </w:rPr>
        <w:t>CD16</w:t>
      </w:r>
      <w:r w:rsidR="00E30496" w:rsidRPr="00663A94">
        <w:rPr>
          <w:rFonts w:ascii="Arial" w:hAnsi="Arial" w:cs="Arial"/>
          <w:sz w:val="22"/>
          <w:szCs w:val="22"/>
          <w:vertAlign w:val="superscript"/>
        </w:rPr>
        <w:t>high</w:t>
      </w:r>
      <w:r w:rsidR="00E30496" w:rsidRPr="00663A94">
        <w:rPr>
          <w:rFonts w:ascii="Arial" w:hAnsi="Arial" w:cs="Arial"/>
          <w:sz w:val="22"/>
          <w:szCs w:val="22"/>
        </w:rPr>
        <w:t xml:space="preserve"> (</w:t>
      </w:r>
      <w:r w:rsidR="00E30496" w:rsidRPr="00663A94">
        <w:rPr>
          <w:rFonts w:ascii="Arial" w:hAnsi="Arial" w:cs="Arial"/>
          <w:i/>
          <w:iCs/>
          <w:sz w:val="22"/>
          <w:szCs w:val="22"/>
        </w:rPr>
        <w:t>FCGR3A</w:t>
      </w:r>
      <w:r w:rsidR="00E30496" w:rsidRPr="00663A94">
        <w:rPr>
          <w:rFonts w:ascii="Arial" w:hAnsi="Arial" w:cs="Arial"/>
          <w:sz w:val="22"/>
          <w:szCs w:val="22"/>
        </w:rPr>
        <w:t>)</w:t>
      </w:r>
      <w:r w:rsidR="00A84007" w:rsidRPr="00663A94">
        <w:rPr>
          <w:rFonts w:ascii="Arial" w:hAnsi="Arial" w:cs="Arial"/>
          <w:sz w:val="22"/>
          <w:szCs w:val="22"/>
        </w:rPr>
        <w:t xml:space="preserve"> TAM_2 subcluster expressed the apolipop</w:t>
      </w:r>
      <w:r w:rsidR="0002326A" w:rsidRPr="00663A94">
        <w:rPr>
          <w:rFonts w:ascii="Arial" w:hAnsi="Arial" w:cs="Arial"/>
          <w:sz w:val="22"/>
          <w:szCs w:val="22"/>
        </w:rPr>
        <w:t xml:space="preserve">rotein </w:t>
      </w:r>
      <w:r w:rsidR="00A84007" w:rsidRPr="00663A94">
        <w:rPr>
          <w:rFonts w:ascii="Arial" w:hAnsi="Arial" w:cs="Arial"/>
          <w:sz w:val="22"/>
          <w:szCs w:val="22"/>
        </w:rPr>
        <w:t xml:space="preserve">gene </w:t>
      </w:r>
      <w:r w:rsidR="00A84007" w:rsidRPr="00663A94">
        <w:rPr>
          <w:rFonts w:ascii="Arial" w:hAnsi="Arial" w:cs="Arial"/>
          <w:i/>
          <w:iCs/>
          <w:sz w:val="22"/>
          <w:szCs w:val="22"/>
        </w:rPr>
        <w:t>APOE</w:t>
      </w:r>
      <w:r w:rsidR="00A84007" w:rsidRPr="00663A94">
        <w:rPr>
          <w:rFonts w:ascii="Arial" w:hAnsi="Arial" w:cs="Arial"/>
          <w:sz w:val="22"/>
          <w:szCs w:val="22"/>
        </w:rPr>
        <w:t>, lysosomal lipase (</w:t>
      </w:r>
      <w:r w:rsidR="00A84007" w:rsidRPr="00663A94">
        <w:rPr>
          <w:rFonts w:ascii="Arial" w:hAnsi="Arial" w:cs="Arial"/>
          <w:i/>
          <w:iCs/>
          <w:sz w:val="22"/>
          <w:szCs w:val="22"/>
        </w:rPr>
        <w:t>LIPA</w:t>
      </w:r>
      <w:r w:rsidR="00A84007" w:rsidRPr="00663A94">
        <w:rPr>
          <w:rFonts w:ascii="Arial" w:hAnsi="Arial" w:cs="Arial"/>
          <w:sz w:val="22"/>
          <w:szCs w:val="22"/>
        </w:rPr>
        <w:t>), and ferroportin (</w:t>
      </w:r>
      <w:r w:rsidR="00A84007" w:rsidRPr="00663A94">
        <w:rPr>
          <w:rFonts w:ascii="Arial" w:hAnsi="Arial" w:cs="Arial"/>
          <w:i/>
          <w:iCs/>
          <w:sz w:val="22"/>
          <w:szCs w:val="22"/>
        </w:rPr>
        <w:t>SLC40A1</w:t>
      </w:r>
      <w:r w:rsidR="00A84007" w:rsidRPr="00663A94">
        <w:rPr>
          <w:rFonts w:ascii="Arial" w:hAnsi="Arial" w:cs="Arial"/>
          <w:sz w:val="22"/>
          <w:szCs w:val="22"/>
        </w:rPr>
        <w:t xml:space="preserve">); and </w:t>
      </w:r>
      <w:r w:rsidR="00E30496" w:rsidRPr="00663A94">
        <w:rPr>
          <w:rFonts w:ascii="Arial" w:hAnsi="Arial" w:cs="Arial"/>
          <w:i/>
          <w:iCs/>
          <w:sz w:val="22"/>
          <w:szCs w:val="22"/>
        </w:rPr>
        <w:t>CD1C</w:t>
      </w:r>
      <w:r w:rsidR="00E30496" w:rsidRPr="00663A94">
        <w:rPr>
          <w:rFonts w:ascii="Arial" w:hAnsi="Arial" w:cs="Arial"/>
          <w:sz w:val="22"/>
          <w:szCs w:val="22"/>
          <w:vertAlign w:val="superscript"/>
        </w:rPr>
        <w:t>high</w:t>
      </w:r>
      <w:r w:rsidR="00E30496" w:rsidRPr="00663A94">
        <w:rPr>
          <w:rFonts w:ascii="Arial" w:hAnsi="Arial" w:cs="Arial"/>
          <w:sz w:val="22"/>
          <w:szCs w:val="22"/>
        </w:rPr>
        <w:t xml:space="preserve"> </w:t>
      </w:r>
      <w:r w:rsidR="00E30496" w:rsidRPr="00663A94">
        <w:rPr>
          <w:rFonts w:ascii="Arial" w:hAnsi="Arial" w:cs="Arial"/>
          <w:i/>
          <w:iCs/>
          <w:sz w:val="22"/>
          <w:szCs w:val="22"/>
        </w:rPr>
        <w:t>CD86</w:t>
      </w:r>
      <w:r w:rsidR="00E30496" w:rsidRPr="00663A94">
        <w:rPr>
          <w:rFonts w:ascii="Arial" w:hAnsi="Arial" w:cs="Arial"/>
          <w:sz w:val="22"/>
          <w:szCs w:val="22"/>
        </w:rPr>
        <w:t xml:space="preserve">+ </w:t>
      </w:r>
      <w:r w:rsidR="00A84007" w:rsidRPr="00663A94">
        <w:rPr>
          <w:rFonts w:ascii="Arial" w:hAnsi="Arial" w:cs="Arial"/>
          <w:sz w:val="22"/>
          <w:szCs w:val="22"/>
        </w:rPr>
        <w:t xml:space="preserve">TAM_3 had high levels of </w:t>
      </w:r>
      <w:r w:rsidR="00A84007" w:rsidRPr="00663A94">
        <w:rPr>
          <w:rFonts w:ascii="Arial" w:hAnsi="Arial" w:cs="Arial"/>
          <w:i/>
          <w:iCs/>
          <w:sz w:val="22"/>
          <w:szCs w:val="22"/>
        </w:rPr>
        <w:t>IL1R2</w:t>
      </w:r>
      <w:r w:rsidR="00A84007" w:rsidRPr="00663A94">
        <w:rPr>
          <w:rFonts w:ascii="Arial" w:hAnsi="Arial" w:cs="Arial"/>
          <w:sz w:val="22"/>
          <w:szCs w:val="22"/>
        </w:rPr>
        <w:t xml:space="preserve"> and Langerhin (</w:t>
      </w:r>
      <w:r w:rsidR="00A84007" w:rsidRPr="00663A94">
        <w:rPr>
          <w:rFonts w:ascii="Arial" w:hAnsi="Arial" w:cs="Arial"/>
          <w:i/>
          <w:iCs/>
          <w:sz w:val="22"/>
          <w:szCs w:val="22"/>
        </w:rPr>
        <w:t>CD207</w:t>
      </w:r>
      <w:r w:rsidR="00A84007" w:rsidRPr="00663A94">
        <w:rPr>
          <w:rFonts w:ascii="Arial" w:hAnsi="Arial" w:cs="Arial"/>
          <w:sz w:val="22"/>
          <w:szCs w:val="22"/>
        </w:rPr>
        <w:t xml:space="preserve">), a marker of the skin-resident </w:t>
      </w:r>
      <w:proofErr w:type="spellStart"/>
      <w:r w:rsidR="00A84007" w:rsidRPr="00663A94">
        <w:rPr>
          <w:rFonts w:ascii="Arial" w:hAnsi="Arial" w:cs="Arial"/>
          <w:sz w:val="22"/>
          <w:szCs w:val="22"/>
        </w:rPr>
        <w:t>Langerhan</w:t>
      </w:r>
      <w:proofErr w:type="spellEnd"/>
      <w:r w:rsidR="00A84007" w:rsidRPr="00663A94">
        <w:rPr>
          <w:rFonts w:ascii="Arial" w:hAnsi="Arial" w:cs="Arial"/>
          <w:sz w:val="22"/>
          <w:szCs w:val="22"/>
        </w:rPr>
        <w:t xml:space="preserve"> cells (Figure </w:t>
      </w:r>
      <w:r w:rsidR="00BC0F7E" w:rsidRPr="00663A94">
        <w:rPr>
          <w:rFonts w:ascii="Arial" w:hAnsi="Arial" w:cs="Arial"/>
          <w:sz w:val="22"/>
          <w:szCs w:val="22"/>
        </w:rPr>
        <w:t>5</w:t>
      </w:r>
      <w:r w:rsidR="00A84007" w:rsidRPr="00663A94">
        <w:rPr>
          <w:rFonts w:ascii="Arial" w:hAnsi="Arial" w:cs="Arial"/>
          <w:sz w:val="22"/>
          <w:szCs w:val="22"/>
        </w:rPr>
        <w:t xml:space="preserve">F). </w:t>
      </w:r>
      <w:r w:rsidR="0020613A" w:rsidRPr="00663A94">
        <w:rPr>
          <w:rFonts w:ascii="Arial" w:hAnsi="Arial" w:cs="Arial"/>
          <w:sz w:val="22"/>
          <w:szCs w:val="22"/>
        </w:rPr>
        <w:t xml:space="preserve">The </w:t>
      </w:r>
      <w:proofErr w:type="spellStart"/>
      <w:r w:rsidR="0020613A" w:rsidRPr="00663A94">
        <w:rPr>
          <w:rFonts w:ascii="Arial" w:hAnsi="Arial" w:cs="Arial"/>
          <w:sz w:val="22"/>
          <w:szCs w:val="22"/>
        </w:rPr>
        <w:t>pM</w:t>
      </w:r>
      <w:proofErr w:type="spellEnd"/>
      <w:r w:rsidR="0020613A" w:rsidRPr="00663A94">
        <w:rPr>
          <w:rFonts w:ascii="Arial" w:hAnsi="Arial" w:cs="Arial"/>
          <w:sz w:val="22"/>
          <w:szCs w:val="22"/>
        </w:rPr>
        <w:t xml:space="preserve"> sub</w:t>
      </w:r>
      <w:r w:rsidR="00666678" w:rsidRPr="00663A94">
        <w:rPr>
          <w:rFonts w:ascii="Arial" w:hAnsi="Arial" w:cs="Arial"/>
          <w:sz w:val="22"/>
          <w:szCs w:val="22"/>
        </w:rPr>
        <w:t>c</w:t>
      </w:r>
      <w:r w:rsidR="0020613A" w:rsidRPr="00663A94">
        <w:rPr>
          <w:rFonts w:ascii="Arial" w:hAnsi="Arial" w:cs="Arial"/>
          <w:sz w:val="22"/>
          <w:szCs w:val="22"/>
        </w:rPr>
        <w:t>luster had the highest level of the</w:t>
      </w:r>
      <w:r w:rsidR="0020613A" w:rsidRPr="0002326A">
        <w:rPr>
          <w:rFonts w:ascii="Arial" w:hAnsi="Arial" w:cs="Arial"/>
          <w:sz w:val="22"/>
          <w:szCs w:val="22"/>
        </w:rPr>
        <w:t xml:space="preserve"> cell adhesion molecules </w:t>
      </w:r>
      <w:r w:rsidR="0020613A" w:rsidRPr="0002326A">
        <w:rPr>
          <w:rFonts w:ascii="Arial" w:hAnsi="Arial" w:cs="Arial"/>
          <w:i/>
          <w:iCs/>
          <w:sz w:val="22"/>
          <w:szCs w:val="22"/>
        </w:rPr>
        <w:t>CLEC10A</w:t>
      </w:r>
      <w:r w:rsidR="0020613A" w:rsidRPr="0002326A">
        <w:rPr>
          <w:rFonts w:ascii="Arial" w:hAnsi="Arial" w:cs="Arial"/>
          <w:sz w:val="22"/>
          <w:szCs w:val="22"/>
        </w:rPr>
        <w:t xml:space="preserve">, </w:t>
      </w:r>
      <w:r w:rsidR="0020613A" w:rsidRPr="0002326A">
        <w:rPr>
          <w:rFonts w:ascii="Arial" w:hAnsi="Arial" w:cs="Arial"/>
          <w:i/>
          <w:iCs/>
          <w:sz w:val="22"/>
          <w:szCs w:val="22"/>
        </w:rPr>
        <w:t>SELL</w:t>
      </w:r>
      <w:r w:rsidR="0020613A" w:rsidRPr="0002326A">
        <w:rPr>
          <w:rFonts w:ascii="Arial" w:hAnsi="Arial" w:cs="Arial"/>
          <w:sz w:val="22"/>
          <w:szCs w:val="22"/>
        </w:rPr>
        <w:t xml:space="preserve"> (CD62L), and </w:t>
      </w:r>
      <w:r w:rsidR="0020613A" w:rsidRPr="0002326A">
        <w:rPr>
          <w:rFonts w:ascii="Arial" w:hAnsi="Arial" w:cs="Arial"/>
          <w:i/>
          <w:iCs/>
          <w:sz w:val="22"/>
          <w:szCs w:val="22"/>
        </w:rPr>
        <w:t>ITGB7</w:t>
      </w:r>
      <w:r w:rsidR="0020613A" w:rsidRPr="0002326A">
        <w:rPr>
          <w:rFonts w:ascii="Arial" w:hAnsi="Arial" w:cs="Arial"/>
          <w:sz w:val="22"/>
          <w:szCs w:val="22"/>
        </w:rPr>
        <w:t xml:space="preserve">, which can dimerize with </w:t>
      </w:r>
      <w:r w:rsidR="0020613A" w:rsidRPr="0002326A">
        <w:rPr>
          <w:rFonts w:ascii="Arial" w:hAnsi="Arial" w:cs="Arial"/>
          <w:i/>
          <w:iCs/>
          <w:sz w:val="22"/>
          <w:szCs w:val="22"/>
        </w:rPr>
        <w:t>ITGA4</w:t>
      </w:r>
      <w:r w:rsidR="0020613A" w:rsidRPr="0002326A">
        <w:rPr>
          <w:rFonts w:ascii="Arial" w:hAnsi="Arial" w:cs="Arial"/>
          <w:sz w:val="22"/>
          <w:szCs w:val="22"/>
        </w:rPr>
        <w:t xml:space="preserve"> (CD49d) or </w:t>
      </w:r>
      <w:r w:rsidR="0020613A" w:rsidRPr="0002326A">
        <w:rPr>
          <w:rFonts w:ascii="Arial" w:hAnsi="Arial" w:cs="Arial"/>
          <w:i/>
          <w:iCs/>
          <w:sz w:val="22"/>
          <w:szCs w:val="22"/>
        </w:rPr>
        <w:t>ITGAE</w:t>
      </w:r>
      <w:r w:rsidR="0020613A" w:rsidRPr="0002326A">
        <w:rPr>
          <w:rFonts w:ascii="Arial" w:hAnsi="Arial" w:cs="Arial"/>
          <w:sz w:val="22"/>
          <w:szCs w:val="22"/>
        </w:rPr>
        <w:t xml:space="preserve"> (CD103).</w:t>
      </w:r>
      <w:r w:rsidR="006C2FF3" w:rsidRPr="0002326A">
        <w:rPr>
          <w:rFonts w:ascii="Arial" w:hAnsi="Arial" w:cs="Arial"/>
          <w:sz w:val="22"/>
          <w:szCs w:val="22"/>
        </w:rPr>
        <w:t xml:space="preserve"> Like the CD8</w:t>
      </w:r>
      <w:r w:rsidR="006C2FF3" w:rsidRPr="0002326A">
        <w:rPr>
          <w:rFonts w:ascii="Arial" w:hAnsi="Arial" w:cs="Arial"/>
          <w:sz w:val="22"/>
          <w:szCs w:val="22"/>
          <w:vertAlign w:val="superscript"/>
        </w:rPr>
        <w:t>+</w:t>
      </w:r>
      <w:r w:rsidR="006C2FF3" w:rsidRPr="0002326A">
        <w:rPr>
          <w:rFonts w:ascii="Arial" w:hAnsi="Arial" w:cs="Arial"/>
          <w:sz w:val="22"/>
          <w:szCs w:val="22"/>
        </w:rPr>
        <w:t xml:space="preserve"> T cells, we built cell trajectories based on varied genes </w:t>
      </w:r>
      <w:r w:rsidR="004C58A7">
        <w:rPr>
          <w:rFonts w:ascii="Arial" w:hAnsi="Arial" w:cs="Arial"/>
          <w:sz w:val="22"/>
          <w:szCs w:val="22"/>
        </w:rPr>
        <w:t>and found</w:t>
      </w:r>
      <w:r w:rsidR="006C2FF3" w:rsidRPr="0002326A">
        <w:rPr>
          <w:rFonts w:ascii="Arial" w:hAnsi="Arial" w:cs="Arial"/>
          <w:sz w:val="22"/>
          <w:szCs w:val="22"/>
        </w:rPr>
        <w:t xml:space="preserve"> two distinct curves converging into TAM_3 and </w:t>
      </w:r>
      <w:proofErr w:type="spellStart"/>
      <w:r w:rsidR="006C2FF3" w:rsidRPr="0002326A">
        <w:rPr>
          <w:rFonts w:ascii="Arial" w:hAnsi="Arial" w:cs="Arial"/>
          <w:sz w:val="22"/>
          <w:szCs w:val="22"/>
        </w:rPr>
        <w:t>pM</w:t>
      </w:r>
      <w:proofErr w:type="spellEnd"/>
      <w:r w:rsidR="006C2FF3" w:rsidRPr="0002326A">
        <w:rPr>
          <w:rFonts w:ascii="Arial" w:hAnsi="Arial" w:cs="Arial"/>
          <w:sz w:val="22"/>
          <w:szCs w:val="22"/>
        </w:rPr>
        <w:t xml:space="preserve"> (Figure </w:t>
      </w:r>
      <w:r w:rsidR="00BC0F7E">
        <w:rPr>
          <w:rFonts w:ascii="Arial" w:hAnsi="Arial" w:cs="Arial"/>
          <w:sz w:val="22"/>
          <w:szCs w:val="22"/>
        </w:rPr>
        <w:t>5</w:t>
      </w:r>
      <w:r w:rsidR="006C2FF3" w:rsidRPr="0002326A">
        <w:rPr>
          <w:rFonts w:ascii="Arial" w:hAnsi="Arial" w:cs="Arial"/>
          <w:sz w:val="22"/>
          <w:szCs w:val="22"/>
        </w:rPr>
        <w:t xml:space="preserve">G). In order to </w:t>
      </w:r>
      <w:r w:rsidR="00666678" w:rsidRPr="0002326A">
        <w:rPr>
          <w:rFonts w:ascii="Arial" w:hAnsi="Arial" w:cs="Arial"/>
          <w:sz w:val="22"/>
          <w:szCs w:val="22"/>
        </w:rPr>
        <w:t>assess potential</w:t>
      </w:r>
      <w:r w:rsidR="006C2FF3" w:rsidRPr="0002326A">
        <w:rPr>
          <w:rFonts w:ascii="Arial" w:hAnsi="Arial" w:cs="Arial"/>
          <w:sz w:val="22"/>
          <w:szCs w:val="22"/>
        </w:rPr>
        <w:t xml:space="preserve"> functional difference</w:t>
      </w:r>
      <w:r w:rsidR="00666678" w:rsidRPr="0002326A">
        <w:rPr>
          <w:rFonts w:ascii="Arial" w:hAnsi="Arial" w:cs="Arial"/>
          <w:sz w:val="22"/>
          <w:szCs w:val="22"/>
        </w:rPr>
        <w:t xml:space="preserve">s for the macrophages, </w:t>
      </w:r>
      <w:r w:rsidR="006C2FF3" w:rsidRPr="0002326A">
        <w:rPr>
          <w:rFonts w:ascii="Arial" w:hAnsi="Arial" w:cs="Arial"/>
          <w:sz w:val="22"/>
          <w:szCs w:val="22"/>
        </w:rPr>
        <w:t xml:space="preserve">we performed gene set enrichment analysis (Figure </w:t>
      </w:r>
      <w:r w:rsidR="00BC0F7E">
        <w:rPr>
          <w:rFonts w:ascii="Arial" w:hAnsi="Arial" w:cs="Arial"/>
          <w:sz w:val="22"/>
          <w:szCs w:val="22"/>
        </w:rPr>
        <w:t>5</w:t>
      </w:r>
      <w:r w:rsidR="006C2FF3" w:rsidRPr="0002326A">
        <w:rPr>
          <w:rFonts w:ascii="Arial" w:hAnsi="Arial" w:cs="Arial"/>
          <w:sz w:val="22"/>
          <w:szCs w:val="22"/>
        </w:rPr>
        <w:t>H</w:t>
      </w:r>
      <w:r w:rsidR="00666678" w:rsidRPr="0002326A">
        <w:rPr>
          <w:rFonts w:ascii="Arial" w:hAnsi="Arial" w:cs="Arial"/>
          <w:sz w:val="22"/>
          <w:szCs w:val="22"/>
        </w:rPr>
        <w:t>). As previously observed in single-cell data</w:t>
      </w:r>
      <w:ins w:id="113" w:author="Borcherding, Nicholas (CCOM Student)" w:date="2020-11-02T13:24:00Z">
        <w:r w:rsidR="003E01D3">
          <w:rPr>
            <w:rFonts w:ascii="Arial" w:hAnsi="Arial" w:cs="Arial"/>
            <w:sz w:val="22"/>
            <w:szCs w:val="22"/>
          </w:rPr>
          <w:t>,</w:t>
        </w:r>
      </w:ins>
      <w:del w:id="114" w:author="Borcherding, Nicholas (CCOM Student)" w:date="2020-11-02T13:24:00Z">
        <w:r w:rsidR="00D710B8" w:rsidDel="003E01D3">
          <w:rPr>
            <w:rFonts w:ascii="Arial" w:hAnsi="Arial" w:cs="Arial"/>
            <w:sz w:val="22"/>
            <w:szCs w:val="22"/>
          </w:rPr>
          <w:delText xml:space="preserve"> </w:delText>
        </w:r>
      </w:del>
      <w:r w:rsidR="00D710B8">
        <w:rPr>
          <w:rFonts w:ascii="Arial" w:hAnsi="Arial" w:cs="Arial"/>
          <w:sz w:val="22"/>
          <w:szCs w:val="22"/>
        </w:rPr>
        <w:fldChar w:fldCharType="begin" w:fldLock="1"/>
      </w:r>
      <w:r w:rsidR="003E01D3">
        <w:rPr>
          <w:rFonts w:ascii="Arial" w:hAnsi="Arial" w:cs="Arial"/>
          <w:sz w:val="22"/>
          <w:szCs w:val="22"/>
        </w:rPr>
        <w:instrText>ADDIN CSL_CITATION {"citationItems":[{"id":"ITEM-1","itemData":{"DOI":"10.1016/j.cell.2018.05.060","ISSN":"10974172","PMID":"29961579","abstract":"Knowledge of immune cell phenotypes in the tumor microenvironment is essential for understanding mechanisms of cancer progression and immunotherapy response. We profiled 45,000 immune cells from eight breast carcinomas, as well as matched normal breast tissue, blood, and lymph nodes, using single-cell RNA-seq. We developed a preprocessing pipeline, SEQC, and a Bayesian clustering and normalization method, Biscuit, to address computational challenges inherent to single-cell data. Despite significant similarity between normal and tumor tissue-resident immune cells, we observed continuous phenotypic expansions specific to the tumor microenvironment. Analysis of paired single-cell RNA and T cell receptor (TCR) sequencing data from 27,000 additional T cells revealed the combinatorial impact of TCR utilization on phenotypic diversity. Our results support a model of continuous activation in T cells and do not comport with the macrophage polarization model in cancer. Our results have important implications for characterizing tumor-infiltrating immune cells. Single-cell analysis of the breast tumor immune microenvironment, coupled with computational analysis, yields an immune map of breast cancer that points to continuous T cell activation and differentiation states.","author":[{"dropping-particle":"","family":"Azizi","given":"Elham","non-dropping-particle":"","parse-names":false,"suffix":""},{"dropping-particle":"","family":"Carr","given":"Ambrose J.","non-dropping-particle":"","parse-names":false,"suffix":""},{"dropping-particle":"","family":"Plitas","given":"George","non-dropping-particle":"","parse-names":false,"suffix":""},{"dropping-particle":"","family":"Cornish","given":"Andrew E.","non-dropping-particle":"","parse-names":false,"suffix":""},{"dropping-particle":"","family":"Konopacki","given":"Catherine","non-dropping-particle":"","parse-names":false,"suffix":""},{"dropping-particle":"","family":"Prabhakaran","given":"Sandhya","non-dropping-particle":"","parse-names":false,"suffix":""},{"dropping-particle":"","family":"Nainys","given":"Juozas","non-dropping-particle":"","parse-names":false,"suffix":""},{"dropping-particle":"","family":"Wu","given":"Kenmin","non-dropping-particle":"","parse-names":false,"suffix":""},{"dropping-particle":"","family":"Kiseliovas","given":"Vaidotas","non-dropping-particle":"","parse-names":false,"suffix":""},{"dropping-particle":"","family":"Setty","given":"Manu","non-dropping-particle":"","parse-names":false,"suffix":""},{"dropping-particle":"","family":"Choi","given":"Kristy","non-dropping-particle":"","parse-names":false,"suffix":""},{"dropping-particle":"","family":"Fromme","given":"Rachel M.","non-dropping-particle":"","parse-names":false,"suffix":""},{"dropping-particle":"","family":"Dao","given":"Phuong","non-dropping-particle":"","parse-names":false,"suffix":""},{"dropping-particle":"","family":"McKenney","given":"Peter T.","non-dropping-particle":"","parse-names":false,"suffix":""},{"dropping-particle":"","family":"Wasti","given":"Ruby C.","non-dropping-particle":"","parse-names":false,"suffix":""},{"dropping-particle":"","family":"Kadaveru","given":"Krishna","non-dropping-particle":"","parse-names":false,"suffix":""},{"dropping-particle":"","family":"Mazutis","given":"Linas","non-dropping-particle":"","parse-names":false,"suffix":""},{"dropping-particle":"","family":"Rudensky","given":"Alexander Y.","non-dropping-particle":"","parse-names":false,"suffix":""},{"dropping-particle":"","family":"Pe'er","given":"Dana","non-dropping-particle":"","parse-names":false,"suffix":""}],"container-title":"Cell","id":"ITEM-1","issue":"5","issued":{"date-parts":[["2018"]]},"page":"1293-1308","title":"Single-Cell Map of Diverse Immune Phenotypes in the Breast Tumor Microenvironment","type":"article-journal","volume":"174"},"uris":["http://www.mendeley.com/documents/?uuid=9392f45e-1788-4153-aa66-25f0c497cbd2"]}],"mendeley":{"formattedCitation":"&lt;sup&gt;25&lt;/sup&gt;","plainTextFormattedCitation":"25","previouslyFormattedCitation":"&lt;sup&gt;25&lt;/sup&gt;"},"properties":{"noteIndex":0},"schema":"https://github.com/citation-style-language/schema/raw/master/csl-citation.json"}</w:instrText>
      </w:r>
      <w:r w:rsidR="00D710B8">
        <w:rPr>
          <w:rFonts w:ascii="Arial" w:hAnsi="Arial" w:cs="Arial"/>
          <w:sz w:val="22"/>
          <w:szCs w:val="22"/>
        </w:rPr>
        <w:fldChar w:fldCharType="separate"/>
      </w:r>
      <w:r w:rsidR="003E01D3" w:rsidRPr="003E01D3">
        <w:rPr>
          <w:rFonts w:ascii="Arial" w:hAnsi="Arial" w:cs="Arial"/>
          <w:noProof/>
          <w:sz w:val="22"/>
          <w:szCs w:val="22"/>
          <w:vertAlign w:val="superscript"/>
        </w:rPr>
        <w:t>25</w:t>
      </w:r>
      <w:r w:rsidR="00D710B8">
        <w:rPr>
          <w:rFonts w:ascii="Arial" w:hAnsi="Arial" w:cs="Arial"/>
          <w:sz w:val="22"/>
          <w:szCs w:val="22"/>
        </w:rPr>
        <w:fldChar w:fldCharType="end"/>
      </w:r>
      <w:del w:id="115" w:author="Borcherding, Nicholas (CCOM Student)" w:date="2020-11-02T13:24:00Z">
        <w:r w:rsidR="00D710B8" w:rsidDel="003E01D3">
          <w:rPr>
            <w:rFonts w:ascii="Arial" w:hAnsi="Arial" w:cs="Arial"/>
            <w:sz w:val="22"/>
            <w:szCs w:val="22"/>
          </w:rPr>
          <w:delText>,</w:delText>
        </w:r>
      </w:del>
      <w:r w:rsidR="00D710B8">
        <w:rPr>
          <w:rFonts w:ascii="Arial" w:hAnsi="Arial" w:cs="Arial"/>
          <w:sz w:val="22"/>
          <w:szCs w:val="22"/>
        </w:rPr>
        <w:t xml:space="preserve"> </w:t>
      </w:r>
      <w:r w:rsidR="00666678" w:rsidRPr="0002326A">
        <w:rPr>
          <w:rFonts w:ascii="Arial" w:hAnsi="Arial" w:cs="Arial"/>
          <w:sz w:val="22"/>
          <w:szCs w:val="22"/>
        </w:rPr>
        <w:t>no subclusters w</w:t>
      </w:r>
      <w:r w:rsidR="004C58A7">
        <w:rPr>
          <w:rFonts w:ascii="Arial" w:hAnsi="Arial" w:cs="Arial"/>
          <w:sz w:val="22"/>
          <w:szCs w:val="22"/>
        </w:rPr>
        <w:t>ere</w:t>
      </w:r>
      <w:r w:rsidR="00666678" w:rsidRPr="0002326A">
        <w:rPr>
          <w:rFonts w:ascii="Arial" w:hAnsi="Arial" w:cs="Arial"/>
          <w:sz w:val="22"/>
          <w:szCs w:val="22"/>
        </w:rPr>
        <w:t xml:space="preserve"> distinctly M1 or M2 polarized. For example, TAM_1 had enrichment for gene sets commonly associated with the M2 macrophage compartment, such as angiogenesis and the production of lipid mediators, while also having the highest levels of TNFɑ signaling enrichment, a common M1 macrophage characteristic. Across the three TAM subclusters, modest enrichment in both type 1 and type 2 interferon signaling was observed (Figure </w:t>
      </w:r>
      <w:r w:rsidR="00BC0F7E">
        <w:rPr>
          <w:rFonts w:ascii="Arial" w:hAnsi="Arial" w:cs="Arial"/>
          <w:sz w:val="22"/>
          <w:szCs w:val="22"/>
        </w:rPr>
        <w:t>5</w:t>
      </w:r>
      <w:r w:rsidR="00666678" w:rsidRPr="0002326A">
        <w:rPr>
          <w:rFonts w:ascii="Arial" w:hAnsi="Arial" w:cs="Arial"/>
          <w:sz w:val="22"/>
          <w:szCs w:val="22"/>
        </w:rPr>
        <w:t xml:space="preserve">H). The non-TAM subclusters, </w:t>
      </w:r>
      <w:proofErr w:type="spellStart"/>
      <w:r w:rsidR="00666678" w:rsidRPr="0002326A">
        <w:rPr>
          <w:rFonts w:ascii="Arial" w:hAnsi="Arial" w:cs="Arial"/>
          <w:sz w:val="22"/>
          <w:szCs w:val="22"/>
        </w:rPr>
        <w:t>rM</w:t>
      </w:r>
      <w:proofErr w:type="spellEnd"/>
      <w:r w:rsidR="00666678" w:rsidRPr="0002326A">
        <w:rPr>
          <w:rFonts w:ascii="Arial" w:hAnsi="Arial" w:cs="Arial"/>
          <w:sz w:val="22"/>
          <w:szCs w:val="22"/>
        </w:rPr>
        <w:t xml:space="preserve"> and </w:t>
      </w:r>
      <w:proofErr w:type="spellStart"/>
      <w:r w:rsidR="00666678" w:rsidRPr="0002326A">
        <w:rPr>
          <w:rFonts w:ascii="Arial" w:hAnsi="Arial" w:cs="Arial"/>
          <w:sz w:val="22"/>
          <w:szCs w:val="22"/>
        </w:rPr>
        <w:t>pM</w:t>
      </w:r>
      <w:proofErr w:type="spellEnd"/>
      <w:r w:rsidR="00D247AA">
        <w:rPr>
          <w:rFonts w:ascii="Arial" w:hAnsi="Arial" w:cs="Arial"/>
          <w:sz w:val="22"/>
          <w:szCs w:val="22"/>
        </w:rPr>
        <w:t>,</w:t>
      </w:r>
      <w:r w:rsidR="00666678" w:rsidRPr="0002326A">
        <w:rPr>
          <w:rFonts w:ascii="Arial" w:hAnsi="Arial" w:cs="Arial"/>
          <w:sz w:val="22"/>
          <w:szCs w:val="22"/>
        </w:rPr>
        <w:t xml:space="preserve"> had relatively lower levels of enrichment with the exception of proinflammatory signaling and glycolysis, respectively (Figure </w:t>
      </w:r>
      <w:r w:rsidR="00BC0F7E">
        <w:rPr>
          <w:rFonts w:ascii="Arial" w:hAnsi="Arial" w:cs="Arial"/>
          <w:sz w:val="22"/>
          <w:szCs w:val="22"/>
        </w:rPr>
        <w:t>5</w:t>
      </w:r>
      <w:r w:rsidR="00666678" w:rsidRPr="0002326A">
        <w:rPr>
          <w:rFonts w:ascii="Arial" w:hAnsi="Arial" w:cs="Arial"/>
          <w:sz w:val="22"/>
          <w:szCs w:val="22"/>
        </w:rPr>
        <w:t xml:space="preserve">H). </w:t>
      </w:r>
      <w:r w:rsidR="006B42C9">
        <w:rPr>
          <w:rFonts w:ascii="Arial" w:hAnsi="Arial" w:cs="Arial"/>
          <w:sz w:val="22"/>
          <w:szCs w:val="22"/>
        </w:rPr>
        <w:t xml:space="preserve">We also found an increase in </w:t>
      </w:r>
      <w:r w:rsidR="006B42C9">
        <w:rPr>
          <w:rFonts w:ascii="Arial" w:hAnsi="Arial" w:cs="Arial"/>
          <w:sz w:val="22"/>
          <w:szCs w:val="22"/>
        </w:rPr>
        <w:lastRenderedPageBreak/>
        <w:t xml:space="preserve">antigen processing and presentation of lipid antigens via MHC-I in TAM_2 and TAM_3, while TAM_1 had higher enrichment for polysaccharide antigens (Supplemental Figure </w:t>
      </w:r>
      <w:r w:rsidR="001A73F2">
        <w:rPr>
          <w:rFonts w:ascii="Arial" w:hAnsi="Arial" w:cs="Arial"/>
          <w:sz w:val="22"/>
          <w:szCs w:val="22"/>
        </w:rPr>
        <w:t>5</w:t>
      </w:r>
      <w:r w:rsidR="006B42C9">
        <w:rPr>
          <w:rFonts w:ascii="Arial" w:hAnsi="Arial" w:cs="Arial"/>
          <w:sz w:val="22"/>
          <w:szCs w:val="22"/>
        </w:rPr>
        <w:t xml:space="preserve">). </w:t>
      </w:r>
    </w:p>
    <w:p w14:paraId="41A8A247" w14:textId="7D666724" w:rsidR="00296B14" w:rsidRDefault="00296B14" w:rsidP="00666678">
      <w:pPr>
        <w:pStyle w:val="Paragraph"/>
        <w:snapToGrid w:val="0"/>
        <w:spacing w:line="480" w:lineRule="auto"/>
        <w:ind w:firstLine="0"/>
        <w:rPr>
          <w:rFonts w:ascii="Arial" w:hAnsi="Arial" w:cs="Arial"/>
          <w:sz w:val="22"/>
          <w:szCs w:val="22"/>
        </w:rPr>
      </w:pPr>
    </w:p>
    <w:p w14:paraId="5C8FB8C0" w14:textId="62E1BB3C" w:rsidR="00296B14" w:rsidRDefault="00296B14" w:rsidP="00666678">
      <w:pPr>
        <w:pStyle w:val="Paragraph"/>
        <w:snapToGrid w:val="0"/>
        <w:spacing w:line="480" w:lineRule="auto"/>
        <w:ind w:firstLine="0"/>
        <w:rPr>
          <w:rFonts w:ascii="Arial" w:hAnsi="Arial" w:cs="Arial"/>
          <w:sz w:val="22"/>
          <w:szCs w:val="22"/>
        </w:rPr>
      </w:pPr>
      <w:r w:rsidRPr="00296B14">
        <w:rPr>
          <w:rFonts w:ascii="Arial" w:hAnsi="Arial" w:cs="Arial"/>
          <w:i/>
          <w:iCs/>
          <w:sz w:val="22"/>
          <w:szCs w:val="22"/>
        </w:rPr>
        <w:t>Differential prognostic significance in CD8</w:t>
      </w:r>
      <w:r w:rsidRPr="009D2EB4">
        <w:rPr>
          <w:rFonts w:ascii="Arial" w:hAnsi="Arial" w:cs="Arial"/>
          <w:i/>
          <w:iCs/>
          <w:sz w:val="22"/>
          <w:szCs w:val="22"/>
          <w:vertAlign w:val="superscript"/>
        </w:rPr>
        <w:t>+</w:t>
      </w:r>
      <w:r w:rsidRPr="00296B14">
        <w:rPr>
          <w:rFonts w:ascii="Arial" w:hAnsi="Arial" w:cs="Arial"/>
          <w:i/>
          <w:iCs/>
          <w:sz w:val="22"/>
          <w:szCs w:val="22"/>
        </w:rPr>
        <w:t xml:space="preserve"> T cell and TAM subclusters. </w:t>
      </w:r>
    </w:p>
    <w:p w14:paraId="08D8D7F3" w14:textId="6BB0DD84" w:rsidR="00296B14" w:rsidRDefault="003C1C59" w:rsidP="00666678">
      <w:pPr>
        <w:pStyle w:val="Paragraph"/>
        <w:snapToGrid w:val="0"/>
        <w:spacing w:line="480" w:lineRule="auto"/>
        <w:ind w:firstLine="0"/>
        <w:rPr>
          <w:rFonts w:ascii="Arial" w:hAnsi="Arial" w:cs="Arial"/>
          <w:sz w:val="22"/>
          <w:szCs w:val="22"/>
        </w:rPr>
      </w:pPr>
      <w:r>
        <w:rPr>
          <w:rFonts w:ascii="Arial" w:hAnsi="Arial" w:cs="Arial"/>
          <w:sz w:val="22"/>
          <w:szCs w:val="22"/>
        </w:rPr>
        <w:t>These</w:t>
      </w:r>
      <w:r w:rsidR="008373F0" w:rsidRPr="003F391B">
        <w:rPr>
          <w:rFonts w:ascii="Arial" w:hAnsi="Arial" w:cs="Arial"/>
          <w:sz w:val="22"/>
          <w:szCs w:val="22"/>
        </w:rPr>
        <w:t xml:space="preserve"> data </w:t>
      </w:r>
      <w:r w:rsidR="008373F0">
        <w:rPr>
          <w:rFonts w:ascii="Arial" w:hAnsi="Arial" w:cs="Arial"/>
          <w:sz w:val="22"/>
          <w:szCs w:val="22"/>
        </w:rPr>
        <w:t xml:space="preserve">demonstrate </w:t>
      </w:r>
      <w:r w:rsidR="008373F0" w:rsidRPr="003F391B">
        <w:rPr>
          <w:rFonts w:ascii="Arial" w:hAnsi="Arial" w:cs="Arial"/>
          <w:sz w:val="22"/>
          <w:szCs w:val="22"/>
        </w:rPr>
        <w:t xml:space="preserve">transcriptional differences in </w:t>
      </w:r>
      <w:r w:rsidR="008373F0">
        <w:rPr>
          <w:rFonts w:ascii="Arial" w:hAnsi="Arial" w:cs="Arial"/>
          <w:sz w:val="22"/>
          <w:szCs w:val="22"/>
        </w:rPr>
        <w:t>CD8</w:t>
      </w:r>
      <w:r w:rsidR="008373F0" w:rsidRPr="008373F0">
        <w:rPr>
          <w:rFonts w:ascii="Arial" w:hAnsi="Arial" w:cs="Arial"/>
          <w:sz w:val="22"/>
          <w:szCs w:val="22"/>
          <w:vertAlign w:val="superscript"/>
        </w:rPr>
        <w:t>+</w:t>
      </w:r>
      <w:r w:rsidR="008373F0">
        <w:rPr>
          <w:rFonts w:ascii="Arial" w:hAnsi="Arial" w:cs="Arial"/>
          <w:sz w:val="22"/>
          <w:szCs w:val="22"/>
        </w:rPr>
        <w:t xml:space="preserve"> T cells and TAMs in ccRCC</w:t>
      </w:r>
      <w:r w:rsidR="00982F59">
        <w:rPr>
          <w:rFonts w:ascii="Arial" w:hAnsi="Arial" w:cs="Arial"/>
          <w:sz w:val="22"/>
          <w:szCs w:val="22"/>
        </w:rPr>
        <w:t>. To determine if these transcriptional differences led to functional differences in tumor response,</w:t>
      </w:r>
      <w:r w:rsidR="008373F0" w:rsidRPr="003F391B">
        <w:rPr>
          <w:rFonts w:ascii="Arial" w:hAnsi="Arial" w:cs="Arial"/>
          <w:sz w:val="22"/>
          <w:szCs w:val="22"/>
        </w:rPr>
        <w:t xml:space="preserve"> we investigated whether gene signature</w:t>
      </w:r>
      <w:r w:rsidR="008F11D6">
        <w:rPr>
          <w:rFonts w:ascii="Arial" w:hAnsi="Arial" w:cs="Arial"/>
          <w:sz w:val="22"/>
          <w:szCs w:val="22"/>
        </w:rPr>
        <w:t>s can be</w:t>
      </w:r>
      <w:r w:rsidR="008373F0" w:rsidRPr="003F391B">
        <w:rPr>
          <w:rFonts w:ascii="Arial" w:hAnsi="Arial" w:cs="Arial"/>
          <w:sz w:val="22"/>
          <w:szCs w:val="22"/>
        </w:rPr>
        <w:t xml:space="preserve"> developed from </w:t>
      </w:r>
      <w:r w:rsidR="008373F0">
        <w:rPr>
          <w:rFonts w:ascii="Arial" w:hAnsi="Arial" w:cs="Arial"/>
          <w:sz w:val="22"/>
          <w:szCs w:val="22"/>
        </w:rPr>
        <w:t xml:space="preserve">our SCRS data </w:t>
      </w:r>
      <w:r w:rsidR="008F11D6">
        <w:rPr>
          <w:rFonts w:ascii="Arial" w:hAnsi="Arial" w:cs="Arial"/>
          <w:sz w:val="22"/>
          <w:szCs w:val="22"/>
        </w:rPr>
        <w:t>with</w:t>
      </w:r>
      <w:r w:rsidR="008F11D6" w:rsidRPr="003F391B">
        <w:rPr>
          <w:rFonts w:ascii="Arial" w:hAnsi="Arial" w:cs="Arial"/>
          <w:sz w:val="22"/>
          <w:szCs w:val="22"/>
        </w:rPr>
        <w:t xml:space="preserve"> </w:t>
      </w:r>
      <w:r w:rsidR="008373F0" w:rsidRPr="003F391B">
        <w:rPr>
          <w:rFonts w:ascii="Arial" w:hAnsi="Arial" w:cs="Arial"/>
          <w:sz w:val="22"/>
          <w:szCs w:val="22"/>
        </w:rPr>
        <w:t xml:space="preserve">prognostic </w:t>
      </w:r>
      <w:r w:rsidR="008F11D6">
        <w:rPr>
          <w:rFonts w:ascii="Arial" w:hAnsi="Arial" w:cs="Arial"/>
          <w:sz w:val="22"/>
          <w:szCs w:val="22"/>
        </w:rPr>
        <w:t xml:space="preserve">values </w:t>
      </w:r>
      <w:r w:rsidR="008373F0">
        <w:rPr>
          <w:rFonts w:ascii="Arial" w:hAnsi="Arial" w:cs="Arial"/>
          <w:sz w:val="22"/>
          <w:szCs w:val="22"/>
        </w:rPr>
        <w:t>(Figure 6A). Using the Cancer Genome Atlas dataset for ccRCC</w:t>
      </w:r>
      <w:ins w:id="116" w:author="Borcherding, Nicholas (CCOM Student)" w:date="2020-11-02T13:24:00Z">
        <w:r w:rsidR="003E01D3">
          <w:rPr>
            <w:rFonts w:ascii="Arial" w:hAnsi="Arial" w:cs="Arial"/>
            <w:sz w:val="22"/>
            <w:szCs w:val="22"/>
          </w:rPr>
          <w:t>,</w:t>
        </w:r>
      </w:ins>
      <w:del w:id="117" w:author="Borcherding, Nicholas (CCOM Student)" w:date="2020-11-02T13:24:00Z">
        <w:r w:rsidR="008373F0" w:rsidDel="003E01D3">
          <w:rPr>
            <w:rFonts w:ascii="Arial" w:hAnsi="Arial" w:cs="Arial"/>
            <w:sz w:val="22"/>
            <w:szCs w:val="22"/>
          </w:rPr>
          <w:delText xml:space="preserve"> </w:delText>
        </w:r>
      </w:del>
      <w:r w:rsidR="008373F0">
        <w:rPr>
          <w:rFonts w:ascii="Arial" w:hAnsi="Arial" w:cs="Arial"/>
          <w:sz w:val="22"/>
          <w:szCs w:val="22"/>
        </w:rPr>
        <w:fldChar w:fldCharType="begin" w:fldLock="1"/>
      </w:r>
      <w:r w:rsidR="003E01D3">
        <w:rPr>
          <w:rFonts w:ascii="Arial" w:hAnsi="Arial" w:cs="Arial"/>
          <w:sz w:val="22"/>
          <w:szCs w:val="22"/>
        </w:rPr>
        <w:instrText>ADDIN CSL_CITATION {"citationItems":[{"id":"ITEM-1","itemData":{"DOI":"10.1038/nature12222","ISSN":"00280836","PMID":"23792563","abstract":"Genetic changes underlying clear cell renal cell carcinoma(ccRCC) include alterations in genes controlling cellularoxygen sensing (for example, VHL) and the maintenance of chromatin states (for example, PBRM1). We surveyed more than 400 tumours using different genomic platforms and identified 19 significantly mutated genes. The PI(3)K/AKT pathway was recurrently mutated, suggesting this pathway as a potential therapeutic target. Widespread DNA hypomethylation was associated with mutation of the H3K36 methyltransferase SETD2, and integrative analysis suggested that mutations involving the SWI/SNF chromatin remodelling complex (PBRM1, ARID1A, SMARCA4) could have far-reaching effects on other pathways. Aggressive cancers demonstrated evidence of a metabolic shift, involving downregulation of genes involved in the TCA cycle, decreasedAMPK and PTEN protein levels, upregulation of the pentose phosphate pathway and the glutamine transporter genes, increased acetyl-CoA carboxylase protein, and altered promoter methylation of miR-21 (also known as MIR21) and GRB10. Remodelling cellular metabolism thus constitutes a recurrent pattern in ccRCC that correlates with tumour stage and severity and offers new views on the opportunities for disease treatment. © 2013 Macmillan Publishers Limited. All rights reserved.","author":[{"dropping-particle":"","family":"Creighton","given":"Chad J.","non-dropping-particle":"","parse-names":false,"suffix":""},{"dropping-particle":"","family":"Morgan","given":"Margaret","non-dropping-particle":"","parse-names":false,"suffix":""},{"dropping-particle":"","family":"Gunaratne","given":"Preethi H.","non-dropping-particle":"","parse-names":false,"suffix":""},{"dropping-particle":"","family":"Wheeler","given":"David A.","non-dropping-particle":"","parse-names":false,"suffix":""},{"dropping-particle":"","family":"Gibbs","given":"Richard A.","non-dropping-particle":"","parse-names":false,"suffix":""},{"dropping-particle":"","family":"Robertson","given":"Gordon","non-dropping-particle":"","parse-names":false,"suffix":""},{"dropping-particle":"","family":"Chu","given":"Andy","non-dropping-particle":"","parse-names":false,"suffix":""},{"dropping-particle":"","family":"Beroukhim","given":"Rameen","non-dropping-particle":"","parse-names":false,"suffix":""},{"dropping-particle":"","family":"Cibulskis","given":"Kristian","non-dropping-particle":"","parse-names":false,"suffix":""},{"dropping-particle":"","family":"Signoretti","given":"Sabina","non-dropping-particle":"","parse-names":false,"suffix":""},{"dropping-particle":"","family":"Vandin","given":"Fabio","non-dropping-particle":"","parse-names":false,"suffix":""},{"dropping-particle":"","family":"Wu","given":"Hsin Ta","non-dropping-particle":"","parse-names":false,"suffix":""},{"dropping-particle":"","family":"Raphael","given":"Benjamin J.","non-dropping-particle":"","parse-names":false,"suffix":""},{"dropping-particle":"","family":"Verhaak","given":"Roel G.W.","non-dropping-particle":"","parse-names":false,"suffix":""},{"dropping-particle":"","family":"Tamboli","given":"Pheroze","non-dropping-particle":"","parse-names":false,"suffix":""},{"dropping-particle":"","family":"Torres-Garcia","given":"Wandaliz","non-dropping-particle":"","parse-names":false,"suffix":""},{"dropping-particle":"","family":"Akbani","given":"Rehan","non-dropping-particle":"","parse-names":false,"suffix":""},{"dropping-particle":"","family":"Weinstein","given":"John N.","non-dropping-particle":"","parse-names":false,"suffix":""},{"dropping-particle":"","family":"Reuter","given":"Victor","non-dropping-particle":"","parse-names":false,"suffix":""},{"dropping-particle":"","family":"Hsieh","given":"James J.","non-dropping-particle":"","parse-names":false,"suffix":""},{"dropping-particle":"","family":"Brannon","given":"A. Rose","non-dropping-particle":"","parse-names":false,"suffix":""},{"dropping-particle":"","family":"Hakimi","given":"A. Ari","non-dropping-particle":"","parse-names":false,"suffix":""},{"dropping-particle":"","family":"Jacobsen","given":"Anders","non-dropping-particle":"","parse-names":false,"suffix":""},{"dropping-particle":"","family":"Ciriello","given":"Giovanni","non-dropping-particle":"","parse-names":false,"suffix":""},{"dropping-particle":"","family":"Reva","given":"Boris","non-dropping-particle":"","parse-names":false,"suffix":""},{"dropping-particle":"","family":"Ricketts","given":"Christopher J.","non-dropping-particle":"","parse-names":false,"suffix":""},{"dropping-particle":"","family":"Linehan","given":"W. Marston","non-dropping-particle":"","parse-names":false,"suffix":""},{"dropping-particle":"","family":"Stuart","given":"Joshua M.","non-dropping-particle":"","parse-names":false,"suffix":""},{"dropping-particle":"","family":"Rathmell","given":"W. Kimryn","non-dropping-particle":"","parse-names":false,"suffix":""},{"dropping-particle":"","family":"Hui","given":"Shen","non-dropping-particle":"","parse-names":false,"suffix":""},{"dropping-particle":"","family":"Laird","given":"Peter W.","non-dropping-particle":"","parse-names":false,"suffix":""},{"dropping-particle":"","family":"Muzny","given":"Donna","non-dropping-particle":"","parse-names":false,"suffix":""},{"dropping-particle":"","family":"Davis","given":"Caleb","non-dropping-particle":"","parse-names":false,"suffix":""},{"dropping-particle":"","family":"Liu","given":"Xi","non-dropping-particle":"","parse-names":false,"suffix":""},{"dropping-particle":"","family":"Chang","given":"Kyle","non-dropping-particle":"","parse-names":false,"suffix":""},{"dropping-particle":"","family":"Kakkar","given":"Nipun","non-dropping-particle":"","parse-names":false,"suffix":""},{"dropping-particle":"","family":"Treviño","given":"Lisa R.","non-dropping-particle":"","parse-names":false,"suffix":""},{"dropping-particle":"","family":"Benton","given":"Susan","non-dropping-particle":"","parse-names":false,"suffix":""},{"dropping-particle":"","family":"Reid","given":"Jeffrey G.","non-dropping-particle":"","parse-names":false,"suffix":""},{"dropping-particle":"","family":"Morton","given":"Donna","non-dropping-particle":"","parse-names":false,"suffix":""},{"dropping-particle":"","family":"Doddapaneni","given":"Harsha","non-dropping-particle":"","parse-names":false,"suffix":""},{"dropping-particle":"","family":"Yi","given":"Han","non-dropping-particle":"","parse-names":false,"suffix":""},{"dropping-particle":"","family":"Lewis","given":"Lora","non-dropping-particle":"","parse-names":false,"suffix":""},{"dropping-particle":"","family":"Huyen","given":"Dinh","non-dropping-particle":"","parse-names":false,"suffix":""},{"dropping-particle":"","family":"Kovar","given":"Christie","non-dropping-particle":"","parse-names":false,"suffix":""},{"dropping-particle":"","family":"Zhu","given":"Yiming","non-dropping-particle":"","parse-names":false,"suffix":""},{"dropping-particle":"","family":"Santibanez","given":"Jireh","non-dropping-particle":"","parse-names":false,"suffix":""},{"dropping-particle":"","family":"Min","given":"Wang","non-dropping-particle":"","parse-names":false,"suffix":""},{"dropping-particle":"","family":"Hale","given":"Walker","non-dropping-particle":"","parse-names":false,"suffix":""},{"dropping-particle":"","family":"Kalra","given":"Divya","non-dropping-particle":"","parse-names":false,"suffix":""},{"dropping-particle":"","family":"Getz","given":"Gad","non-dropping-particle":"","parse-names":false,"suffix":""},{"dropping-particle":"","family":"Lawrence","given":"Michael S.","non-dropping-particle":"","parse-names":false,"suffix":""},{"dropping-particle":"","family":"Sougnez","given":"Carrie","non-dropping-particle":"","parse-names":false,"suffix":""},{"dropping-particle":"","family":"Carter","given":"Scott L.","non-dropping-particle":"","parse-names":false,"suffix":""},{"dropping-particle":"","family":"Sivachenko","given":"Andrey","non-dropping-particle":"","parse-names":false,"suffix":""},{"dropping-particle":"","family":"Lee","given":"Lichtenstein","non-dropping-particle":"","parse-names":false,"suffix":""},{"dropping-particle":"","family":"Stewart","given":"Chip","non-dropping-particle":"","parse-names":false,"suffix":""},{"dropping-particle":"","family":"Voet","given":"Doug","non-dropping-particle":"","parse-names":false,"suffix":""},{"dropping-particle":"","family":"Fisher","given":"Sheila","non-dropping-particle":"","parse-names":false,"suffix":""},{"dropping-particle":"","family":"Gabriel","given":"Stacey B.","non-dropping-particle":"","parse-names":false,"suffix":""},{"dropping-particle":"","family":"Lander","given":"Eric","non-dropping-particle":"","parse-names":false,"suffix":""},{"dropping-particle":"","family":"Schumacher","given":"Steve E.","non-dropping-particle":"","parse-names":false,"suffix":""},{"dropping-particle":"","family":"Tabak","given":"Barbara","non-dropping-particle":"","parse-names":false,"suffix":""},{"dropping-particle":"","family":"Saksena","given":"Gordon","non-dropping-particle":"","parse-names":false,"suffix":""},{"dropping-particle":"","family":"Onofrio","given":"Robert C.","non-dropping-particle":"","parse-names":false,"suffix":""},{"dropping-particle":"","family":"Cherniack","given":"Andrew D.","non-dropping-particle":"","parse-names":false,"suffix":""},{"dropping-particle":"","family":"Gentry","given":"Jeff","non-dropping-particle":"","parse-names":false,"suffix":""},{"dropping-particle":"","family":"Ardlie","given":"Kristin","non-dropping-particle":"","parse-names":false,"suffix":""},{"dropping-particle":"","family":"Meyerson","given":"Matthew","non-dropping-particle":"","parse-names":false,"suffix":""},{"dropping-particle":"","family":"Chun","given":"Hye Jung E.","non-dropping-particle":"","parse-names":false,"suffix":""},{"dropping-particle":"","family":"Mungall","given":"Andrew J.","non-dropping-particle":"","parse-names":false,"suffix":""},{"dropping-particle":"","family":"Sipahimalani","given":"Payal","non-dropping-particle":"","parse-names":false,"suffix":""},{"dropping-particle":"","family":"Stoll","given":"Dominik","non-dropping-particle":"","parse-names":false,"suffix":""},{"dropping-particle":"","family":"Ally","given":"Adrian","non-dropping-particle":"","parse-names":false,"suffix":""},{"dropping-particle":"","family":"Balasundaram","given":"Miruna","non-dropping-particle":"","parse-names":false,"suffix":""},{"dropping-particle":"","family":"Butterfield","given":"Yaron S.N.","non-dropping-particle":"","parse-names":false,"suffix":""},{"dropping-particle":"","family":"Carlsen","given":"Rebecca","non-dropping-particle":"","parse-names":false,"suffix":""},{"dropping-particle":"","family":"Carter","given":"Candace","non-dropping-particle":"","parse-names":false,"suffix":""},{"dropping-particle":"","family":"Chuah","given":"Eric","non-dropping-particle":"","parse-names":false,"suffix":""},{"dropping-particle":"","family":"Coope","given":"Robin J.N.","non-dropping-particle":"","parse-names":false,"suffix":""},{"dropping-particle":"","family":"Dhalla","given":"Noreen","non-dropping-particle":"","parse-names":false,"suffix":""},{"dropping-particle":"","family":"Gorski","given":"Sharon","non-dropping-particle":"","parse-names":false,"suffix":""},{"dropping-particle":"","family":"Guin","given":"Ranabir","non-dropping-particle":"","parse-names":false,"suffix":""},{"dropping-particle":"","family":"Hirst","given":"Carrie","non-dropping-particle":"","parse-names":false,"suffix":""},{"dropping-particle":"","family":"Hirst","given":"Martin","non-dropping-particle":"","parse-names":false,"suffix":""},{"dropping-particle":"","family":"Holt","given":"Robert A.","non-dropping-particle":"","parse-names":false,"suffix":""},{"dropping-particle":"","family":"Lebovitz","given":"Chandra","non-dropping-particle":"","parse-names":false,"suffix":""},{"dropping-particle":"","family":"Lee","given":"Darlene","non-dropping-particle":"","parse-names":false,"suffix":""},{"dropping-particle":"","family":"Li","given":"Haiyan I.","non-dropping-particle":"","parse-names":false,"suffix":""},{"dropping-particle":"","family":"Mayo","given":"Michael","non-dropping-particle":"","parse-names":false,"suffix":""},{"dropping-particle":"","family":"Moore","given":"Richard A.","non-dropping-particle":"","parse-names":false,"suffix":""},{"dropping-particle":"","family":"Pleasance","given":"Erin","non-dropping-particle":"","parse-names":false,"suffix":""},{"dropping-particle":"","family":"Plettner","given":"Patrick","non-dropping-particle":"","parse-names":false,"suffix":""},{"dropping-particle":"","family":"Schein","given":"Jacqueline E.","non-dropping-particle":"","parse-names":false,"suffix":""},{"dropping-particle":"","family":"Shafiei","given":"Arash","non-dropping-particle":"","parse-names":false,"suffix":""},{"dropping-particle":"","family":"Slobodan","given":"Jared R.","non-dropping-particle":"","parse-names":false,"suffix":""},{"dropping-particle":"","family":"Tam","given":"Angela","non-dropping-particle":"","parse-names":false,"suffix":""},{"dropping-particle":"","family":"Thiessen","given":"Nina","non-dropping-particle":"","parse-names":false,"suffix":""},{"dropping-particle":"","family":"Varhol","given":"Richard J.","non-dropping-particle":"","parse-names":false,"suffix":""},{"dropping-particle":"","family":"Wye","given":"Natasja","non-dropping-particle":"","parse-names":false,"suffix":""},{"dropping-particle":"","family":"Zhao","given":"Yongjun","non-dropping-particle":"","parse-names":false,"suffix":""},{"dropping-particle":"","family":"Birol","given":"Inanc","non-dropping-particle":"","parse-names":false,"suffix":""},{"dropping-particle":"","family":"Jones","given":"Steven J.M.","non-dropping-particle":"","parse-names":false,"suffix":""},{"dropping-particle":"","family":"Marra","given":"Marco A.","non-dropping-particle":"","parse-names":false,"suffix":""},{"dropping-particle":"","family":"Auman","given":"J. Todd","non-dropping-particle":"","parse-names":false,"suffix":""},{"dropping-particle":"","family":"Tan","given":"Donghui","non-dropping-particle":"","parse-names":false,"suffix":""},{"dropping-particle":"","family":"Jones","given":"Corbin D.","non-dropping-particle":"","parse-names":false,"suffix":""},{"dropping-particle":"","family":"Hoadley","given":"Katherine A.","non-dropping-particle":"","parse-names":false,"suffix":""},{"dropping-particle":"","family":"Mieczkowski","given":"Piotr A.","non-dropping-particle":"","parse-names":false,"suffix":""},{"dropping-particle":"","family":"Mose","given":"Lisle E.","non-dropping-particle":"","parse-names":false,"suffix":""},{"dropping-particle":"","family":"Jefferys","given":"Stuart R.","non-dropping-particle":"","parse-names":false,"suffix":""},{"dropping-particle":"","family":"Topal","given":"Michael D.","non-dropping-particle":"","parse-names":false,"suffix":""},{"dropping-particle":"","family":"Liquori","given":"Christina","non-dropping-particle":"","parse-names":false,"suffix":""},{"dropping-particle":"","family":"Turman","given":"Yidi J.","non-dropping-particle":"","parse-names":false,"suffix":""},{"dropping-particle":"","family":"Yan","given":"Shi","non-dropping-particle":"","parse-names":false,"suffix":""},{"dropping-particle":"","family":"Waring","given":"Scot","non-dropping-particle":"","parse-names":false,"suffix":""},{"dropping-particle":"","family":"Buda","given":"Elizabeth","non-dropping-particle":"","parse-names":false,"suffix":""},{"dropping-particle":"","family":"Walsh","given":"Jesse","non-dropping-particle":"","parse-names":false,"suffix":""},{"dropping-particle":"","family":"Wu","given":"Junyuan","non-dropping-particle":"","parse-names":false,"suffix":""},{"dropping-particle":"","family":"Bodenheimer","given":"Tom","non-dropping-particle":"","parse-names":false,"suffix":""},{"dropping-particle":"","family":"Hoyle","given":"Alan P.","non-dropping-particle":"","parse-names":false,"suffix":""},{"dropping-particle":"V.","family":"Simons","given":"Janae","non-dropping-particle":"","parse-names":false,"suffix":""},{"dropping-particle":"","family":"Soloway","given":"Mathew G.","non-dropping-particle":"","parse-names":false,"suffix":""},{"dropping-particle":"","family":"Balu","given":"Saianand","non-dropping-particle":"","parse-names":false,"suffix":""},{"dropping-particle":"","family":"Parker","given":"Joel S.","non-dropping-particle":"","parse-names":false,"suffix":""},{"dropping-particle":"","family":"Hayes","given":"D. Neil","non-dropping-particle":"","parse-names":false,"suffix":""},{"dropping-particle":"","family":"Perou","given":"Charles M.","non-dropping-particle":"","parse-names":false,"suffix":""},{"dropping-particle":"","family":"Kucherlapati","given":"Raju","non-dropping-particle":"","parse-names":false,"suffix":""},{"dropping-particle":"","family":"Park","given":"Peter","non-dropping-particle":"","parse-names":false,"suffix":""},{"dropping-particle":"","family":"Triche","given":"Timothy","non-dropping-particle":"","parse-names":false,"suffix":""},{"dropping-particle":"","family":"Weisenberger","given":"Daniel J.","non-dropping-particle":"","parse-names":false,"suffix":""},{"dropping-particle":"","family":"Lai","given":"Phillip H.","non-dropping-particle":"","parse-names":false,"suffix":""},{"dropping-particle":"","family":"Bootwalla","given":"Moiz S.","non-dropping-particle":"","parse-names":false,"suffix":""},{"dropping-particle":"","family":"Maglinte","given":"Dennis T.","non-dropping-particle":"","parse-names":false,"suffix":""},{"dropping-particle":"","family":"Mahurkar","given":"Swapna","non-dropping-particle":"","parse-names":false,"suffix":""},{"dropping-particle":"","family":"Berman","given":"Benjamin P.","non-dropping-particle":"","parse-names":false,"suffix":""},{"dropping-particle":"","family":"Berg","given":"David J.","non-dropping-particle":"Van Den","parse-names":false,"suffix":""},{"dropping-particle":"","family":"Cope","given":"Leslie","non-dropping-particle":"","parse-names":false,"suffix":""},{"dropping-particle":"","family":"Baylin","given":"Stephen B.","non-dropping-particle":"","parse-names":false,"suffix":""},{"dropping-particle":"","family":"Noble","given":"Michael S.","non-dropping-particle":"","parse-names":false,"suffix":""},{"dropping-particle":"","family":"DiCara","given":"Daniel","non-dropping-particle":"","parse-names":false,"suffix":""},{"dropping-particle":"","family":"Zhang","given":"Hailei","non-dropping-particle":"","parse-names":false,"suffix":""},{"dropping-particle":"","family":"Cho","given":"Juok","non-dropping-particle":"","parse-names":false,"suffix":""},{"dropping-particle":"","family":"Heiman","given":"David I.","non-dropping-particle":"","parse-names":false,"suffix":""},{"dropping-particle":"","family":"Gehlenborg","given":"Nils","non-dropping-particle":"","parse-names":false,"suffix":""},{"dropping-particle":"","family":"Mallard","given":"William","non-dropping-particle":"","parse-names":false,"suffix":""},{"dropping-particle":"","family":"Pei","given":"Lin","non-dropping-particle":"","parse-names":false,"suffix":""},{"dropping-particle":"","family":"Frazer","given":"Scott","non-dropping-particle":"","parse-names":false,"suffix":""},{"dropping-particle":"","family":"Stojanov","given":"Petar","non-dropping-particle":"","parse-names":false,"suffix":""},{"dropping-particle":"","family":"Liu","given":"Yingchun","non-dropping-particle":"","parse-names":false,"suffix":""},{"dropping-particle":"","family":"Zhou","given":"Lihua","non-dropping-particle":"","parse-names":false,"suffix":""},{"dropping-particle":"","family":"Kim","given":"Jaegil","non-dropping-particle":"","parse-names":false,"suffix":""},{"dropping-particle":"","family":"Chin","given":"Lynda","non-dropping-particle":"","parse-names":false,"suffix":""},{"dropping-particle":"","family":"Benz","given":"Christopher","non-dropping-particle":"","parse-names":false,"suffix":""},{"dropping-particle":"","family":"Yau","given":"Christina","non-dropping-particle":"","parse-names":false,"suffix":""},{"dropping-particle":"","family":"Reynolds","given":"Sheila M.","non-dropping-particle":"","parse-names":false,"suffix":""},{"dropping-particle":"","family":"Shmulevich","given":"Ilya","non-dropping-particle":"","parse-names":false,"suffix":""},{"dropping-particle":"","family":"Vegesna","given":"Rahul","non-dropping-particle":"","parse-names":false,"suffix":""},{"dropping-particle":"","family":"Kim","given":"Hoon","non-dropping-particle":"","parse-names":false,"suffix":""},{"dropping-particle":"","family":"Wei","given":"Zhang","non-dropping-particle":"","parse-names":false,"suffix":""},{"dropping-particle":"","family":"Cogdell","given":"David","non-dropping-particle":"","parse-names":false,"suffix":""},{"dropping-particle":"","family":"Jonasch","given":"Eric","non-dropping-particle":"","parse-names":false,"suffix":""},{"dropping-particle":"","family":"Ding","given":"Zhiyong","non-dropping-particle":"","parse-names":false,"suffix":""},{"dropping-particle":"","family":"Lu","given":"Yiling","non-dropping-particle":"","parse-names":false,"suffix":""},{"dropping-particle":"","family":"Zhang","given":"Nianxiang","non-dropping-particle":"","parse-names":false,"suffix":""},{"dropping-particle":"","family":"Unruh","given":"Anna K.","non-dropping-particle":"","parse-names":false,"suffix":""},{"dropping-particle":"","family":"Casasent","given":"Tod D.","non-dropping-particle":"","parse-names":false,"suffix":""},{"dropping-particle":"","family":"Wakefield","given":"Chris","non-dropping-particle":"","parse-names":false,"suffix":""},{"dropping-particle":"","family":"Tsavachidou","given":"Dimitra","non-dropping-particle":"","parse-names":false,"suffix":""},{"dropping-particle":"","family":"Mills","given":"Gordon B.","non-dropping-particle":"","parse-names":false,"suffix":""},{"dropping-particle":"","family":"Gao","given":"Jianjiong","non-dropping-particle":"","parse-names":false,"suffix":""},{"dropping-particle":"","family":"Cerami","given":"Ethan","non-dropping-particle":"","parse-names":false,"suffix":""},{"dropping-particle":"","family":"Gross","given":"Benjamin","non-dropping-particle":"","parse-names":false,"suffix":""},{"dropping-particle":"","family":"Aksoy","given":"B. Arman","non-dropping-particle":"","parse-names":false,"suffix":""},{"dropping-particle":"","family":"Sinha","given":"Rileen","non-dropping-particle":"","parse-names":false,"suffix":""},{"dropping-particle":"","family":"Weinhold","given":"Nils","non-dropping-particle":"","parse-names":false,"suffix":""},{"dropping-particle":"","family":"Sumer","given":"S. Onur","non-dropping-particle":"","parse-names":false,"suffix":""},{"dropping-particle":"","family":"Taylor","given":"Barry S.","non-dropping-particle":"","parse-names":false,"suffix":""},{"dropping-particle":"","family":"Shen","given":"Ronglai","non-dropping-particle":"","parse-names":false,"suffix":""},{"dropping-particle":"","family":"Ostrovnaya","given":"Irina","non-dropping-particle":"","parse-names":false,"suffix":""},{"dropping-particle":"","family":"Berger","given":"Michael F.","non-dropping-particle":"","parse-names":false,"suffix":""},{"dropping-particle":"","family":"Ladanyi","given":"Marc","non-dropping-particle":"","parse-names":false,"suffix":""},{"dropping-particle":"","family":"Sander","given":"Chris","non-dropping-particle":"","parse-names":false,"suffix":""},{"dropping-particle":"","family":"Fei","given":"Suzanne S.","non-dropping-particle":"","parse-names":false,"suffix":""},{"dropping-particle":"","family":"Stout","given":"Andrew","non-dropping-particle":"","parse-names":false,"suffix":""},{"dropping-particle":"","family":"Spellman","given":"Paul T.","non-dropping-particle":"","parse-names":false,"suffix":""},{"dropping-particle":"","family":"Rubin","given":"Daniel L.","non-dropping-particle":"","parse-names":false,"suffix":""},{"dropping-particle":"","family":"Liu","given":"Tiffany T.","non-dropping-particle":"","parse-names":false,"suffix":""},{"dropping-particle":"","family":"Sam","given":"Ng","non-dropping-particle":"","parse-names":false,"suffix":""},{"dropping-particle":"","family":"Paull","given":"Evan O.","non-dropping-particle":"","parse-names":false,"suffix":""},{"dropping-particle":"","family":"Carlin","given":"Daniel","non-dropping-particle":"","parse-names":false,"suffix":""},{"dropping-particle":"","family":"Goldstein","given":"Theodore","non-dropping-particle":"","parse-names":false,"suffix":""},{"dropping-particle":"","family":"Waltman","given":"Peter","non-dropping-particle":"","parse-names":false,"suffix":""},{"dropping-particle":"","family":"Ellrott","given":"Kyle","non-dropping-particle":"","parse-names":false,"suffix":""},{"dropping-particle":"","family":"Jing","given":"Zhu","non-dropping-particle":"","parse-names":false,"suffix":""},{"dropping-particle":"","family":"Haussler","given":"David","non-dropping-particle":"","parse-names":false,"suffix":""},{"dropping-particle":"","family":"Xiao","given":"Weimin","non-dropping-particle":"","parse-names":false,"suffix":""},{"dropping-particle":"","family":"Shelton","given":"Candace","non-dropping-particle":"","parse-names":false,"suffix":""},{"dropping-particle":"","family":"Gardner","given":"Johanna","non-dropping-particle":"","parse-names":false,"suffix":""},{"dropping-particle":"","family":"Penny","given":"Robert","non-dropping-particle":"","parse-names":false,"suffix":""},{"dropping-particle":"","family":"Sherman","given":"Mark","non-dropping-particle":"","parse-names":false,"suffix":""},{"dropping-particle":"","family":"Mallery","given":"David","non-dropping-particle":"","parse-names":false,"suffix":""},{"dropping-particle":"","family":"Morris","given":"Scott","non-dropping-particle":"","parse-names":false,"suffix":""},{"dropping-particle":"","family":"Paulauskis","given":"Joseph","non-dropping-particle":"","parse-names":false,"suffix":""},{"dropping-particle":"","family":"Burnett","given":"Ken","non-dropping-particle":"","parse-names":false,"suffix":""},{"dropping-particle":"","family":"Shelton","given":"Troy","non-dropping-particle":"","parse-names":false,"suffix":""},{"dropping-particle":"","family":"Kaelin","given":"William G.","non-dropping-particle":"","parse-names":false,"suffix":""},{"dropping-particle":"","family":"Choueiri","given":"Toni","non-dropping-particle":"","parse-names":false,"suffix":""},{"dropping-particle":"","family":"Atkins","given":"Michael B.","non-dropping-particle":"","parse-names":false,"suffix":""},{"dropping-particle":"","family":"Curley","given":"Erin","non-dropping-particle":"","parse-names":false,"suffix":""},{"dropping-particle":"","family":"Tickoo","given":"Satish","non-dropping-particle":"","parse-names":false,"suffix":""},{"dropping-particle":"","family":"Thorne","given":"Leigh","non-dropping-particle":"","parse-names":false,"suffix":""},{"dropping-particle":"","family":"Boice","given":"Lori","non-dropping-particle":"","parse-names":false,"suffix":""},{"dropping-particle":"","family":"Mei","given":"Huang","non-dropping-particle":"","parse-names":false,"suffix":""},{"dropping-particle":"","family":"Fisher","given":"Jennifer C.","non-dropping-particle":"","parse-names":false,"suffix":""},{"dropping-particle":"","family":"Vocke","given":"Cathy D.","non-dropping-particle":"","parse-names":false,"suffix":""},{"dropping-particle":"","family":"Peterson","given":"James","non-dropping-particle":"","parse-names":false,"suffix":""},{"dropping-particle":"","family":"Worrell","given":"Robert","non-dropping-particle":"","parse-names":false,"suffix":""},{"dropping-particle":"","family":"Merino","given":"Maria J.","non-dropping-particle":"","parse-names":false,"suffix":""},{"dropping-particle":"","family":"Schmidt","given":"Laura S.","non-dropping-particle":"","parse-names":false,"suffix":""},{"dropping-particle":"","family":"Czerniak","given":"Bogdan A.","non-dropping-particle":"","parse-names":false,"suffix":""},{"dropping-particle":"","family":"Aldape","given":"Kenneth D.","non-dropping-particle":"","parse-names":false,"suffix":""},{"dropping-particle":"","family":"Wood","given":"Christopher G.","non-dropping-particle":"","parse-names":false,"suffix":""},{"dropping-particle":"","family":"Boyd","given":"Jeff","non-dropping-particle":"","parse-names":false,"suffix":""},{"dropping-particle":"","family":"Weaver","given":"Jo Ellen","non-dropping-particle":"","parse-names":false,"suffix":""},{"dropping-particle":"V.","family":"Iacocca","given":"Mary","non-dropping-particle":"","parse-names":false,"suffix":""},{"dropping-particle":"","family":"Petrelli","given":"Nicholas","non-dropping-particle":"","parse-names":false,"suffix":""},{"dropping-particle":"","family":"Witkin","given":"Gary","non-dropping-particle":"","parse-names":false,"suffix":""},{"dropping-particle":"","family":"Brown","given":"Jennifer","non-dropping-particle":"","parse-names":false,"suffix":""},{"dropping-particle":"","family":"Czerwinski","given":"Christine","non-dropping-particle":"","parse-names":false,"suffix":""},{"dropping-particle":"","family":"Huelsenbeck-Dill","given":"Lori","non-dropping-particle":"","parse-names":false,"suffix":""},{"dropping-particle":"","family":"Rabeno","given":"Brenda","non-dropping-particle":"","parse-names":false,"suffix":""},{"dropping-particle":"","family":"Myers","given":"Jerome","non-dropping-particle":"","parse-names":false,"suffix":""},{"dropping-particle":"","family":"Morrison","given":"Carl","non-dropping-particle":"","parse-names":false,"suffix":""},{"dropping-particle":"","family":"Bergsten","given":"Julie","non-dropping-particle":"","parse-names":false,"suffix":""},{"dropping-particle":"","family":"Eckman","given":"John","non-dropping-particle":"","parse-names":false,"suffix":""},{"dropping-particle":"","family":"Harr","given":"Jodi","non-dropping-particle":"","parse-names":false,"suffix":""},{"dropping-particle":"","family":"Smith","given":"Christine","non-dropping-particle":"","parse-names":false,"suffix":""},{"dropping-particle":"","family":"Tucker","given":"Kelinda","non-dropping-particle":"","parse-names":false,"suffix":""},{"dropping-particle":"","family":"Zach","given":"Leigh Anne","non-dropping-particle":"","parse-names":false,"suffix":""},{"dropping-particle":"","family":"Bshara","given":"Wiam","non-dropping-particle":"","parse-names":false,"suffix":""},{"dropping-particle":"","family":"Gaudioso","given":"Carmelo","non-dropping-particle":"","parse-names":false,"suffix":""},{"dropping-particle":"","family":"Dhir","given":"Rajiv","non-dropping-particle":"","parse-names":false,"suffix":""},{"dropping-particle":"","family":"Maranchie","given":"Jodi","non-dropping-particle":"","parse-names":false,"suffix":""},{"dropping-particle":"","family":"Nelson","given":"Joel","non-dropping-particle":"","parse-names":false,"suffix":""},{"dropping-particle":"","family":"Parwani","given":"Anil","non-dropping-particle":"","parse-names":false,"suffix":""},{"dropping-particle":"","family":"Potapova","given":"Cureline Olga","non-dropping-particle":"","parse-names":false,"suffix":""},{"dropping-particle":"","family":"Fedosenko","given":"Konstantin","non-dropping-particle":"","parse-names":false,"suffix":""},{"dropping-particle":"","family":"Cheville","given":"John C.","non-dropping-particle":"","parse-names":false,"suffix":""},{"dropping-particle":"","family":"Thompson","given":"R. Houston","non-dropping-particle":"","parse-names":false,"suffix":""},{"dropping-particle":"","family":"Mosquera","given":"Juan M.","non-dropping-particle":"","parse-names":false,"suffix":""},{"dropping-particle":"","family":"Rubin","given":"Mark A.","non-dropping-particle":"","parse-names":false,"suffix":""},{"dropping-particle":"","family":"Blute","given":"Michael L.","non-dropping-particle":"","parse-names":false,"suffix":""},{"dropping-particle":"","family":"Pihl","given":"Todd","non-dropping-particle":"","parse-names":false,"suffix":""},{"dropping-particle":"","family":"Jensen","given":"Mark","non-dropping-particle":"","parse-names":false,"suffix":""},{"dropping-particle":"","family":"Sfeir","given":"Robert","non-dropping-particle":"","parse-names":false,"suffix":""},{"dropping-particle":"","family":"Kahn","given":"Ari","non-dropping-particle":"","parse-names":false,"suffix":""},{"dropping-particle":"","family":"Chu","given":"Anna","non-dropping-particle":"","parse-names":false,"suffix":""},{"dropping-particle":"","family":"Kothiyal","given":"Prachi","non-dropping-particle":"","parse-names":false,"suffix":""},{"dropping-particle":"","family":"Snyder","given":"Eric","non-dropping-particle":"","parse-names":false,"suffix":""},{"dropping-particle":"","family":"Pontius","given":"Joan","non-dropping-particle":"","parse-names":false,"suffix":""},{"dropping-particle":"","family":"Ayala","given":"Brenda","non-dropping-particle":"","parse-names":false,"suffix":""},{"dropping-particle":"","family":"Backus","given":"Mark","non-dropping-particle":"","parse-names":false,"suffix":""},{"dropping-particle":"","family":"Walton","given":"Jessica","non-dropping-particle":"","parse-names":false,"suffix":""},{"dropping-particle":"","family":"Baboud","given":"Julien","non-dropping-particle":"","parse-names":false,"suffix":""},{"dropping-particle":"","family":"Berton","given":"Dominique","non-dropping-particle":"","parse-names":false,"suffix":""},{"dropping-particle":"","family":"Nicholls","given":"Matthew","non-dropping-particle":"","parse-names":false,"suffix":""},{"dropping-particle":"","family":"Srinivasan","given":"Deepak","non-dropping-particle":"","parse-names":false,"suffix":""},{"dropping-particle":"","family":"Raman","given":"Rohini","non-dropping-particle":"","parse-names":false,"suffix":""},{"dropping-particle":"","family":"Girshik","given":"Stanley","non-dropping-particle":"","parse-names":false,"suffix":""},{"dropping-particle":"","family":"Kigonya","given":"Peter","non-dropping-particle":"","parse-names":false,"suffix":""},{"dropping-particle":"","family":"Alonso","given":"Shelley","non-dropping-particle":"","parse-names":false,"suffix":""},{"dropping-particle":"","family":"Sanbhadti","given":"Rashmi","non-dropping-particle":"","parse-names":false,"suffix":""},{"dropping-particle":"","family":"Barletta","given":"Sean","non-dropping-particle":"","parse-names":false,"suffix":""},{"dropping-particle":"","family":"Pot","given":"David","non-dropping-particle":"","parse-names":false,"suffix":""},{"dropping-particle":"","family":"Sheth","given":"Margi","non-dropping-particle":"","parse-names":false,"suffix":""},{"dropping-particle":"","family":"Demchok","given":"John A.","non-dropping-particle":"","parse-names":false,"suffix":""},{"dropping-particle":"","family":"Davidsen","given":"Tanja","non-dropping-particle":"","parse-names":false,"suffix":""},{"dropping-particle":"","family":"Wang","given":"Zhining","non-dropping-particle":"","parse-names":false,"suffix":""},{"dropping-particle":"","family":"Yang","given":"Liming","non-dropping-particle":"","parse-names":false,"suffix":""},{"dropping-particle":"","family":"Tarnuzzer","given":"Roy W.","non-dropping-particle":"","parse-names":false,"suffix":""},{"dropping-particle":"","family":"Zhang","given":"Jiashan","non-dropping-particle":"","parse-names":false,"suffix":""},{"dropping-particle":"","family":"Eley","given":"Greg","non-dropping-particle":"","parse-names":false,"suffix":""},{"dropping-particle":"","family":"Ferguson","given":"Martin L.","non-dropping-particle":"","parse-names":false,"suffix":""},{"dropping-particle":"","family":"Mills Shaw","given":"Kenna R.","non-dropping-particle":"","parse-names":false,"suffix":""},{"dropping-particle":"","family":"Guyer","given":"Mark S.","non-dropping-particle":"","parse-names":false,"suffix":""},{"dropping-particle":"","family":"Ozenberger","given":"Bradley A.","non-dropping-particle":"","parse-names":false,"suffix":""},{"dropping-particle":"","family":"Sofia","given":"Heidi J.","non-dropping-particle":"","parse-names":false,"suffix":""}],"container-title":"Nature","id":"ITEM-1","issue":"7456","issued":{"date-parts":[["2013"]]},"page":"43-49","title":"Comprehensivemolecular characterization of clear cell renal cell carcinoma","type":"article-journal","volume":"499"},"uris":["http://www.mendeley.com/documents/?uuid=d6020cd7-f897-4ff4-b600-c843bbbf7719"]}],"mendeley":{"formattedCitation":"&lt;sup&gt;19&lt;/sup&gt;","plainTextFormattedCitation":"19","previouslyFormattedCitation":"&lt;sup&gt;19&lt;/sup&gt;"},"properties":{"noteIndex":0},"schema":"https://github.com/citation-style-language/schema/raw/master/csl-citation.json"}</w:instrText>
      </w:r>
      <w:r w:rsidR="008373F0">
        <w:rPr>
          <w:rFonts w:ascii="Arial" w:hAnsi="Arial" w:cs="Arial"/>
          <w:sz w:val="22"/>
          <w:szCs w:val="22"/>
        </w:rPr>
        <w:fldChar w:fldCharType="separate"/>
      </w:r>
      <w:r w:rsidR="003E01D3" w:rsidRPr="003E01D3">
        <w:rPr>
          <w:rFonts w:ascii="Arial" w:hAnsi="Arial" w:cs="Arial"/>
          <w:noProof/>
          <w:sz w:val="22"/>
          <w:szCs w:val="22"/>
          <w:vertAlign w:val="superscript"/>
        </w:rPr>
        <w:t>19</w:t>
      </w:r>
      <w:r w:rsidR="008373F0">
        <w:rPr>
          <w:rFonts w:ascii="Arial" w:hAnsi="Arial" w:cs="Arial"/>
          <w:sz w:val="22"/>
          <w:szCs w:val="22"/>
        </w:rPr>
        <w:fldChar w:fldCharType="end"/>
      </w:r>
      <w:del w:id="118" w:author="Borcherding, Nicholas (CCOM Student)" w:date="2020-11-02T13:24:00Z">
        <w:r w:rsidR="008373F0" w:rsidDel="003E01D3">
          <w:rPr>
            <w:rFonts w:ascii="Arial" w:hAnsi="Arial" w:cs="Arial"/>
            <w:sz w:val="22"/>
            <w:szCs w:val="22"/>
          </w:rPr>
          <w:delText>,</w:delText>
        </w:r>
      </w:del>
      <w:r w:rsidR="008373F0">
        <w:rPr>
          <w:rFonts w:ascii="Arial" w:hAnsi="Arial" w:cs="Arial"/>
          <w:sz w:val="22"/>
          <w:szCs w:val="22"/>
        </w:rPr>
        <w:t xml:space="preserve"> we separated the cohort in half, </w:t>
      </w:r>
      <w:r w:rsidR="00982F59">
        <w:rPr>
          <w:rFonts w:ascii="Arial" w:hAnsi="Arial" w:cs="Arial"/>
          <w:sz w:val="22"/>
          <w:szCs w:val="22"/>
        </w:rPr>
        <w:t>yielding</w:t>
      </w:r>
      <w:r w:rsidR="008373F0">
        <w:rPr>
          <w:rFonts w:ascii="Arial" w:hAnsi="Arial" w:cs="Arial"/>
          <w:sz w:val="22"/>
          <w:szCs w:val="22"/>
        </w:rPr>
        <w:t xml:space="preserve"> a training and testing set. We isolated significantly upregulated genes from each subcluster of CD8</w:t>
      </w:r>
      <w:r w:rsidR="008373F0" w:rsidRPr="008373F0">
        <w:rPr>
          <w:rFonts w:ascii="Arial" w:hAnsi="Arial" w:cs="Arial"/>
          <w:sz w:val="22"/>
          <w:szCs w:val="22"/>
          <w:vertAlign w:val="superscript"/>
        </w:rPr>
        <w:t>+</w:t>
      </w:r>
      <w:r w:rsidR="008373F0">
        <w:rPr>
          <w:rFonts w:ascii="Arial" w:hAnsi="Arial" w:cs="Arial"/>
          <w:sz w:val="22"/>
          <w:szCs w:val="22"/>
        </w:rPr>
        <w:t xml:space="preserve"> T cells and macrophages</w:t>
      </w:r>
      <w:r w:rsidR="008F11D6">
        <w:rPr>
          <w:rFonts w:ascii="Arial" w:hAnsi="Arial" w:cs="Arial"/>
          <w:sz w:val="22"/>
          <w:szCs w:val="22"/>
        </w:rPr>
        <w:t xml:space="preserve"> </w:t>
      </w:r>
      <w:r w:rsidR="008373F0">
        <w:rPr>
          <w:rFonts w:ascii="Arial" w:hAnsi="Arial" w:cs="Arial"/>
          <w:sz w:val="22"/>
          <w:szCs w:val="22"/>
        </w:rPr>
        <w:t>selecting the top models for each cell type based on training results.</w:t>
      </w:r>
      <w:r w:rsidR="00D2149F">
        <w:rPr>
          <w:rFonts w:ascii="Arial" w:hAnsi="Arial" w:cs="Arial"/>
          <w:sz w:val="22"/>
          <w:szCs w:val="22"/>
        </w:rPr>
        <w:t xml:space="preserve"> </w:t>
      </w:r>
      <w:r w:rsidR="008373F0">
        <w:rPr>
          <w:rFonts w:ascii="Arial" w:hAnsi="Arial" w:cs="Arial"/>
          <w:sz w:val="22"/>
          <w:szCs w:val="22"/>
        </w:rPr>
        <w:t xml:space="preserve">Interestingly, we saw a consistently high performance for overall survival discrimination in CD8_6 and TAM_3-based signatures across all models we trained and </w:t>
      </w:r>
      <w:r w:rsidR="008F11D6">
        <w:rPr>
          <w:rFonts w:ascii="Arial" w:hAnsi="Arial" w:cs="Arial"/>
          <w:sz w:val="22"/>
          <w:szCs w:val="22"/>
        </w:rPr>
        <w:t xml:space="preserve">different </w:t>
      </w:r>
      <w:r w:rsidR="008373F0">
        <w:rPr>
          <w:rFonts w:ascii="Arial" w:hAnsi="Arial" w:cs="Arial"/>
          <w:sz w:val="22"/>
          <w:szCs w:val="22"/>
        </w:rPr>
        <w:t>size</w:t>
      </w:r>
      <w:r w:rsidR="008F11D6">
        <w:rPr>
          <w:rFonts w:ascii="Arial" w:hAnsi="Arial" w:cs="Arial"/>
          <w:sz w:val="22"/>
          <w:szCs w:val="22"/>
        </w:rPr>
        <w:t>s</w:t>
      </w:r>
      <w:r w:rsidR="008373F0">
        <w:rPr>
          <w:rFonts w:ascii="Arial" w:hAnsi="Arial" w:cs="Arial"/>
          <w:sz w:val="22"/>
          <w:szCs w:val="22"/>
        </w:rPr>
        <w:t xml:space="preserve"> of gene signatures. </w:t>
      </w:r>
      <w:r w:rsidR="00412E39">
        <w:rPr>
          <w:rFonts w:ascii="Arial" w:hAnsi="Arial" w:cs="Arial"/>
          <w:sz w:val="22"/>
          <w:szCs w:val="22"/>
        </w:rPr>
        <w:t xml:space="preserve">Applying the models to the testing cohort of 267 primary tumors, we found that both signatures had </w:t>
      </w:r>
      <w:r w:rsidR="00982F59">
        <w:rPr>
          <w:rFonts w:ascii="Arial" w:hAnsi="Arial" w:cs="Arial"/>
          <w:sz w:val="22"/>
          <w:szCs w:val="22"/>
        </w:rPr>
        <w:t xml:space="preserve">strong </w:t>
      </w:r>
      <w:r w:rsidR="00412E39">
        <w:rPr>
          <w:rFonts w:ascii="Arial" w:hAnsi="Arial" w:cs="Arial"/>
          <w:sz w:val="22"/>
          <w:szCs w:val="22"/>
        </w:rPr>
        <w:t>performance</w:t>
      </w:r>
      <w:r w:rsidR="00982F59">
        <w:rPr>
          <w:rFonts w:ascii="Arial" w:hAnsi="Arial" w:cs="Arial"/>
          <w:sz w:val="22"/>
          <w:szCs w:val="22"/>
        </w:rPr>
        <w:t xml:space="preserve"> and</w:t>
      </w:r>
      <w:r w:rsidR="00412E39">
        <w:rPr>
          <w:rFonts w:ascii="Arial" w:hAnsi="Arial" w:cs="Arial"/>
          <w:sz w:val="22"/>
          <w:szCs w:val="22"/>
        </w:rPr>
        <w:t xml:space="preserve"> categorized roughly 25% of ccRCC into poor prognostic groups and equat</w:t>
      </w:r>
      <w:r w:rsidR="00982F59">
        <w:rPr>
          <w:rFonts w:ascii="Arial" w:hAnsi="Arial" w:cs="Arial"/>
          <w:sz w:val="22"/>
          <w:szCs w:val="22"/>
        </w:rPr>
        <w:t>ing</w:t>
      </w:r>
      <w:r w:rsidR="00412E39">
        <w:rPr>
          <w:rFonts w:ascii="Arial" w:hAnsi="Arial" w:cs="Arial"/>
          <w:sz w:val="22"/>
          <w:szCs w:val="22"/>
        </w:rPr>
        <w:t xml:space="preserve"> to hazard ratios of 3.44 and 2.59, respectively (Figure 6B)</w:t>
      </w:r>
      <w:r w:rsidR="009D2EB4">
        <w:rPr>
          <w:rFonts w:ascii="Arial" w:hAnsi="Arial" w:cs="Arial"/>
          <w:sz w:val="22"/>
          <w:szCs w:val="22"/>
        </w:rPr>
        <w:t>.</w:t>
      </w:r>
      <w:r w:rsidR="008F11D6">
        <w:rPr>
          <w:rFonts w:ascii="Arial" w:hAnsi="Arial" w:cs="Arial"/>
          <w:sz w:val="22"/>
          <w:szCs w:val="22"/>
        </w:rPr>
        <w:t xml:space="preserve"> </w:t>
      </w:r>
      <w:r w:rsidR="00412E39">
        <w:rPr>
          <w:rFonts w:ascii="Arial" w:hAnsi="Arial" w:cs="Arial"/>
          <w:sz w:val="22"/>
          <w:szCs w:val="22"/>
        </w:rPr>
        <w:t xml:space="preserve">We also observed </w:t>
      </w:r>
      <w:r w:rsidR="00982F59">
        <w:rPr>
          <w:rFonts w:ascii="Arial" w:hAnsi="Arial" w:cs="Arial"/>
          <w:sz w:val="22"/>
          <w:szCs w:val="22"/>
        </w:rPr>
        <w:t xml:space="preserve">that the poor-prognosis predictions were associated with increasing </w:t>
      </w:r>
      <w:r w:rsidR="00412E39">
        <w:rPr>
          <w:rFonts w:ascii="Arial" w:hAnsi="Arial" w:cs="Arial"/>
          <w:sz w:val="22"/>
          <w:szCs w:val="22"/>
        </w:rPr>
        <w:t>histological grades (Figure 6C</w:t>
      </w:r>
      <w:r w:rsidR="009D2EB4">
        <w:rPr>
          <w:rFonts w:ascii="Arial" w:hAnsi="Arial" w:cs="Arial"/>
          <w:sz w:val="22"/>
          <w:szCs w:val="22"/>
        </w:rPr>
        <w:t>)</w:t>
      </w:r>
      <w:r w:rsidR="00827AF2">
        <w:rPr>
          <w:rFonts w:ascii="Arial" w:hAnsi="Arial" w:cs="Arial"/>
          <w:sz w:val="22"/>
          <w:szCs w:val="22"/>
        </w:rPr>
        <w:t xml:space="preserve">. There was </w:t>
      </w:r>
      <w:r w:rsidR="000A72D6">
        <w:rPr>
          <w:rFonts w:ascii="Arial" w:hAnsi="Arial" w:cs="Arial"/>
          <w:sz w:val="22"/>
          <w:szCs w:val="22"/>
        </w:rPr>
        <w:t xml:space="preserve">not a clear association in expression by histological grade across genes in each </w:t>
      </w:r>
      <w:r w:rsidR="00827AF2">
        <w:rPr>
          <w:rFonts w:ascii="Arial" w:hAnsi="Arial" w:cs="Arial"/>
          <w:sz w:val="22"/>
          <w:szCs w:val="22"/>
        </w:rPr>
        <w:t>signature (Supplemental Figure 6)</w:t>
      </w:r>
      <w:r w:rsidR="000A72D6">
        <w:rPr>
          <w:rFonts w:ascii="Arial" w:hAnsi="Arial" w:cs="Arial"/>
          <w:sz w:val="22"/>
          <w:szCs w:val="22"/>
        </w:rPr>
        <w:t>.</w:t>
      </w:r>
      <w:ins w:id="119" w:author="Borcherding, Nicholas (CCOM Student)" w:date="2020-11-02T13:42:00Z">
        <w:r w:rsidR="00F031BF">
          <w:rPr>
            <w:rFonts w:ascii="Arial" w:hAnsi="Arial" w:cs="Arial"/>
            <w:sz w:val="22"/>
            <w:szCs w:val="22"/>
          </w:rPr>
          <w:t xml:space="preserve"> However, there was a </w:t>
        </w:r>
      </w:ins>
      <w:ins w:id="120" w:author="Borcherding, Nicholas (CCOM Student)" w:date="2020-11-02T13:45:00Z">
        <w:r w:rsidR="00F031BF">
          <w:rPr>
            <w:rFonts w:ascii="Arial" w:hAnsi="Arial" w:cs="Arial"/>
            <w:sz w:val="22"/>
            <w:szCs w:val="22"/>
          </w:rPr>
          <w:t xml:space="preserve">significant </w:t>
        </w:r>
      </w:ins>
      <w:ins w:id="121" w:author="Borcherding, Nicholas (CCOM Student)" w:date="2020-11-02T13:42:00Z">
        <w:r w:rsidR="00F031BF">
          <w:rPr>
            <w:rFonts w:ascii="Arial" w:hAnsi="Arial" w:cs="Arial"/>
            <w:sz w:val="22"/>
            <w:szCs w:val="22"/>
          </w:rPr>
          <w:t>association between the CD8_6 and TAM_3 classifications</w:t>
        </w:r>
      </w:ins>
      <w:ins w:id="122" w:author="Borcherding, Nicholas (CCOM Student)" w:date="2020-11-02T13:43:00Z">
        <w:r w:rsidR="00F031BF">
          <w:rPr>
            <w:rFonts w:ascii="Arial" w:hAnsi="Arial" w:cs="Arial"/>
            <w:sz w:val="22"/>
            <w:szCs w:val="22"/>
          </w:rPr>
          <w:t xml:space="preserve">, which shared a high degree of </w:t>
        </w:r>
      </w:ins>
      <w:ins w:id="123" w:author="Borcherding, Nicholas (CCOM Student)" w:date="2020-11-02T14:01:00Z">
        <w:r w:rsidR="00F031BF">
          <w:rPr>
            <w:rFonts w:ascii="Arial" w:hAnsi="Arial" w:cs="Arial"/>
            <w:sz w:val="22"/>
            <w:szCs w:val="22"/>
          </w:rPr>
          <w:t xml:space="preserve">overlap in patient classified into good-prognosis (188 in both </w:t>
        </w:r>
      </w:ins>
      <w:ins w:id="124" w:author="Borcherding, Nicholas (CCOM Student)" w:date="2020-11-02T14:02:00Z">
        <w:r w:rsidR="00F031BF">
          <w:rPr>
            <w:rFonts w:ascii="Arial" w:hAnsi="Arial" w:cs="Arial"/>
            <w:sz w:val="22"/>
            <w:szCs w:val="22"/>
          </w:rPr>
          <w:t>signatures</w:t>
        </w:r>
      </w:ins>
      <w:ins w:id="125" w:author="Borcherding, Nicholas (CCOM Student)" w:date="2020-11-02T14:01:00Z">
        <w:r w:rsidR="00F031BF">
          <w:rPr>
            <w:rFonts w:ascii="Arial" w:hAnsi="Arial" w:cs="Arial"/>
            <w:sz w:val="22"/>
            <w:szCs w:val="22"/>
          </w:rPr>
          <w:t>) and poor-prognos</w:t>
        </w:r>
      </w:ins>
      <w:ins w:id="126" w:author="Borcherding, Nicholas (CCOM Student)" w:date="2020-11-02T14:02:00Z">
        <w:r w:rsidR="00F031BF">
          <w:rPr>
            <w:rFonts w:ascii="Arial" w:hAnsi="Arial" w:cs="Arial"/>
            <w:sz w:val="22"/>
            <w:szCs w:val="22"/>
          </w:rPr>
          <w:t>is (35</w:t>
        </w:r>
        <w:r w:rsidR="00F031BF">
          <w:rPr>
            <w:rFonts w:ascii="Arial" w:hAnsi="Arial" w:cs="Arial"/>
            <w:sz w:val="22"/>
            <w:szCs w:val="22"/>
          </w:rPr>
          <w:t xml:space="preserve"> in both signatures</w:t>
        </w:r>
        <w:r w:rsidR="00F031BF">
          <w:rPr>
            <w:rFonts w:ascii="Arial" w:hAnsi="Arial" w:cs="Arial"/>
            <w:sz w:val="22"/>
            <w:szCs w:val="22"/>
          </w:rPr>
          <w:t xml:space="preserve">), Fisher p-value = </w:t>
        </w:r>
      </w:ins>
      <w:ins w:id="127" w:author="Borcherding, Nicholas (CCOM Student)" w:date="2020-11-02T14:04:00Z">
        <w:r w:rsidR="00F031BF">
          <w:rPr>
            <w:rFonts w:ascii="Arial" w:hAnsi="Arial" w:cs="Arial"/>
            <w:sz w:val="22"/>
            <w:szCs w:val="22"/>
          </w:rPr>
          <w:t>9.3</w:t>
        </w:r>
      </w:ins>
      <w:ins w:id="128" w:author="Borcherding, Nicholas (CCOM Student)" w:date="2020-11-02T14:02:00Z">
        <w:r w:rsidR="00F031BF">
          <w:rPr>
            <w:rFonts w:ascii="Arial" w:hAnsi="Arial" w:cs="Arial"/>
            <w:sz w:val="22"/>
            <w:szCs w:val="22"/>
          </w:rPr>
          <w:t>e-15 .</w:t>
        </w:r>
      </w:ins>
    </w:p>
    <w:p w14:paraId="35B9F0CD" w14:textId="26BC10B1" w:rsidR="00412E39" w:rsidRDefault="00412E39" w:rsidP="00666678">
      <w:pPr>
        <w:pStyle w:val="Paragraph"/>
        <w:snapToGrid w:val="0"/>
        <w:spacing w:line="480" w:lineRule="auto"/>
        <w:ind w:firstLine="0"/>
        <w:rPr>
          <w:rFonts w:ascii="Arial" w:hAnsi="Arial" w:cs="Arial"/>
          <w:sz w:val="22"/>
          <w:szCs w:val="22"/>
        </w:rPr>
      </w:pPr>
    </w:p>
    <w:p w14:paraId="17D90B47" w14:textId="2FF8CA1F" w:rsidR="00412E39" w:rsidRPr="0089638A" w:rsidRDefault="00412E39" w:rsidP="00666678">
      <w:pPr>
        <w:pStyle w:val="Paragraph"/>
        <w:snapToGrid w:val="0"/>
        <w:spacing w:line="480" w:lineRule="auto"/>
        <w:ind w:firstLine="0"/>
        <w:rPr>
          <w:rFonts w:ascii="Arial" w:hAnsi="Arial" w:cs="Arial"/>
          <w:sz w:val="22"/>
          <w:szCs w:val="22"/>
        </w:rPr>
      </w:pPr>
      <w:r>
        <w:rPr>
          <w:rFonts w:ascii="Arial" w:hAnsi="Arial" w:cs="Arial"/>
          <w:sz w:val="22"/>
          <w:szCs w:val="22"/>
        </w:rPr>
        <w:t xml:space="preserve">Moving beyond mRNA expression, we wanted to see if we could identify the proliferative CD8_6 subcluster in tumor samples. Using mass cytometry data for </w:t>
      </w:r>
      <w:r w:rsidR="00D75355">
        <w:rPr>
          <w:rFonts w:ascii="Arial" w:hAnsi="Arial" w:cs="Arial"/>
          <w:sz w:val="22"/>
          <w:szCs w:val="22"/>
        </w:rPr>
        <w:t xml:space="preserve">T cells isolated from 4 healthy </w:t>
      </w:r>
      <w:r w:rsidR="00D75355">
        <w:rPr>
          <w:rFonts w:ascii="Arial" w:hAnsi="Arial" w:cs="Arial"/>
          <w:sz w:val="22"/>
          <w:szCs w:val="22"/>
        </w:rPr>
        <w:lastRenderedPageBreak/>
        <w:t>tissue samples, 68 ccRCC primary tumors, and 4 ccRCC metastasis, we identified a PD-1</w:t>
      </w:r>
      <w:r w:rsidR="00D75355" w:rsidRPr="00D75355">
        <w:rPr>
          <w:rFonts w:ascii="Arial" w:hAnsi="Arial" w:cs="Arial"/>
          <w:sz w:val="22"/>
          <w:szCs w:val="22"/>
          <w:vertAlign w:val="superscript"/>
        </w:rPr>
        <w:t>+</w:t>
      </w:r>
      <w:r w:rsidR="00D75355">
        <w:rPr>
          <w:rFonts w:ascii="Arial" w:hAnsi="Arial" w:cs="Arial"/>
          <w:sz w:val="22"/>
          <w:szCs w:val="22"/>
        </w:rPr>
        <w:t xml:space="preserve"> Ki-67</w:t>
      </w:r>
      <w:r w:rsidR="00D75355" w:rsidRPr="00D75355">
        <w:rPr>
          <w:rFonts w:ascii="Arial" w:hAnsi="Arial" w:cs="Arial"/>
          <w:sz w:val="22"/>
          <w:szCs w:val="22"/>
          <w:vertAlign w:val="superscript"/>
        </w:rPr>
        <w:t>Hi</w:t>
      </w:r>
      <w:r w:rsidR="00D75355">
        <w:rPr>
          <w:rFonts w:ascii="Arial" w:hAnsi="Arial" w:cs="Arial"/>
          <w:sz w:val="22"/>
          <w:szCs w:val="22"/>
        </w:rPr>
        <w:t xml:space="preserve"> subset in 14.6% of a CD45</w:t>
      </w:r>
      <w:r w:rsidR="00D75355" w:rsidRPr="00D75355">
        <w:rPr>
          <w:rFonts w:ascii="Arial" w:hAnsi="Arial" w:cs="Arial"/>
          <w:sz w:val="22"/>
          <w:szCs w:val="22"/>
          <w:vertAlign w:val="superscript"/>
        </w:rPr>
        <w:t>+</w:t>
      </w:r>
      <w:r w:rsidR="00D75355">
        <w:rPr>
          <w:rFonts w:ascii="Arial" w:hAnsi="Arial" w:cs="Arial"/>
          <w:sz w:val="22"/>
          <w:szCs w:val="22"/>
        </w:rPr>
        <w:t xml:space="preserve"> CD3</w:t>
      </w:r>
      <w:r w:rsidR="00D75355" w:rsidRPr="00D75355">
        <w:rPr>
          <w:rFonts w:ascii="Arial" w:hAnsi="Arial" w:cs="Arial"/>
          <w:sz w:val="22"/>
          <w:szCs w:val="22"/>
          <w:vertAlign w:val="superscript"/>
        </w:rPr>
        <w:t>+</w:t>
      </w:r>
      <w:r w:rsidR="00D75355">
        <w:rPr>
          <w:rFonts w:ascii="Arial" w:hAnsi="Arial" w:cs="Arial"/>
          <w:sz w:val="22"/>
          <w:szCs w:val="22"/>
        </w:rPr>
        <w:t xml:space="preserve"> CD8</w:t>
      </w:r>
      <w:r w:rsidR="00D75355" w:rsidRPr="00D75355">
        <w:rPr>
          <w:rFonts w:ascii="Arial" w:hAnsi="Arial" w:cs="Arial"/>
          <w:sz w:val="22"/>
          <w:szCs w:val="22"/>
          <w:vertAlign w:val="superscript"/>
        </w:rPr>
        <w:t>+</w:t>
      </w:r>
      <w:r w:rsidR="00D75355">
        <w:rPr>
          <w:rFonts w:ascii="Arial" w:hAnsi="Arial" w:cs="Arial"/>
          <w:sz w:val="22"/>
          <w:szCs w:val="22"/>
        </w:rPr>
        <w:t xml:space="preserve"> T cells (Figure 6D). The majority of CD45</w:t>
      </w:r>
      <w:r w:rsidR="00D75355" w:rsidRPr="00D75355">
        <w:rPr>
          <w:rFonts w:ascii="Arial" w:hAnsi="Arial" w:cs="Arial"/>
          <w:sz w:val="22"/>
          <w:szCs w:val="22"/>
          <w:vertAlign w:val="superscript"/>
        </w:rPr>
        <w:t>+</w:t>
      </w:r>
      <w:r w:rsidR="00D75355">
        <w:rPr>
          <w:rFonts w:ascii="Arial" w:hAnsi="Arial" w:cs="Arial"/>
          <w:sz w:val="22"/>
          <w:szCs w:val="22"/>
        </w:rPr>
        <w:t xml:space="preserve"> CD3</w:t>
      </w:r>
      <w:r w:rsidR="00D75355" w:rsidRPr="00D75355">
        <w:rPr>
          <w:rFonts w:ascii="Arial" w:hAnsi="Arial" w:cs="Arial"/>
          <w:sz w:val="22"/>
          <w:szCs w:val="22"/>
          <w:vertAlign w:val="superscript"/>
        </w:rPr>
        <w:t>+</w:t>
      </w:r>
      <w:r w:rsidR="00D75355">
        <w:rPr>
          <w:rFonts w:ascii="Arial" w:hAnsi="Arial" w:cs="Arial"/>
          <w:sz w:val="22"/>
          <w:szCs w:val="22"/>
        </w:rPr>
        <w:t xml:space="preserve"> CD8</w:t>
      </w:r>
      <w:r w:rsidR="00D75355" w:rsidRPr="00D75355">
        <w:rPr>
          <w:rFonts w:ascii="Arial" w:hAnsi="Arial" w:cs="Arial"/>
          <w:sz w:val="22"/>
          <w:szCs w:val="22"/>
          <w:vertAlign w:val="superscript"/>
        </w:rPr>
        <w:t>+</w:t>
      </w:r>
      <w:r w:rsidR="00D75355">
        <w:rPr>
          <w:rFonts w:ascii="Arial" w:hAnsi="Arial" w:cs="Arial"/>
          <w:sz w:val="22"/>
          <w:szCs w:val="22"/>
          <w:vertAlign w:val="superscript"/>
        </w:rPr>
        <w:t xml:space="preserve"> </w:t>
      </w:r>
      <w:r w:rsidR="00D75355">
        <w:rPr>
          <w:rFonts w:ascii="Arial" w:hAnsi="Arial" w:cs="Arial"/>
          <w:sz w:val="22"/>
          <w:szCs w:val="22"/>
        </w:rPr>
        <w:t>T cells were either PD-1</w:t>
      </w:r>
      <w:r w:rsidR="00D75355" w:rsidRPr="00D75355">
        <w:rPr>
          <w:rFonts w:ascii="Arial" w:hAnsi="Arial" w:cs="Arial"/>
          <w:sz w:val="22"/>
          <w:szCs w:val="22"/>
          <w:vertAlign w:val="superscript"/>
        </w:rPr>
        <w:t>+</w:t>
      </w:r>
      <w:r w:rsidR="00D75355">
        <w:rPr>
          <w:rFonts w:ascii="Arial" w:hAnsi="Arial" w:cs="Arial"/>
          <w:sz w:val="22"/>
          <w:szCs w:val="22"/>
        </w:rPr>
        <w:t xml:space="preserve"> Ki-67</w:t>
      </w:r>
      <w:r w:rsidR="00D75355" w:rsidRPr="00D75355">
        <w:rPr>
          <w:rFonts w:ascii="Arial" w:hAnsi="Arial" w:cs="Arial"/>
          <w:sz w:val="22"/>
          <w:szCs w:val="22"/>
          <w:vertAlign w:val="superscript"/>
        </w:rPr>
        <w:t>-</w:t>
      </w:r>
      <w:r w:rsidR="00D75355">
        <w:rPr>
          <w:rFonts w:ascii="Arial" w:hAnsi="Arial" w:cs="Arial"/>
          <w:sz w:val="22"/>
          <w:szCs w:val="22"/>
          <w:vertAlign w:val="superscript"/>
        </w:rPr>
        <w:t xml:space="preserve"> </w:t>
      </w:r>
      <w:r w:rsidR="00D75355">
        <w:rPr>
          <w:rFonts w:ascii="Arial" w:hAnsi="Arial" w:cs="Arial"/>
          <w:sz w:val="22"/>
          <w:szCs w:val="22"/>
        </w:rPr>
        <w:t>(42.4%) or PD-1</w:t>
      </w:r>
      <w:r w:rsidR="00D75355">
        <w:rPr>
          <w:rFonts w:ascii="Arial" w:hAnsi="Arial" w:cs="Arial"/>
          <w:sz w:val="22"/>
          <w:szCs w:val="22"/>
          <w:vertAlign w:val="superscript"/>
        </w:rPr>
        <w:t>-</w:t>
      </w:r>
      <w:r w:rsidR="00D75355">
        <w:rPr>
          <w:rFonts w:ascii="Arial" w:hAnsi="Arial" w:cs="Arial"/>
          <w:sz w:val="22"/>
          <w:szCs w:val="22"/>
        </w:rPr>
        <w:t xml:space="preserve"> Ki-67</w:t>
      </w:r>
      <w:r w:rsidR="00D75355" w:rsidRPr="00D75355">
        <w:rPr>
          <w:rFonts w:ascii="Arial" w:hAnsi="Arial" w:cs="Arial"/>
          <w:sz w:val="22"/>
          <w:szCs w:val="22"/>
          <w:vertAlign w:val="superscript"/>
        </w:rPr>
        <w:t>-</w:t>
      </w:r>
      <w:r w:rsidR="00D75355">
        <w:rPr>
          <w:rFonts w:ascii="Arial" w:hAnsi="Arial" w:cs="Arial"/>
          <w:sz w:val="22"/>
          <w:szCs w:val="22"/>
        </w:rPr>
        <w:t xml:space="preserve"> (39%) (Figure 6D). In addition to PD-1, this proliferative subset of CD8</w:t>
      </w:r>
      <w:r w:rsidR="00D75355" w:rsidRPr="0089638A">
        <w:rPr>
          <w:rFonts w:ascii="Arial" w:hAnsi="Arial" w:cs="Arial"/>
          <w:sz w:val="22"/>
          <w:szCs w:val="22"/>
          <w:vertAlign w:val="superscript"/>
        </w:rPr>
        <w:t>+</w:t>
      </w:r>
      <w:r w:rsidR="00D75355">
        <w:rPr>
          <w:rFonts w:ascii="Arial" w:hAnsi="Arial" w:cs="Arial"/>
          <w:sz w:val="22"/>
          <w:szCs w:val="22"/>
        </w:rPr>
        <w:t xml:space="preserve"> T cells in ccRCC had increased levels of CTLA-4, ICOS, 4-1BB (CD137), T</w:t>
      </w:r>
      <w:r w:rsidR="008F11D6">
        <w:rPr>
          <w:rFonts w:ascii="Arial" w:hAnsi="Arial" w:cs="Arial"/>
          <w:sz w:val="22"/>
          <w:szCs w:val="22"/>
        </w:rPr>
        <w:t>IM</w:t>
      </w:r>
      <w:r w:rsidR="00D75355">
        <w:rPr>
          <w:rFonts w:ascii="Arial" w:hAnsi="Arial" w:cs="Arial"/>
          <w:sz w:val="22"/>
          <w:szCs w:val="22"/>
        </w:rPr>
        <w:t>-3, HLA-DR, and CD38 compared to the other  CD45</w:t>
      </w:r>
      <w:r w:rsidR="00D75355" w:rsidRPr="00D75355">
        <w:rPr>
          <w:rFonts w:ascii="Arial" w:hAnsi="Arial" w:cs="Arial"/>
          <w:sz w:val="22"/>
          <w:szCs w:val="22"/>
          <w:vertAlign w:val="superscript"/>
        </w:rPr>
        <w:t>+</w:t>
      </w:r>
      <w:r w:rsidR="00D75355">
        <w:rPr>
          <w:rFonts w:ascii="Arial" w:hAnsi="Arial" w:cs="Arial"/>
          <w:sz w:val="22"/>
          <w:szCs w:val="22"/>
        </w:rPr>
        <w:t xml:space="preserve"> CD3</w:t>
      </w:r>
      <w:r w:rsidR="00D75355" w:rsidRPr="00D75355">
        <w:rPr>
          <w:rFonts w:ascii="Arial" w:hAnsi="Arial" w:cs="Arial"/>
          <w:sz w:val="22"/>
          <w:szCs w:val="22"/>
          <w:vertAlign w:val="superscript"/>
        </w:rPr>
        <w:t>+</w:t>
      </w:r>
      <w:r w:rsidR="00D75355">
        <w:rPr>
          <w:rFonts w:ascii="Arial" w:hAnsi="Arial" w:cs="Arial"/>
          <w:sz w:val="22"/>
          <w:szCs w:val="22"/>
        </w:rPr>
        <w:t xml:space="preserve"> CD8</w:t>
      </w:r>
      <w:r w:rsidR="00D75355" w:rsidRPr="00D75355">
        <w:rPr>
          <w:rFonts w:ascii="Arial" w:hAnsi="Arial" w:cs="Arial"/>
          <w:sz w:val="22"/>
          <w:szCs w:val="22"/>
          <w:vertAlign w:val="superscript"/>
        </w:rPr>
        <w:t>+</w:t>
      </w:r>
      <w:r w:rsidR="00D75355">
        <w:rPr>
          <w:rFonts w:ascii="Arial" w:hAnsi="Arial" w:cs="Arial"/>
          <w:sz w:val="22"/>
          <w:szCs w:val="22"/>
        </w:rPr>
        <w:t xml:space="preserve"> T cells (Figure 6E).</w:t>
      </w:r>
      <w:r w:rsidR="0089638A">
        <w:rPr>
          <w:rFonts w:ascii="Arial" w:hAnsi="Arial" w:cs="Arial"/>
          <w:sz w:val="22"/>
          <w:szCs w:val="22"/>
        </w:rPr>
        <w:t xml:space="preserve"> Calculating the proportion of PD-1</w:t>
      </w:r>
      <w:r w:rsidR="0089638A" w:rsidRPr="00D75355">
        <w:rPr>
          <w:rFonts w:ascii="Arial" w:hAnsi="Arial" w:cs="Arial"/>
          <w:sz w:val="22"/>
          <w:szCs w:val="22"/>
          <w:vertAlign w:val="superscript"/>
        </w:rPr>
        <w:t>+</w:t>
      </w:r>
      <w:r w:rsidR="0089638A">
        <w:rPr>
          <w:rFonts w:ascii="Arial" w:hAnsi="Arial" w:cs="Arial"/>
          <w:sz w:val="22"/>
          <w:szCs w:val="22"/>
        </w:rPr>
        <w:t xml:space="preserve"> Ki-67</w:t>
      </w:r>
      <w:r w:rsidR="0089638A" w:rsidRPr="00D75355">
        <w:rPr>
          <w:rFonts w:ascii="Arial" w:hAnsi="Arial" w:cs="Arial"/>
          <w:sz w:val="22"/>
          <w:szCs w:val="22"/>
          <w:vertAlign w:val="superscript"/>
        </w:rPr>
        <w:t>Hi</w:t>
      </w:r>
      <w:r w:rsidR="0089638A">
        <w:rPr>
          <w:rFonts w:ascii="Arial" w:hAnsi="Arial" w:cs="Arial"/>
          <w:sz w:val="22"/>
          <w:szCs w:val="22"/>
        </w:rPr>
        <w:t xml:space="preserve"> cells to total CD8</w:t>
      </w:r>
      <w:r w:rsidR="0089638A" w:rsidRPr="0089638A">
        <w:rPr>
          <w:rFonts w:ascii="Arial" w:hAnsi="Arial" w:cs="Arial"/>
          <w:sz w:val="22"/>
          <w:szCs w:val="22"/>
          <w:vertAlign w:val="superscript"/>
        </w:rPr>
        <w:t>+</w:t>
      </w:r>
      <w:r w:rsidR="0089638A">
        <w:rPr>
          <w:rFonts w:ascii="Arial" w:hAnsi="Arial" w:cs="Arial"/>
          <w:sz w:val="22"/>
          <w:szCs w:val="22"/>
        </w:rPr>
        <w:t xml:space="preserve"> T cells by sample, we categorized samples into thirds. We observed a similar distribution to the CD8_6 gene signature assignments of the highest tertile for PD-1</w:t>
      </w:r>
      <w:r w:rsidR="0089638A" w:rsidRPr="00D75355">
        <w:rPr>
          <w:rFonts w:ascii="Arial" w:hAnsi="Arial" w:cs="Arial"/>
          <w:sz w:val="22"/>
          <w:szCs w:val="22"/>
          <w:vertAlign w:val="superscript"/>
        </w:rPr>
        <w:t>+</w:t>
      </w:r>
      <w:r w:rsidR="0089638A">
        <w:rPr>
          <w:rFonts w:ascii="Arial" w:hAnsi="Arial" w:cs="Arial"/>
          <w:sz w:val="22"/>
          <w:szCs w:val="22"/>
        </w:rPr>
        <w:t xml:space="preserve"> Ki-67</w:t>
      </w:r>
      <w:r w:rsidR="0089638A" w:rsidRPr="00D75355">
        <w:rPr>
          <w:rFonts w:ascii="Arial" w:hAnsi="Arial" w:cs="Arial"/>
          <w:sz w:val="22"/>
          <w:szCs w:val="22"/>
          <w:vertAlign w:val="superscript"/>
        </w:rPr>
        <w:t>Hi</w:t>
      </w:r>
      <w:r w:rsidR="0089638A">
        <w:rPr>
          <w:rFonts w:ascii="Arial" w:hAnsi="Arial" w:cs="Arial"/>
          <w:sz w:val="22"/>
          <w:szCs w:val="22"/>
        </w:rPr>
        <w:t xml:space="preserve"> cells in more advanced histological grades (Figure 6F).</w:t>
      </w:r>
    </w:p>
    <w:p w14:paraId="691A00A3" w14:textId="77777777" w:rsidR="00607C32" w:rsidRPr="0002326A" w:rsidRDefault="00607C32" w:rsidP="008274D0">
      <w:pPr>
        <w:pStyle w:val="Paragraph"/>
        <w:snapToGrid w:val="0"/>
        <w:ind w:firstLine="0"/>
        <w:rPr>
          <w:rFonts w:ascii="Arial" w:hAnsi="Arial" w:cs="Arial"/>
          <w:b/>
          <w:bCs/>
          <w:color w:val="000000"/>
          <w:sz w:val="22"/>
          <w:szCs w:val="22"/>
        </w:rPr>
      </w:pPr>
    </w:p>
    <w:p w14:paraId="58FBB8DE" w14:textId="12BE99DB" w:rsidR="00302E3B" w:rsidRPr="0002326A" w:rsidRDefault="00607C32" w:rsidP="008274D0">
      <w:pPr>
        <w:pStyle w:val="Paragraph"/>
        <w:snapToGrid w:val="0"/>
        <w:ind w:firstLine="0"/>
        <w:rPr>
          <w:rFonts w:ascii="Arial" w:hAnsi="Arial" w:cs="Arial"/>
          <w:b/>
          <w:bCs/>
          <w:color w:val="000000"/>
          <w:sz w:val="22"/>
          <w:szCs w:val="22"/>
        </w:rPr>
      </w:pPr>
      <w:r w:rsidRPr="0002326A">
        <w:rPr>
          <w:rFonts w:ascii="Arial" w:hAnsi="Arial" w:cs="Arial"/>
          <w:b/>
          <w:bCs/>
          <w:color w:val="000000"/>
          <w:sz w:val="22"/>
          <w:szCs w:val="22"/>
        </w:rPr>
        <w:t>Discussion</w:t>
      </w:r>
    </w:p>
    <w:p w14:paraId="35211ED5" w14:textId="52A894AA" w:rsidR="00E14BFC" w:rsidRPr="0002326A" w:rsidRDefault="00E14BFC" w:rsidP="008274D0">
      <w:pPr>
        <w:pStyle w:val="Paragraph"/>
        <w:snapToGrid w:val="0"/>
        <w:ind w:firstLine="0"/>
        <w:rPr>
          <w:rFonts w:ascii="Arial" w:hAnsi="Arial" w:cs="Arial"/>
          <w:b/>
          <w:bCs/>
          <w:color w:val="000000"/>
          <w:sz w:val="22"/>
          <w:szCs w:val="22"/>
        </w:rPr>
      </w:pPr>
    </w:p>
    <w:p w14:paraId="70A8D2C0" w14:textId="37012BD5" w:rsidR="00E14BFC" w:rsidRPr="0002326A" w:rsidRDefault="00E14BFC" w:rsidP="00E14BFC">
      <w:pPr>
        <w:spacing w:line="480" w:lineRule="auto"/>
        <w:jc w:val="both"/>
        <w:rPr>
          <w:rFonts w:ascii="Arial" w:hAnsi="Arial" w:cs="Arial"/>
          <w:color w:val="000000"/>
          <w:sz w:val="22"/>
          <w:szCs w:val="22"/>
        </w:rPr>
      </w:pPr>
      <w:r w:rsidRPr="0002326A">
        <w:rPr>
          <w:rFonts w:ascii="Arial" w:hAnsi="Arial" w:cs="Arial"/>
          <w:color w:val="000000"/>
          <w:sz w:val="22"/>
          <w:szCs w:val="22"/>
        </w:rPr>
        <w:t>With the improved understanding on how immunotherapies work, the phenotypic and functional profile of immune cells in the tumor microenvironment is now well known to influence prognosis and disease outcome.</w:t>
      </w:r>
      <w:r w:rsidR="00412E39">
        <w:rPr>
          <w:rFonts w:ascii="Arial" w:hAnsi="Arial" w:cs="Arial"/>
          <w:color w:val="000000"/>
          <w:sz w:val="22"/>
          <w:szCs w:val="22"/>
        </w:rPr>
        <w:t xml:space="preserve"> </w:t>
      </w:r>
      <w:r w:rsidRPr="0002326A">
        <w:rPr>
          <w:rFonts w:ascii="Arial" w:hAnsi="Arial" w:cs="Arial"/>
          <w:color w:val="000000"/>
          <w:sz w:val="22"/>
          <w:szCs w:val="22"/>
        </w:rPr>
        <w:t xml:space="preserve">Comprehensive knowledge of gene signatures to fully understand the roles of specific immune populations in cancer is of high </w:t>
      </w:r>
      <w:r w:rsidR="00A56178">
        <w:rPr>
          <w:rFonts w:ascii="Arial" w:hAnsi="Arial" w:cs="Arial"/>
          <w:color w:val="000000"/>
          <w:sz w:val="22"/>
          <w:szCs w:val="22"/>
        </w:rPr>
        <w:t>path</w:t>
      </w:r>
      <w:r w:rsidRPr="0002326A">
        <w:rPr>
          <w:rFonts w:ascii="Arial" w:hAnsi="Arial" w:cs="Arial"/>
          <w:color w:val="000000"/>
          <w:sz w:val="22"/>
          <w:szCs w:val="22"/>
        </w:rPr>
        <w:t>ological relevance; not only in identifying dysregulated immune determinants of cancer progression</w:t>
      </w:r>
      <w:r w:rsidR="00A56178">
        <w:rPr>
          <w:rFonts w:ascii="Arial" w:hAnsi="Arial" w:cs="Arial"/>
          <w:color w:val="000000"/>
          <w:sz w:val="22"/>
          <w:szCs w:val="22"/>
        </w:rPr>
        <w:t>,</w:t>
      </w:r>
      <w:r w:rsidRPr="0002326A">
        <w:rPr>
          <w:rFonts w:ascii="Arial" w:hAnsi="Arial" w:cs="Arial"/>
          <w:color w:val="000000"/>
          <w:sz w:val="22"/>
          <w:szCs w:val="22"/>
        </w:rPr>
        <w:t xml:space="preserve"> but also as a useful tool for </w:t>
      </w:r>
      <w:r w:rsidR="00A56178">
        <w:rPr>
          <w:rFonts w:ascii="Arial" w:hAnsi="Arial" w:cs="Arial"/>
          <w:color w:val="000000"/>
          <w:sz w:val="22"/>
          <w:szCs w:val="22"/>
        </w:rPr>
        <w:t>selecting</w:t>
      </w:r>
      <w:r w:rsidRPr="0002326A">
        <w:rPr>
          <w:rFonts w:ascii="Arial" w:hAnsi="Arial" w:cs="Arial"/>
          <w:color w:val="000000"/>
          <w:sz w:val="22"/>
          <w:szCs w:val="22"/>
        </w:rPr>
        <w:t xml:space="preserve"> patients, evaluating the likelihood of benefit from immunotherapy and further identifying clinically significant subpopulations. </w:t>
      </w:r>
    </w:p>
    <w:p w14:paraId="285C1BF2" w14:textId="77777777" w:rsidR="00E14BFC" w:rsidRPr="0002326A" w:rsidRDefault="00E14BFC" w:rsidP="008274D0">
      <w:pPr>
        <w:pStyle w:val="Paragraph"/>
        <w:snapToGrid w:val="0"/>
        <w:ind w:firstLine="0"/>
        <w:rPr>
          <w:rFonts w:ascii="Arial" w:hAnsi="Arial" w:cs="Arial"/>
          <w:b/>
          <w:bCs/>
          <w:color w:val="000000"/>
          <w:sz w:val="22"/>
          <w:szCs w:val="22"/>
        </w:rPr>
      </w:pPr>
    </w:p>
    <w:p w14:paraId="66177F08" w14:textId="25C31A7B" w:rsidR="008A78E5" w:rsidRPr="0002326A" w:rsidRDefault="00607C32" w:rsidP="008A78E5">
      <w:pPr>
        <w:spacing w:line="480" w:lineRule="auto"/>
        <w:jc w:val="both"/>
        <w:rPr>
          <w:rFonts w:ascii="Arial" w:hAnsi="Arial" w:cs="Arial"/>
          <w:color w:val="000000"/>
          <w:sz w:val="22"/>
          <w:szCs w:val="22"/>
        </w:rPr>
      </w:pPr>
      <w:r w:rsidRPr="0002326A">
        <w:rPr>
          <w:rFonts w:ascii="Arial" w:hAnsi="Arial" w:cs="Arial"/>
          <w:color w:val="000000"/>
          <w:sz w:val="22"/>
          <w:szCs w:val="22"/>
        </w:rPr>
        <w:t>Despite immunotherapy being a mainstay of treatment for</w:t>
      </w:r>
      <w:r w:rsidR="0038281C" w:rsidRPr="0002326A">
        <w:rPr>
          <w:rFonts w:ascii="Arial" w:hAnsi="Arial" w:cs="Arial"/>
          <w:color w:val="000000"/>
          <w:sz w:val="22"/>
          <w:szCs w:val="22"/>
        </w:rPr>
        <w:t xml:space="preserve"> advanced and treatment-naive</w:t>
      </w:r>
      <w:r w:rsidRPr="0002326A">
        <w:rPr>
          <w:rFonts w:ascii="Arial" w:hAnsi="Arial" w:cs="Arial"/>
          <w:color w:val="000000"/>
          <w:sz w:val="22"/>
          <w:szCs w:val="22"/>
        </w:rPr>
        <w:t xml:space="preserve"> ccRCC</w:t>
      </w:r>
      <w:ins w:id="129" w:author="Borcherding, Nicholas (CCOM Student)" w:date="2020-11-02T13:24:00Z">
        <w:r w:rsidR="003E01D3">
          <w:rPr>
            <w:rFonts w:ascii="Arial" w:hAnsi="Arial" w:cs="Arial"/>
            <w:color w:val="000000"/>
            <w:sz w:val="22"/>
            <w:szCs w:val="22"/>
          </w:rPr>
          <w:t>,</w:t>
        </w:r>
      </w:ins>
      <w:r w:rsidR="00CE4B61" w:rsidRPr="0002326A">
        <w:rPr>
          <w:rFonts w:ascii="Arial" w:hAnsi="Arial" w:cs="Arial"/>
          <w:color w:val="000000"/>
          <w:sz w:val="22"/>
          <w:szCs w:val="22"/>
        </w:rPr>
        <w:t xml:space="preserve"> </w:t>
      </w:r>
      <w:r w:rsidR="00CE4B61"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{"citationItems":[{"id":"ITEM-1","itemData":{"DOI":"10.1056/NEJMoa1816047","ISSN":"15334406","PMID":"30779531","abstract":"BACKGROUND:In a single-group, phase 1b trial, avelumab plus axitinib resulted in objective responses in patients with advanced renal-cell carcinoma. This phase 3 trial involving previously untreated patients with advanced renal-cell carcinoma compared avelumab plus axitinib with the standard-of-care sunitinib. METHODS: We randomly assigned patients in a 1:1 ratio to receive avelumab (10 mg per kilogram of body weight) intravenously every 2 weeks plus axitinib (5 mg) orally twice daily or sunitinib (50 mg) orally once daily for 4 weeks (6-week cycle). The two independent primary end points were progression-free survival and overall survival among patients with programmed death ligand 1 (PD-L1)-positive tumors. A key secondary end point was progression-free survival in the overall population; other end points included objective response and safety. RESULTS: A total of 886 patients were assigned to receive avelumab plus axitinib (442 patients) or sunitinib (444 patients). Among the 560 patients with PD-L1-positive tumors (63.2%), the median progression-free survival was 13.8 months with avelumab plus axitinib, as compared with 7.2 months with sunitinib (hazard ratio for disease progression or death, 0.61; 95% confidence interval [CI], 0.47 to 0.79; P0.001); in the overall population, the median progression-free survival was 13.8 months, as compared with 8.4 months (hazard ratio, 0.69; 95% CI, 0.56 to 0.84; P0.001). Among the patients with PD-L1-positive tumors, the objective response rate was 55.2% with avelumab plus axitinib and 25.5% with sunitinib; at a median follow-up for overall survival of 11.6 months and 10.7 months in the two groups, 37 patients and 44 patients had died, respectively. Adverse events during treatment occurred in 99.5% of patients in the avelumab-plus-axitinib group and in 99.3% of patients in the sunitinib group; these events were grade 3 or higher in 71.2% and 71.5% of the patients in the respective groups. CONCLUSIONS: Progression-free survival was significantly longer with avelumab plus axitinib than with sunitinib among patients who received these agents as first-line treatment for advanced renal-cell carcinoma.","author":[{"dropping-particle":"","family":"Motzer","given":"Robert J.","non-dropping-particle":"","parse-names":false,"suffix":""},{"dropping-particle":"","family":"Penkov","given":"Konstantin","non-dropping-particle":"","parse-names":false,"suffix":""},{"dropping-particle":"","family":"Haanen","given":"John","non-dropping-particle":"","parse-names":false,"suffix":""},{"dropping-particle":"","family":"Rini","given":"Brian","non-dropping-particle":"","parse-names":false,"suffix":""},{"dropping-particle":"","family":"Albiges","given":"Laurence","non-dropping-particle":"","parse-names":false,"suffix":""},{"dropping-particle":"","family":"Campbell","given":"Matthew T.","non-dropping-particle":"","parse-names":false,"suffix":""},{"dropping-particle":"","family":"Venugopal","given":"Balaji","non-dropping-particle":"","parse-names":false,"suffix":""},{"dropping-particle":"","family":"Kollmannsberger","given":"Christian","non-dropping-particle":"","parse-names":false,"suffix":""},{"dropping-particle":"","family":"Negrier","given":"Sylvie","non-dropping-particle":"","parse-names":false,"suffix":""},{"dropping-particle":"","family":"Uemura","given":"Motohide","non-dropping-particle":"","parse-names":false,"suffix":""},{"dropping-particle":"","family":"Lee","given":"Jae L.","non-dropping-particle":"","parse-names":false,"suffix":""},{"dropping-particle":"","family":"Vasiliev","given":"Aleksandr","non-dropping-particle":"","parse-names":false,"suffix":""},{"dropping-particle":"","family":"Miller","given":"Wilson H.","non-dropping-particle":"","parse-names":false,"suffix":""},{"dropping-particle":"","family":"Gurney","given":"Howard","non-dropping-particle":"","parse-names":false,"suffix":""},{"dropping-particle":"","family":"Schmidinger","given":"Manuela","non-dropping-particle":"","parse-names":false,"suffix":""},{"dropping-particle":"","family":"Larkin","given":"James","non-dropping-particle":"","parse-names":false,"suffix":""},{"dropping-particle":"","family":"Atkins","given":"Michael B.","non-dropping-particle":"","parse-names":false,"suffix":""},{"dropping-particle":"","family":"Bedke","given":"Jens","non-dropping-particle":"","parse-names":false,"suffix":""},{"dropping-particle":"","family":"Alekseev","given":"Boris","non-dropping-particle":"","parse-names":false,"suffix":""},{"dropping-particle":"","family":"Wang","given":"Jing","non-dropping-particle":"","parse-names":false,"suffix":""},{"dropping-particle":"","family":"Mariani","given":"Mariangela","non-dropping-particle":"","parse-names":false,"suffix":""},{"dropping-particle":"","family":"Robbins","given":"Paul B.","non-dropping-particle":"","parse-names":false,"suffix":""},{"dropping-particle":"","family":"Chudnovsky","given":"Aleksander","non-dropping-particle":"","parse-names":false,"suffix":""},{"dropping-particle":"","family":"Fowst","given":"Camilla","non-dropping-particle":"","parse-names":false,"suffix":""},{"dropping-particle":"","family":"Hariharan","given":"Subramanian","non-dropping-particle":"","parse-names":false,"suffix":""},{"dropping-particle":"","family":"Huang","given":"Bo","non-dropping-particle":"","parse-names":false,"suffix":""},{"dropping-particle":"","family":"Pietro","given":"Alessandra","non-dropping-particle":"Di","parse-names":false,"suffix":""},{"dropping-particle":"","family":"Choueiri","given":"Toni K.","non-dropping-particle":"","parse-names":false,"suffix":""}],"container-title":"New England Journal of Medicine","id":"ITEM-1","issue":"12","issued":{"date-parts":[["2019"]]},"page":"1103-1115","title":"Avelumab plus axitinib versus sunitinib for advanced renal-cell carcinoma","type":"article-journal","volume":"380"},"uris":["http://www.mendeley.com/documents/?uuid=523e8e8a-8dc3-423a-9dc7-7eae19365c85"]},{"id":"ITEM-2","itemData":{"DOI":"10.1056/NEJMoa1712126","ISSN":"15334406","PMID":"29562145","abstract":"BACKGROUND: Nivolumab plus ipilimumab produced objective responses in patients with advanced renal-cell carcinoma in a pilot study. This phase 3 trial compared nivolumab plus ipilimumab with sunitinib for previously untreated clear-cell advanced renal-cell carcinoma. METHODS: We randomly assigned adults in a 1:1 ratio to receive either nivolumab (3 mg per kilogram of body weight) plus ipilimumab (1 mg per kilogram) intravenously every 3 weeks for four doses, followed by nivolumab (3 mg per kilogram) every 2 weeks, or sunitinib (50 mg) orally once daily for 4 weeks (6-week cycle). The coprimary end points were overall survival (alpha level, 0.04), objective response rate (alpha level, 0.001), and progression-free survival (alpha level, 0.009) among patients with intermediate or poor prognostic risk. RESULTS: A total of 1096 patients were assigned to receive nivolumab plus ipilimumab (550 patients) or sunitinib (546 patients); 425 and 422, respectively, had intermediate or poor risk. At a median follow-up of 25.2 months in intermediate- and poor-risk patients, the 18-month overall survival rate was 75% (95% confidence interval [CI], 70 to 78) with nivolumab plus ipilimumab and 60% (95% CI, 55 to 65) with sunitinib; the median overall survival was not reached with nivolumab plus ipilimumab versus 26.0 months with sunitinib (hazard ratio for death, 0.63; P&lt;0.001). The objective response rate was 42% versus 27% (P&lt;0.001), and the complete response rate was 9% versus 1%. The median progression-free survival was 11.6 months and 8.4 months, respectively (hazard ratio for disease progression or death, 0.82; P = 0.03, not significant per the prespecified 0.009 threshold). Treatment-related adverse events occurred in 509 of 547 patients (93%) in the nivolumab-plus-ipilimumab group and 521 of 535 patients (97%) in the sunitinib group; grade 3 or 4 events occurred in 250 patients (46%) and 335 patients (63%), respectively. Treatment-related adverse events leading to discontinuation occurred in 22% and 12% of the patients in the respective groups. CONCLUSIONS: Overall survival and objective response rates were significantly higher with nivolumab plus ipilimumab than with sunitinib among intermediate- and poor-risk patients with previously untreated advanced renal-cell carcinoma.","author":[{"dropping-particle":"","family":"Motzer","given":"R. J.","non-dropping-particle":"","parse-names":false,"suffix":""},{"dropping-particle":"","family":"Tannir","given":"N. M.","non-dropping-particle":"","parse-names":false,"suffix":""},{"dropping-particle":"","family":"McDermott","given":"D. F.","non-dropping-particle":"","parse-names":false,"suffix":""},{"dropping-particle":"","family":"Arén Frontera","given":"O.","non-dropping-particle":"","parse-names":false,"suffix":""},{"dropping-particle":"","family":"Melichar","given":"B.","non-dropping-particle":"","parse-names":false,"suffix":""},{"dropping-particle":"","family":"Choueiri","given":"T. K.","non-dropping-particle":"","parse-names":false,"suffix":""},{"dropping-particle":"","family":"Plimack","given":"E. R.","non-dropping-particle":"","parse-names":false,"suffix":""},{"dropping-particle":"","family":"Barthélémy","given":"P.","non-dropping-particle":"","parse-names":false,"suffix":""},{"dropping-particle":"","family":"Porta","given":"C.","non-dropping-particle":"","parse-names":false,"suffix":""},{"dropping-particle":"","family":"George","given":"S.","non-dropping-particle":"","parse-names":false,"suffix":""},{"dropping-particle":"","family":"Powles","given":"T.","non-dropping-particle":"","parse-names":false,"suffix":""},{"dropping-particle":"","family":"Donskov","given":"F.","non-dropping-particle":"","parse-names":false,"suffix":""},{"dropping-particle":"","family":"Neiman","given":"V.","non-dropping-particle":"","parse-names":false,"suffix":""},{"dropping-particle":"","family":"Kollmannsberger","given":"C. K.","non-dropping-particle":"","parse-names":false,"suffix":""},{"dropping-particle":"","family":"Salman","given":"P.","non-dropping-particle":"","parse-names":false,"suffix":""},{"dropping-particle":"","family":"Gurney","given":"H.","non-dropping-particle":"","parse-names":false,"suffix":""},{"dropping-particle":"","family":"Hawkins","given":"R.","non-dropping-particle":"","parse-names":false,"suffix":""},{"dropping-particle":"","family":"Ravaud","given":"A.","non-dropping-particle":"","parse-names":false,"suffix":""},{"dropping-particle":"","family":"Grimm","given":"M. O.","non-dropping-particle":"","parse-names":false,"suffix":""},{"dropping-particle":"","family":"Bracarda","given":"S.","non-dropping-particle":"","parse-names":false,"suffix":""},{"dropping-particle":"","family":"Barrios","given":"C. H.","non-dropping-particle":"","parse-names":false,"suffix":""},{"dropping-particle":"","family":"Tomita","given":"Y.","non-dropping-particle":"","parse-names":false,"suffix":""},{"dropping-particle":"","family":"Castellano","given":"D.","non-dropping-particle":"","parse-names":false,"suffix":""},{"dropping-particle":"","family":"Rini","given":"B. I.","non-dropping-particle":"","parse-names":false,"suffix":""},{"dropping-particle":"","family":"Chen","given":"A. C.","non-dropping-particle":"","parse-names":false,"suffix":""},{"dropping-particle":"","family":"Mekan","given":"S.","non-dropping-particle":"","parse-names":false,"suffix":""},{"dropping-particle":"","family":"McHenry","given":"M. B.","non-dropping-particle":"","parse-names":false,"suffix":""},{"dropping-particle":"","family":"Wind-Rotolo","given":"M.","non-dropping-particle":"","parse-names":false,"suffix":""},{"dropping-particle":"","family":"Doan","given":"J.","non-dropping-particle":"","parse-names":false,"suffix":""},{"dropping-particle":"","family":"Sharma","given":"P.","non-dropping-particle":"","parse-names":false,"suffix":""},{"dropping-particle":"","family":"Hammers","given":"H. J.","non-dropping-particle":"","parse-names":false,"suffix":""},{"dropping-particle":"","family":"Escudier","given":"B.","non-dropping-particle":"","parse-names":false,"suffix":""}],"container-title":"New England Journal of Medicine","id":"ITEM-2","issue":"14","issued":{"date-parts":[["2018"]]},"page":"1277-1290","title":"Nivolumab plus Ipilimumab versus Sunitinib in advanced renal-cell carcinoma","type":"article-journal","volume":"378"},"uris":["http://www.mendeley.com/documents/?uuid=a2bb983d-5063-4214-913a-533c8efa8399"]},{"id":"ITEM-3","itemData":{"DOI":"10.1056/NEJMoa1510665","ISSN":"15334406","PMID":"26406148","abstract":"BACKGROUND Nivolumab, a programmed death 1 (PD-1) checkpoint inhibitor, was associated with encouraging overall survival in uncontrolled studies involving previously treated patients with advanced renal-cell carcinoma. This randomized, open-label, phase 3 study compared nivolumab with everolimus in patients with renal-cell carcinoma who had received previous treatment. METHODS A total of 821 patients with advanced clear-cell renal-cell carcinoma for which they had received previous treatment with one or two regimens of antiangiogenic therapy were randomly assigned (in a 1:1 ratio) to receive 3 mg of nivolumab per kilogram of body weight intravenously every 2 weeks or a 10-mg everolimus tablet orally once daily. The primary end point was overall survival. The secondary end points included the objective response rate and safety. RESULTS The median overall survival was 25.0 months (95% confidence interval [CI], 21.8 to not estimable) with nivolumab and 19.6 months (95% CI, 17.6 to 23.1) with everolimus. The hazard ratio for death with nivolumab versus everolimus was 0.73 (98.5% CI, 0.57 to 0.93; P = 0.002), which met the prespecified criterion for superiority (P≤0.0148). The objective response rate was greater with nivolumab than with everolimus (25% vs. 5%; odds ratio, 5.98 [95% CI, 3.68 to 9.72]; P&lt;0.001). The median progression-free survival was 4.6 months (95% CI, 3.7 to 5.4) with nivolumab and 4.4 months (95% CI, 3.7 to 5.5) with everolimus (hazard ratio, 0.88; 95% CI, 0.75 to 1.03; P = 0.11). Grade 3 or 4 treatment-related adverse events occurred in 19% of the patients receiving nivolumab and in 37% of the patients receiving everolimus; the most common event with nivolumab was fatigue (in 2% of the patients), and the most common event with everolimus was anemia (in 8%). CONCLUSIONS Among patients with previously treated advanced renal-cell carcinoma, overall survival was longer and fewer grade 3 or 4 adverse events occurred with nivolumab than with everolimus.","author":[{"dropping-particle":"","family":"Motzer","given":"Robert J.","non-dropping-particle":"","parse-names":false,"suffix":""},{"dropping-particle":"","family":"Escudier","given":"Bernard","non-dropping-particle":"","parse-names":false,"suffix":""},{"dropping-particle":"","family":"McDermott","given":"David F.","non-dropping-particle":"","parse-names":false,"suffix":""},{"dropping-particle":"","family":"George","given":"Saby","non-dropping-particle":"","parse-names":false,"suffix":""},{"dropping-particle":"","family":"Hammers","given":"Hans J.","non-dropping-particle":"","parse-names":false,"suffix":""},{"dropping-particle":"","family":"Srinivas","given":"Sandhya","non-dropping-particle":"","parse-names":false,"suffix":""},{"dropping-particle":"","family":"Tykodi","given":"Scott S.","non-dropping-particle":"","parse-names":false,"suffix":""},{"dropping-particle":"","family":"Sosman","given":"Jeffrey A.","non-dropping-particle":"","parse-names":false,"suffix":""},{"dropping-particle":"","family":"Procopio","given":"Giuseppe","non-dropping-particle":"","parse-names":false,"suffix":""},{"dropping-particle":"","family":"Plimack","given":"Elizabeth R.","non-dropping-particle":"","parse-names":false,"suffix":""},{"dropping-particle":"","family":"Castellano","given":"Daniel","non-dropping-particle":"","parse-names":false,"suffix":""},{"dropping-particle":"","family":"Choueiri","given":"Toni K.","non-dropping-particle":"","parse-names":false,"suffix":""},{"dropping-particle":"","family":"Gurney","given":"Howard","non-dropping-particle":"","parse-names":false,"suffix":""},{"dropping-particle":"","family":"Donskov","given":"Frede","non-dropping-particle":"","parse-names":false,"suffix":""},{"dropping-particle":"","family":"Bono","given":"Petri","non-dropping-particle":"","parse-names":false,"suffix":""},{"dropping-particle":"","family":"Wagstaff","given":"John","non-dropping-particle":"","parse-names":false,"suffix":""},{"dropping-particle":"","family":"Gauler","given":"Thomas C.","non-dropping-particle":"","parse-names":false,"suffix":""},{"dropping-particle":"","family":"Ueda","given":"Takeshi","non-dropping-particle":"","parse-names":false,"suffix":""},{"dropping-particle":"","family":"Tomita","given":"Yoshihiko","non-dropping-particle":"","parse-names":false,"suffix":""},{"dropping-particle":"","family":"Schutz","given":"Fabio A.","non-dropping-particle":"","parse-names":false,"suffix":""},{"dropping-particle":"","family":"Kollmannsberger","given":"Christian","non-dropping-particle":"","parse-names":false,"suffix":""},{"dropping-particle":"","family":"Larkin","given":"James","non-dropping-particle":"","parse-names":false,"suffix":""},{"dropping-particle":"","family":"Ravaud","given":"Alain","non-dropping-particle":"","parse-names":false,"suffix":""},{"dropping-particle":"","family":"Simon","given":"Jason S.","non-dropping-particle":"","parse-names":false,"suffix":""},{"dropping-particle":"","family":"Xu","given":"Li An","non-dropping-particle":"","parse-names":false,"suffix":""},{"dropping-particle":"","family":"Waxman","given":"Ian M.","non-dropping-particle":"","parse-names":false,"suffix":""},{"dropping-particle":"","family":"Sharma","given":"Padmanee","non-dropping-particle":"","parse-names":false,"suffix":""}],"container-title":"New England Journal of Medicine","id":"ITEM-3","issue":"19","issued":{"date-parts":[["2015"]]},"page":"1803-1813","title":"Nivolumab versus everolimus in advanced renal-cell carcinoma","type":"article-journal","volume":"373"},"uris":["http://www.mendeley.com/documents/?uuid=ae74d8af-376f-43d3-bae0-48a2573bd96f"]}],"mendeley":{"formattedCitation":"&lt;sup&gt;3,47,48&lt;/sup&gt;","plainTextFormattedCitation":"3,47,48","previouslyFormattedCitation":"&lt;sup&gt;3,46,47&lt;/sup&gt;"},"properties":{"noteIndex":0},"schema":"https://github.com/citation-style-language/schema/raw/master/csl-citation.json"}</w:instrText>
      </w:r>
      <w:r w:rsidR="00CE4B61"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3,47,48</w:t>
      </w:r>
      <w:r w:rsidR="00CE4B61" w:rsidRPr="0002326A">
        <w:rPr>
          <w:rFonts w:ascii="Arial" w:hAnsi="Arial" w:cs="Arial"/>
          <w:color w:val="000000"/>
          <w:sz w:val="22"/>
          <w:szCs w:val="22"/>
        </w:rPr>
        <w:fldChar w:fldCharType="end"/>
      </w:r>
      <w:del w:id="130" w:author="Borcherding, Nicholas (CCOM Student)" w:date="2020-11-02T13:24:00Z">
        <w:r w:rsidR="00CE4B61" w:rsidRPr="0002326A" w:rsidDel="003E01D3">
          <w:rPr>
            <w:rFonts w:ascii="Arial" w:hAnsi="Arial" w:cs="Arial"/>
            <w:color w:val="000000"/>
            <w:sz w:val="22"/>
            <w:szCs w:val="22"/>
          </w:rPr>
          <w:delText>,</w:delText>
        </w:r>
      </w:del>
      <w:r w:rsidR="00CE4B61" w:rsidRPr="0002326A">
        <w:rPr>
          <w:rFonts w:ascii="Arial" w:hAnsi="Arial" w:cs="Arial"/>
          <w:color w:val="000000"/>
          <w:sz w:val="22"/>
          <w:szCs w:val="22"/>
        </w:rPr>
        <w:t xml:space="preserve"> </w:t>
      </w:r>
      <w:r w:rsidR="0038281C" w:rsidRPr="0002326A">
        <w:rPr>
          <w:rFonts w:ascii="Arial" w:hAnsi="Arial" w:cs="Arial"/>
          <w:color w:val="000000"/>
          <w:sz w:val="22"/>
          <w:szCs w:val="22"/>
        </w:rPr>
        <w:t>ccRCC tumors</w:t>
      </w:r>
      <w:r w:rsidRPr="0002326A">
        <w:rPr>
          <w:rFonts w:ascii="Arial" w:hAnsi="Arial" w:cs="Arial"/>
          <w:color w:val="000000"/>
          <w:sz w:val="22"/>
          <w:szCs w:val="22"/>
        </w:rPr>
        <w:t xml:space="preserve"> ha</w:t>
      </w:r>
      <w:r w:rsidR="0038281C" w:rsidRPr="0002326A">
        <w:rPr>
          <w:rFonts w:ascii="Arial" w:hAnsi="Arial" w:cs="Arial"/>
          <w:color w:val="000000"/>
          <w:sz w:val="22"/>
          <w:szCs w:val="22"/>
        </w:rPr>
        <w:t>ve</w:t>
      </w:r>
      <w:r w:rsidRPr="0002326A">
        <w:rPr>
          <w:rFonts w:ascii="Arial" w:hAnsi="Arial" w:cs="Arial"/>
          <w:color w:val="000000"/>
          <w:sz w:val="22"/>
          <w:szCs w:val="22"/>
        </w:rPr>
        <w:t xml:space="preserve"> </w:t>
      </w:r>
      <w:r w:rsidR="0038281C" w:rsidRPr="0002326A">
        <w:rPr>
          <w:rFonts w:ascii="Arial" w:hAnsi="Arial" w:cs="Arial"/>
          <w:color w:val="000000"/>
          <w:sz w:val="22"/>
          <w:szCs w:val="22"/>
        </w:rPr>
        <w:t xml:space="preserve">numerous </w:t>
      </w:r>
      <w:r w:rsidRPr="0002326A">
        <w:rPr>
          <w:rFonts w:ascii="Arial" w:hAnsi="Arial" w:cs="Arial"/>
          <w:color w:val="000000"/>
          <w:sz w:val="22"/>
          <w:szCs w:val="22"/>
        </w:rPr>
        <w:t>counter</w:t>
      </w:r>
      <w:r w:rsidR="0038281C" w:rsidRPr="0002326A">
        <w:rPr>
          <w:rFonts w:ascii="Arial" w:hAnsi="Arial" w:cs="Arial"/>
          <w:color w:val="000000"/>
          <w:sz w:val="22"/>
          <w:szCs w:val="22"/>
        </w:rPr>
        <w:t xml:space="preserve">intuitive immune findings </w:t>
      </w:r>
      <w:r w:rsidRPr="0002326A">
        <w:rPr>
          <w:rFonts w:ascii="Arial" w:hAnsi="Arial" w:cs="Arial"/>
          <w:color w:val="000000"/>
          <w:sz w:val="22"/>
          <w:szCs w:val="22"/>
        </w:rPr>
        <w:t xml:space="preserve">compared with other </w:t>
      </w:r>
      <w:r w:rsidR="0038281C" w:rsidRPr="0002326A">
        <w:rPr>
          <w:rFonts w:ascii="Arial" w:hAnsi="Arial" w:cs="Arial"/>
          <w:color w:val="000000"/>
          <w:sz w:val="22"/>
          <w:szCs w:val="22"/>
        </w:rPr>
        <w:t>immunotherapy-responsive</w:t>
      </w:r>
      <w:r w:rsidRPr="0002326A">
        <w:rPr>
          <w:rFonts w:ascii="Arial" w:hAnsi="Arial" w:cs="Arial"/>
          <w:color w:val="000000"/>
          <w:sz w:val="22"/>
          <w:szCs w:val="22"/>
        </w:rPr>
        <w:t xml:space="preserve"> tumors</w:t>
      </w:r>
      <w:ins w:id="131" w:author="Borcherding, Nicholas (CCOM Student)" w:date="2020-11-02T13:24:00Z">
        <w:r w:rsidR="003E01D3">
          <w:rPr>
            <w:rFonts w:ascii="Arial" w:hAnsi="Arial" w:cs="Arial"/>
            <w:color w:val="000000"/>
            <w:sz w:val="22"/>
            <w:szCs w:val="22"/>
          </w:rPr>
          <w:t>.</w:t>
        </w:r>
      </w:ins>
      <w:del w:id="132" w:author="Borcherding, Nicholas (CCOM Student)" w:date="2020-11-02T13:24:00Z">
        <w:r w:rsidRPr="0002326A" w:rsidDel="003E01D3">
          <w:rPr>
            <w:rFonts w:ascii="Arial" w:hAnsi="Arial" w:cs="Arial"/>
            <w:color w:val="000000"/>
            <w:sz w:val="22"/>
            <w:szCs w:val="22"/>
          </w:rPr>
          <w:delText xml:space="preserve"> </w:delText>
        </w:r>
      </w:del>
      <w:r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{"citationItems":[{"id":"ITEM-1","itemData":{"DOI":"10.1158/2159-8290.CD-19-0499","ISSN":"21598290","PMID":"31527133","abstract":"Renal cell carcinoma stands out as one of the most immune-infiltrated tumors in pan-cancer comparisons. Features of the tumor microenvironment heavily affect disease biology and may affect responses to systemic therapy. With evolving frontline options in the metastatic setting, several immune checkpoint blockade regimens have emerged as efficacious, and there is growing interest in characterizing features of tumor biology that can reproducibly prognosticate patients and/or predict the likelihood of their deriving therapeutic benefit. Herein, we review pertinent characteristics of the tumor microenvironment with dedicated attention to candidate prognostic and predictive signatures as well as possible targets for future drug development. Significance: Tumor microenvironment features broadly characterizing angiogenesis and inflammatory signatures have shown striking differences in response to immune checkpoint blockade and antiangiogenic agents. Integration of stromal and immune biomarkers may hence produce predictive and prognostic signatures to guide management with existing regimens as well as future drug development.","author":[{"dropping-particle":"","family":"Vuong","given":"Lynda","non-dropping-particle":"","parse-names":false,"suffix":""},{"dropping-particle":"","family":"Kotecha","given":"Ritesh R.","non-dropping-particle":"","parse-names":false,"suffix":""},{"dropping-particle":"","family":"Voss","given":"Martin H.","non-dropping-particle":"","parse-names":false,"suffix":""},{"dropping-particle":"","family":"Hakimi","given":"A. Ari","non-dropping-particle":"","parse-names":false,"suffix":""}],"container-title":"Cancer Discovery","id":"ITEM-1","issue":"10","issued":{"date-parts":[["2019"]]},"page":"1349-1357","title":"Tumor microenvironment dynamics in clear-cell renal cell carcinoma","type":"article-journal","volume":"9"},"uris":["http://www.mendeley.com/documents/?uuid=ad1602b7-f943-4e92-8e1d-da6fedce9dce"]}],"mendeley":{"formattedCitation":"&lt;sup&gt;49&lt;/sup&gt;","plainTextFormattedCitation":"49","previouslyFormattedCitation":"&lt;sup&gt;48&lt;/sup&gt;"},"properties":{"noteIndex":0},"schema":"https://github.com/citation-style-language/schema/raw/master/csl-citation.json"}</w:instrText>
      </w:r>
      <w:r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49</w:t>
      </w:r>
      <w:r w:rsidRPr="0002326A">
        <w:rPr>
          <w:rFonts w:ascii="Arial" w:hAnsi="Arial" w:cs="Arial"/>
          <w:color w:val="000000"/>
          <w:sz w:val="22"/>
          <w:szCs w:val="22"/>
        </w:rPr>
        <w:fldChar w:fldCharType="end"/>
      </w:r>
      <w:del w:id="133" w:author="Borcherding, Nicholas (CCOM Student)" w:date="2020-11-02T13:24:00Z">
        <w:r w:rsidRPr="0002326A" w:rsidDel="003E01D3">
          <w:rPr>
            <w:rFonts w:ascii="Arial" w:hAnsi="Arial" w:cs="Arial"/>
            <w:color w:val="000000"/>
            <w:sz w:val="22"/>
            <w:szCs w:val="22"/>
          </w:rPr>
          <w:delText>.</w:delText>
        </w:r>
      </w:del>
      <w:r w:rsidRPr="0002326A">
        <w:rPr>
          <w:rFonts w:ascii="Arial" w:hAnsi="Arial" w:cs="Arial"/>
          <w:color w:val="000000"/>
          <w:sz w:val="22"/>
          <w:szCs w:val="22"/>
        </w:rPr>
        <w:t xml:space="preserve"> </w:t>
      </w:r>
      <w:r w:rsidR="00E14BFC" w:rsidRPr="0002326A">
        <w:rPr>
          <w:rFonts w:ascii="Arial" w:hAnsi="Arial" w:cs="Arial"/>
          <w:color w:val="000000"/>
          <w:sz w:val="22"/>
          <w:szCs w:val="22"/>
        </w:rPr>
        <w:t>For example</w:t>
      </w:r>
      <w:r w:rsidRPr="0002326A">
        <w:rPr>
          <w:rFonts w:ascii="Arial" w:hAnsi="Arial" w:cs="Arial"/>
          <w:color w:val="000000"/>
          <w:sz w:val="22"/>
          <w:szCs w:val="22"/>
        </w:rPr>
        <w:t>, u</w:t>
      </w:r>
      <w:r w:rsidR="00302E3B" w:rsidRPr="0002326A">
        <w:rPr>
          <w:rFonts w:ascii="Arial" w:hAnsi="Arial" w:cs="Arial"/>
          <w:color w:val="000000"/>
          <w:sz w:val="22"/>
          <w:szCs w:val="22"/>
        </w:rPr>
        <w:t>nlike other tumors that respond to immune checkpoint blockade, ccRCC has a relatively low tumor mutational load</w:t>
      </w:r>
      <w:r w:rsidR="0038281C" w:rsidRPr="0002326A">
        <w:rPr>
          <w:rFonts w:ascii="Arial" w:hAnsi="Arial" w:cs="Arial"/>
          <w:color w:val="000000"/>
          <w:sz w:val="22"/>
          <w:szCs w:val="22"/>
        </w:rPr>
        <w:t>, which is thought to drive T-cell infiltration</w:t>
      </w:r>
      <w:ins w:id="134" w:author="Borcherding, Nicholas (CCOM Student)" w:date="2020-11-02T13:24:00Z">
        <w:r w:rsidR="003E01D3">
          <w:rPr>
            <w:rFonts w:ascii="Arial" w:hAnsi="Arial" w:cs="Arial"/>
            <w:color w:val="000000"/>
            <w:sz w:val="22"/>
            <w:szCs w:val="22"/>
          </w:rPr>
          <w:t>,</w:t>
        </w:r>
      </w:ins>
      <w:del w:id="135" w:author="Borcherding, Nicholas (CCOM Student)" w:date="2020-11-02T13:24:00Z">
        <w:r w:rsidR="00302E3B" w:rsidRPr="0002326A" w:rsidDel="003E01D3">
          <w:rPr>
            <w:rFonts w:ascii="Arial" w:hAnsi="Arial" w:cs="Arial"/>
            <w:color w:val="000000"/>
            <w:sz w:val="22"/>
            <w:szCs w:val="22"/>
          </w:rPr>
          <w:delText xml:space="preserve"> </w:delText>
        </w:r>
      </w:del>
      <w:r w:rsidR="00302E3B"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{"citationItems":[{"id":"ITEM-1","itemData":{"DOI":"10.1126/science.aan5951","ISSN":"10959203","PMID":"29301960","abstract":"Immune checkpoint inhibitors targeting the programmed cell death 1 receptor (PD-1) improve survival in a subset of patients with clear cell renal cell carcinoma (ccRCC). To identify genomic alterations in ccRCC that correlate with response to anti–PD-1 monotherapy, we performed whole-exome sequencing of metastatic ccRCC from 35 patients. We found that clinical benefit was associated with loss-of-function mutations in the PBRM1 gene (P = 0.012), which encodes a subunit of the PBAF switch-sucrose nonfermentable (SWI/SNF) chromatin remodeling complex. We confirmed this finding in an independent validation cohort of 63 ccRCC patients treated with PD-1 or PD-L1 (PD-1 ligand) blockade therapy alone or in combination with anti–CTLA-4 (cytotoxic T lymphocyte-associated protein 4) therapies (P = 0.0071). Gene-expression analysis of PBAF-deficient ccRCC cell lines and PBRM1-deficient tumors revealed altered transcriptional output in JAK-STAT (Janus kinase–signal transducers and activators of transcription), hypoxia, and immune signaling pathways. PBRM1 loss in ccRCC May alter global tumor-cell expression profiles to influence responsiveness to immune checkpoint therapy.","author":[{"dropping-particle":"","family":"Miao","given":"Diana","non-dropping-particle":"","parse-names":false,"suffix":""},{"dropping-particle":"","family":"Margolis","given":"Claire A.","non-dropping-particle":"","parse-names":false,"suffix":""},{"dropping-particle":"","family":"Gao","given":"Wenhua","non-dropping-particle":"","parse-names":false,"suffix":""},{"dropping-particle":"","family":"Voss","given":"Martin H.","non-dropping-particle":"","parse-names":false,"suffix":""},{"dropping-particle":"","family":"Li","given":"Wei","non-dropping-particle":"","parse-names":false,"suffix":""},{"dropping-particle":"","family":"Martini","given":"Dylan J.","non-dropping-particle":"","parse-names":false,"suffix":""},{"dropping-particle":"","family":"Norton","given":"Craig","non-dropping-particle":"","parse-names":false,"suffix":""},{"dropping-particle":"","family":"Bossé","given":"Dominick","non-dropping-particle":"","parse-names":false,"suffix":""},{"dropping-particle":"","family":"Wankowicz","given":"Stephanie M.","non-dropping-particle":"","parse-names":false,"suffix":""},{"dropping-particle":"","family":"Cullen","given":"Dana","non-dropping-particle":"","parse-names":false,"suffix":""},{"dropping-particle":"","family":"Horak","given":"Christine","non-dropping-particle":"","parse-names":false,"suffix":""},{"dropping-particle":"","family":"Wind-Rotolo","given":"Megan","non-dropping-particle":"","parse-names":false,"suffix":""},{"dropping-particle":"","family":"Tracy","given":"Adam","non-dropping-particle":"","parse-names":false,"suffix":""},{"dropping-particle":"","family":"Giannakis","given":"Marios","non-dropping-particle":"","parse-names":false,"suffix":""},{"dropping-particle":"","family":"Hodi","given":"Frank Stephen","non-dropping-particle":"","parse-names":false,"suffix":""},{"dropping-particle":"","family":"Drake","given":"Charles G.","non-dropping-particle":"","parse-names":false,"suffix":""},{"dropping-particle":"","family":"Ball","given":"Mark W.","non-dropping-particle":"","parse-names":false,"suffix":""},{"dropping-particle":"","family":"Allaf","given":"Mohamad E.","non-dropping-particle":"","parse-names":false,"suffix":""},{"dropping-particle":"","family":"Snyder","given":"Alexandra","non-dropping-particle":"","parse-names":false,"suffix":""},{"dropping-particle":"","family":"Hellmann","given":"Matthew D.","non-dropping-particle":"","parse-names":false,"suffix":""},{"dropping-particle":"","family":"Ho","given":"Thai","non-dropping-particle":"","parse-names":false,"suffix":""},{"dropping-particle":"","family":"Motzer","given":"Robert J.","non-dropping-particle":"","parse-names":false,"suffix":""},{"dropping-particle":"","family":"Signoretti","given":"Sabina","non-dropping-particle":"","parse-names":false,"suffix":""},{"dropping-particle":"","family":"Kaelin","given":"William G.","non-dropping-particle":"","parse-names":false,"suffix":""},{"dropping-particle":"","family":"Choueiri","given":"Toni K.","non-dropping-particle":"","parse-names":false,"suffix":""},{"dropping-particle":"","family":"Allen","given":"Eliezer M.","non-dropping-particle":"Van","parse-names":false,"suffix":""}],"container-title":"Science","id":"ITEM-1","issue":"6377","issued":{"date-parts":[["2018"]]},"page":"801-806","title":"Genomic correlates of response to immune checkpoint therapies in clear cell renal cell carcinoma","type":"article-journal","volume":"359"},"uris":["http://www.mendeley.com/documents/?uuid=fd49aeb7-c337-4536-9ab3-f616516d0485"]},{"id":"ITEM-2","itemData":{"DOI":"10.1038/nature12222","ISSN":"00280836","PMID":"23792563","abstract":"Genetic changes underlying clear cell renal cell carcinoma(ccRCC) include alterations in genes controlling cellularoxygen sensing (for example, VHL) and the maintenance of chromatin states (for example, PBRM1). We surveyed more than 400 tumours using different genomic platforms and identified 19 significantly mutated genes. The PI(3)K/AKT pathway was recurrently mutated, suggesting this pathway as a potential therapeutic target. Widespread DNA hypomethylation was associated with mutation of the H3K36 methyltransferase SETD2, and integrative analysis suggested that mutations involving the SWI/SNF chromatin remodelling complex (PBRM1, ARID1A, SMARCA4) could have far-reaching effects on other pathways. Aggressive cancers demonstrated evidence of a metabolic shift, involving downregulation of genes involved in the TCA cycle, decreasedAMPK and PTEN protein levels, upregulation of the pentose phosphate pathway and the glutamine transporter genes, increased acetyl-CoA carboxylase protein, and altered promoter methylation of miR-21 (also known as MIR21) and GRB10. Remodelling cellular metabolism thus constitutes a recurrent pattern in ccRCC that correlates with tumour stage and severity and offers new views on the opportunities for disease treatment. © 2013 Macmillan Publishers Limited. All rights reserved.","author":[{"dropping-particle":"","family":"Creighton","given":"Chad J.","non-dropping-particle":"","parse-names":false,"suffix":""},{"dropping-particle":"","family":"Morgan","given":"Margaret","non-dropping-particle":"","parse-names":false,"suffix":""},{"dropping-particle":"","family":"Gunaratne","given":"Preethi H.","non-dropping-particle":"","parse-names":false,"suffix":""},{"dropping-particle":"","family":"Wheeler","given":"David A.","non-dropping-particle":"","parse-names":false,"suffix":""},{"dropping-particle":"","family":"Gibbs","given":"Richard A.","non-dropping-particle":"","parse-names":false,"suffix":""},{"dropping-particle":"","family":"Robertson","given":"Gordon","non-dropping-particle":"","parse-names":false,"suffix":""},{"dropping-particle":"","family":"Chu","given":"Andy","non-dropping-particle":"","parse-names":false,"suffix":""},{"dropping-particle":"","family":"Beroukhim","given":"Rameen","non-dropping-particle":"","parse-names":false,"suffix":""},{"dropping-particle":"","family":"Cibulskis","given":"Kristian","non-dropping-particle":"","parse-names":false,"suffix":""},{"dropping-particle":"","family":"Signoretti","given":"Sabina","non-dropping-particle":"","parse-names":false,"suffix":""},{"dropping-particle":"","family":"Vandin","given":"Fabio","non-dropping-particle":"","parse-names":false,"suffix":""},{"dropping-particle":"","family":"Wu","given":"Hsin Ta","non-dropping-particle":"","parse-names":false,"suffix":""},{"dropping-particle":"","family":"Raphael","given":"Benjamin J.","non-dropping-particle":"","parse-names":false,"suffix":""},{"dropping-particle":"","family":"Verhaak","given":"Roel G.W.","non-dropping-particle":"","parse-names":false,"suffix":""},{"dropping-particle":"","family":"Tamboli","given":"Pheroze","non-dropping-particle":"","parse-names":false,"suffix":""},{"dropping-particle":"","family":"Torres-Garcia","given":"Wandaliz","non-dropping-particle":"","parse-names":false,"suffix":""},{"dropping-particle":"","family":"Akbani","given":"Rehan","non-dropping-particle":"","parse-names":false,"suffix":""},{"dropping-particle":"","family":"Weinstein","given":"John N.","non-dropping-particle":"","parse-names":false,"suffix":""},{"dropping-particle":"","family":"Reuter","given":"Victor","non-dropping-particle":"","parse-names":false,"suffix":""},{"dropping-particle":"","family":"Hsieh","given":"James J.","non-dropping-particle":"","parse-names":false,"suffix":""},{"dropping-particle":"","family":"Brannon","given":"A. Rose","non-dropping-particle":"","parse-names":false,"suffix":""},{"dropping-particle":"","family":"Hakimi","given":"A. Ari","non-dropping-particle":"","parse-names":false,"suffix":""},{"dropping-particle":"","family":"Jacobsen","given":"Anders","non-dropping-particle":"","parse-names":false,"suffix":""},{"dropping-particle":"","family":"Ciriello","given":"Giovanni","non-dropping-particle":"","parse-names":false,"suffix":""},{"dropping-particle":"","family":"Reva","given":"Boris","non-dropping-particle":"","parse-names":false,"suffix":""},{"dropping-particle":"","family":"Ricketts","given":"Christopher J.","non-dropping-particle":"","parse-names":false,"suffix":""},{"dropping-particle":"","family":"Linehan","given":"W. Marston","non-dropping-particle":"","parse-names":false,"suffix":""},{"dropping-particle":"","family":"Stuart","given":"Joshua M.","non-dropping-particle":"","parse-names":false,"suffix":""},{"dropping-particle":"","family":"Rathmell","given":"W. Kimryn","non-dropping-particle":"","parse-names":false,"suffix":""},{"dropping-particle":"","family":"Hui","given":"Shen","non-dropping-particle":"","parse-names":false,"suffix":""},{"dropping-particle":"","family":"Laird","given":"Peter W.","non-dropping-particle":"","parse-names":false,"suffix":""},{"dropping-particle":"","family":"Muzny","given":"Donna","non-dropping-particle":"","parse-names":false,"suffix":""},{"dropping-particle":"","family":"Davis","given":"Caleb","non-dropping-particle":"","parse-names":false,"suffix":""},{"dropping-particle":"","family":"Liu","given":"Xi","non-dropping-particle":"","parse-names":false,"suffix":""},{"dropping-particle":"","family":"Chang","given":"Kyle","non-dropping-particle":"","parse-names":false,"suffix":""},{"dropping-particle":"","family":"Kakkar","given":"Nipun","non-dropping-particle":"","parse-names":false,"suffix":""},{"dropping-particle":"","family":"Treviño","given":"Lisa R.","non-dropping-particle":"","parse-names":false,"suffix":""},{"dropping-particle":"","family":"Benton","given":"Susan","non-dropping-particle":"","parse-names":false,"suffix":""},{"dropping-particle":"","family":"Reid","given":"Jeffrey G.","non-dropping-particle":"","parse-names":false,"suffix":""},{"dropping-particle":"","family":"Morton","given":"Donna","non-dropping-particle":"","parse-names":false,"suffix":""},{"dropping-particle":"","family":"Doddapaneni","given":"Harsha","non-dropping-particle":"","parse-names":false,"suffix":""},{"dropping-particle":"","family":"Yi","given":"Han","non-dropping-particle":"","parse-names":false,"suffix":""},{"dropping-particle":"","family":"Lewis","given":"Lora","non-dropping-particle":"","parse-names":false,"suffix":""},{"dropping-particle":"","family":"Huyen","given":"Dinh","non-dropping-particle":"","parse-names":false,"suffix":""},{"dropping-particle":"","family":"Kovar","given":"Christie","non-dropping-particle":"","parse-names":false,"suffix":""},{"dropping-particle":"","family":"Zhu","given":"Yiming","non-dropping-particle":"","parse-names":false,"suffix":""},{"dropping-particle":"","family":"Santibanez","given":"Jireh","non-dropping-particle":"","parse-names":false,"suffix":""},{"dropping-particle":"","family":"Min","given":"Wang","non-dropping-particle":"","parse-names":false,"suffix":""},{"dropping-particle":"","family":"Hale","given":"Walker","non-dropping-particle":"","parse-names":false,"suffix":""},{"dropping-particle":"","family":"Kalra","given":"Divya","non-dropping-particle":"","parse-names":false,"suffix":""},{"dropping-particle":"","family":"Getz","given":"Gad","non-dropping-particle":"","parse-names":false,"suffix":""},{"dropping-particle":"","family":"Lawrence","given":"Michael S.","non-dropping-particle":"","parse-names":false,"suffix":""},{"dropping-particle":"","family":"Sougnez","given":"Carrie","non-dropping-particle":"","parse-names":false,"suffix":""},{"dropping-particle":"","family":"Carter","given":"Scott L.","non-dropping-particle":"","parse-names":false,"suffix":""},{"dropping-particle":"","family":"Sivachenko","given":"Andrey","non-dropping-particle":"","parse-names":false,"suffix":""},{"dropping-particle":"","family":"Lee","given":"Lichtenstein","non-dropping-particle":"","parse-names":false,"suffix":""},{"dropping-particle":"","family":"Stewart","given":"Chip","non-dropping-particle":"","parse-names":false,"suffix":""},{"dropping-particle":"","family":"Voet","given":"Doug","non-dropping-particle":"","parse-names":false,"suffix":""},{"dropping-particle":"","family":"Fisher","given":"Sheila","non-dropping-particle":"","parse-names":false,"suffix":""},{"dropping-particle":"","family":"Gabriel","given":"Stacey B.","non-dropping-particle":"","parse-names":false,"suffix":""},{"dropping-particle":"","family":"Lander","given":"Eric","non-dropping-particle":"","parse-names":false,"suffix":""},{"dropping-particle":"","family":"Schumacher","given":"Steve E.","non-dropping-particle":"","parse-names":false,"suffix":""},{"dropping-particle":"","family":"Tabak","given":"Barbara","non-dropping-particle":"","parse-names":false,"suffix":""},{"dropping-particle":"","family":"Saksena","given":"Gordon","non-dropping-particle":"","parse-names":false,"suffix":""},{"dropping-particle":"","family":"Onofrio","given":"Robert C.","non-dropping-particle":"","parse-names":false,"suffix":""},{"dropping-particle":"","family":"Cherniack","given":"Andrew D.","non-dropping-particle":"","parse-names":false,"suffix":""},{"dropping-particle":"","family":"Gentry","given":"Jeff","non-dropping-particle":"","parse-names":false,"suffix":""},{"dropping-particle":"","family":"Ardlie","given":"Kristin","non-dropping-particle":"","parse-names":false,"suffix":""},{"dropping-particle":"","family":"Meyerson","given":"Matthew","non-dropping-particle":"","parse-names":false,"suffix":""},{"dropping-particle":"","family":"Chun","given":"Hye Jung E.","non-dropping-particle":"","parse-names":false,"suffix":""},{"dropping-particle":"","family":"Mungall","given":"Andrew J.","non-dropping-particle":"","parse-names":false,"suffix":""},{"dropping-particle":"","family":"Sipahimalani","given":"Payal","non-dropping-particle":"","parse-names":false,"suffix":""},{"dropping-particle":"","family":"Stoll","given":"Dominik","non-dropping-particle":"","parse-names":false,"suffix":""},{"dropping-particle":"","family":"Ally","given":"Adrian","non-dropping-particle":"","parse-names":false,"suffix":""},{"dropping-particle":"","family":"Balasundaram","given":"Miruna","non-dropping-particle":"","parse-names":false,"suffix":""},{"dropping-particle":"","family":"Butterfield","given":"Yaron S.N.","non-dropping-particle":"","parse-names":false,"suffix":""},{"dropping-particle":"","family":"Carlsen","given":"Rebecca","non-dropping-particle":"","parse-names":false,"suffix":""},{"dropping-particle":"","family":"Carter","given":"Candace","non-dropping-particle":"","parse-names":false,"suffix":""},{"dropping-particle":"","family":"Chuah","given":"Eric","non-dropping-particle":"","parse-names":false,"suffix":""},{"dropping-particle":"","family":"Coope","given":"Robin J.N.","non-dropping-particle":"","parse-names":false,"suffix":""},{"dropping-particle":"","family":"Dhalla","given":"Noreen","non-dropping-particle":"","parse-names":false,"suffix":""},{"dropping-particle":"","family":"Gorski","given":"Sharon","non-dropping-particle":"","parse-names":false,"suffix":""},{"dropping-particle":"","family":"Guin","given":"Ranabir","non-dropping-particle":"","parse-names":false,"suffix":""},{"dropping-particle":"","family":"Hirst","given":"Carrie","non-dropping-particle":"","parse-names":false,"suffix":""},{"dropping-particle":"","family":"Hirst","given":"Martin","non-dropping-particle":"","parse-names":false,"suffix":""},{"dropping-particle":"","family":"Holt","given":"Robert A.","non-dropping-particle":"","parse-names":false,"suffix":""},{"dropping-particle":"","family":"Lebovitz","given":"Chandra","non-dropping-particle":"","parse-names":false,"suffix":""},{"dropping-particle":"","family":"Lee","given":"Darlene","non-dropping-particle":"","parse-names":false,"suffix":""},{"dropping-particle":"","family":"Li","given":"Haiyan I.","non-dropping-particle":"","parse-names":false,"suffix":""},{"dropping-particle":"","family":"Mayo","given":"Michael","non-dropping-particle":"","parse-names":false,"suffix":""},{"dropping-particle":"","family":"Moore","given":"Richard A.","non-dropping-particle":"","parse-names":false,"suffix":""},{"dropping-particle":"","family":"Pleasance","given":"Erin","non-dropping-particle":"","parse-names":false,"suffix":""},{"dropping-particle":"","family":"Plettner","given":"Patrick","non-dropping-particle":"","parse-names":false,"suffix":""},{"dropping-particle":"","family":"Schein","given":"Jacqueline E.","non-dropping-particle":"","parse-names":false,"suffix":""},{"dropping-particle":"","family":"Shafiei","given":"Arash","non-dropping-particle":"","parse-names":false,"suffix":""},{"dropping-particle":"","family":"Slobodan","given":"Jared R.","non-dropping-particle":"","parse-names":false,"suffix":""},{"dropping-particle":"","family":"Tam","given":"Angela","non-dropping-particle":"","parse-names":false,"suffix":""},{"dropping-particle":"","family":"Thiessen","given":"Nina","non-dropping-particle":"","parse-names":false,"suffix":""},{"dropping-particle":"","family":"Varhol","given":"Richard J.","non-dropping-particle":"","parse-names":false,"suffix":""},{"dropping-particle":"","family":"Wye","given":"Natasja","non-dropping-particle":"","parse-names":false,"suffix":""},{"dropping-particle":"","family":"Zhao","given":"Yongjun","non-dropping-particle":"","parse-names":false,"suffix":""},{"dropping-particle":"","family":"Birol","given":"Inanc","non-dropping-particle":"","parse-names":false,"suffix":""},{"dropping-particle":"","family":"Jones","given":"Steven J.M.","non-dropping-particle":"","parse-names":false,"suffix":""},{"dropping-particle":"","family":"Marra","given":"Marco A.","non-dropping-particle":"","parse-names":false,"suffix":""},{"dropping-particle":"","family":"Auman","given":"J. Todd","non-dropping-particle":"","parse-names":false,"suffix":""},{"dropping-particle":"","family":"Tan","given":"Donghui","non-dropping-particle":"","parse-names":false,"suffix":""},{"dropping-particle":"","family":"Jones","given":"Corbin D.","non-dropping-particle":"","parse-names":false,"suffix":""},{"dropping-particle":"","family":"Hoadley","given":"Katherine A.","non-dropping-particle":"","parse-names":false,"suffix":""},{"dropping-particle":"","family":"Mieczkowski","given":"Piotr A.","non-dropping-particle":"","parse-names":false,"suffix":""},{"dropping-particle":"","family":"Mose","given":"Lisle E.","non-dropping-particle":"","parse-names":false,"suffix":""},{"dropping-particle":"","family":"Jefferys","given":"Stuart R.","non-dropping-particle":"","parse-names":false,"suffix":""},{"dropping-particle":"","family":"Topal","given":"Michael D.","non-dropping-particle":"","parse-names":false,"suffix":""},{"dropping-particle":"","family":"Liquori","given":"Christina","non-dropping-particle":"","parse-names":false,"suffix":""},{"dropping-particle":"","family":"Turman","given":"Yidi J.","non-dropping-particle":"","parse-names":false,"suffix":""},{"dropping-particle":"","family":"Yan","given":"Shi","non-dropping-particle":"","parse-names":false,"suffix":""},{"dropping-particle":"","family":"Waring","given":"Scot","non-dropping-particle":"","parse-names":false,"suffix":""},{"dropping-particle":"","family":"Buda","given":"Elizabeth","non-dropping-particle":"","parse-names":false,"suffix":""},{"dropping-particle":"","family":"Walsh","given":"Jesse","non-dropping-particle":"","parse-names":false,"suffix":""},{"dropping-particle":"","family":"Wu","given":"Junyuan","non-dropping-particle":"","parse-names":false,"suffix":""},{"dropping-particle":"","family":"Bodenheimer","given":"Tom","non-dropping-particle":"","parse-names":false,"suffix":""},{"dropping-particle":"","family":"Hoyle","given":"Alan P.","non-dropping-particle":"","parse-names":false,"suffix":""},{"dropping-particle":"V.","family":"Simons","given":"Janae","non-dropping-particle":"","parse-names":false,"suffix":""},{"dropping-particle":"","family":"Soloway","given":"Mathew G.","non-dropping-particle":"","parse-names":false,"suffix":""},{"dropping-particle":"","family":"Balu","given":"Saianand","non-dropping-particle":"","parse-names":false,"suffix":""},{"dropping-particle":"","family":"Parker","given":"Joel S.","non-dropping-particle":"","parse-names":false,"suffix":""},{"dropping-particle":"","family":"Hayes","given":"D. Neil","non-dropping-particle":"","parse-names":false,"suffix":""},{"dropping-particle":"","family":"Perou","given":"Charles M.","non-dropping-particle":"","parse-names":false,"suffix":""},{"dropping-particle":"","family":"Kucherlapati","given":"Raju","non-dropping-particle":"","parse-names":false,"suffix":""},{"dropping-particle":"","family":"Park","given":"Peter","non-dropping-particle":"","parse-names":false,"suffix":""},{"dropping-particle":"","family":"Triche","given":"Timothy","non-dropping-particle":"","parse-names":false,"suffix":""},{"dropping-particle":"","family":"Weisenberger","given":"Daniel J.","non-dropping-particle":"","parse-names":false,"suffix":""},{"dropping-particle":"","family":"Lai","given":"Phillip H.","non-dropping-particle":"","parse-names":false,"suffix":""},{"dropping-particle":"","family":"Bootwalla","given":"Moiz S.","non-dropping-particle":"","parse-names":false,"suffix":""},{"dropping-particle":"","family":"Maglinte","given":"Dennis T.","non-dropping-particle":"","parse-names":false,"suffix":""},{"dropping-particle":"","family":"Mahurkar","given":"Swapna","non-dropping-particle":"","parse-names":false,"suffix":""},{"dropping-particle":"","family":"Berman","given":"Benjamin P.","non-dropping-particle":"","parse-names":false,"suffix":""},{"dropping-particle":"","family":"Berg","given":"David J.","non-dropping-particle":"Van Den","parse-names":false,"suffix":""},{"dropping-particle":"","family":"Cope","given":"Leslie","non-dropping-particle":"","parse-names":false,"suffix":""},{"dropping-particle":"","family":"Baylin","given":"Stephen B.","non-dropping-particle":"","parse-names":false,"suffix":""},{"dropping-particle":"","family":"Noble","given":"Michael S.","non-dropping-particle":"","parse-names":false,"suffix":""},{"dropping-particle":"","family":"DiCara","given":"Daniel","non-dropping-particle":"","parse-names":false,"suffix":""},{"dropping-particle":"","family":"Zhang","given":"Hailei","non-dropping-particle":"","parse-names":false,"suffix":""},{"dropping-particle":"","family":"Cho","given":"Juok","non-dropping-particle":"","parse-names":false,"suffix":""},{"dropping-particle":"","family":"Heiman","given":"David I.","non-dropping-particle":"","parse-names":false,"suffix":""},{"dropping-particle":"","family":"Gehlenborg","given":"Nils","non-dropping-particle":"","parse-names":false,"suffix":""},{"dropping-particle":"","family":"Mallard","given":"William","non-dropping-particle":"","parse-names":false,"suffix":""},{"dropping-particle":"","family":"Pei","given":"Lin","non-dropping-particle":"","parse-names":false,"suffix":""},{"dropping-particle":"","family":"Frazer","given":"Scott","non-dropping-particle":"","parse-names":false,"suffix":""},{"dropping-particle":"","family":"Stojanov","given":"Petar","non-dropping-particle":"","parse-names":false,"suffix":""},{"dropping-particle":"","family":"Liu","given":"Yingchun","non-dropping-particle":"","parse-names":false,"suffix":""},{"dropping-particle":"","family":"Zhou","given":"Lihua","non-dropping-particle":"","parse-names":false,"suffix":""},{"dropping-particle":"","family":"Kim","given":"Jaegil","non-dropping-particle":"","parse-names":false,"suffix":""},{"dropping-particle":"","family":"Chin","given":"Lynda","non-dropping-particle":"","parse-names":false,"suffix":""},{"dropping-particle":"","family":"Benz","given":"Christopher","non-dropping-particle":"","parse-names":false,"suffix":""},{"dropping-particle":"","family":"Yau","given":"Christina","non-dropping-particle":"","parse-names":false,"suffix":""},{"dropping-particle":"","family":"Reynolds","given":"Sheila M.","non-dropping-particle":"","parse-names":false,"suffix":""},{"dropping-particle":"","family":"Shmulevich","given":"Ilya","non-dropping-particle":"","parse-names":false,"suffix":""},{"dropping-particle":"","family":"Vegesna","given":"Rahul","non-dropping-particle":"","parse-names":false,"suffix":""},{"dropping-particle":"","family":"Kim","given":"Hoon","non-dropping-particle":"","parse-names":false,"suffix":""},{"dropping-particle":"","family":"Wei","given":"Zhang","non-dropping-particle":"","parse-names":false,"suffix":""},{"dropping-particle":"","family":"Cogdell","given":"David","non-dropping-particle":"","parse-names":false,"suffix":""},{"dropping-particle":"","family":"Jonasch","given":"Eric","non-dropping-particle":"","parse-names":false,"suffix":""},{"dropping-particle":"","family":"Ding","given":"Zhiyong","non-dropping-particle":"","parse-names":false,"suffix":""},{"dropping-particle":"","family":"Lu","given":"Yiling","non-dropping-particle":"","parse-names":false,"suffix":""},{"dropping-particle":"","family":"Zhang","given":"Nianxiang","non-dropping-particle":"","parse-names":false,"suffix":""},{"dropping-particle":"","family":"Unruh","given":"Anna K.","non-dropping-particle":"","parse-names":false,"suffix":""},{"dropping-particle":"","family":"Casasent","given":"Tod D.","non-dropping-particle":"","parse-names":false,"suffix":""},{"dropping-particle":"","family":"Wakefield","given":"Chris","non-dropping-particle":"","parse-names":false,"suffix":""},{"dropping-particle":"","family":"Tsavachidou","given":"Dimitra","non-dropping-particle":"","parse-names":false,"suffix":""},{"dropping-particle":"","family":"Mills","given":"Gordon B.","non-dropping-particle":"","parse-names":false,"suffix":""},{"dropping-particle":"","family":"Gao","given":"Jianjiong","non-dropping-particle":"","parse-names":false,"suffix":""},{"dropping-particle":"","family":"Cerami","given":"Ethan","non-dropping-particle":"","parse-names":false,"suffix":""},{"dropping-particle":"","family":"Gross","given":"Benjamin","non-dropping-particle":"","parse-names":false,"suffix":""},{"dropping-particle":"","family":"Aksoy","given":"B. Arman","non-dropping-particle":"","parse-names":false,"suffix":""},{"dropping-particle":"","family":"Sinha","given":"Rileen","non-dropping-particle":"","parse-names":false,"suffix":""},{"dropping-particle":"","family":"Weinhold","given":"Nils","non-dropping-particle":"","parse-names":false,"suffix":""},{"dropping-particle":"","family":"Sumer","given":"S. Onur","non-dropping-particle":"","parse-names":false,"suffix":""},{"dropping-particle":"","family":"Taylor","given":"Barry S.","non-dropping-particle":"","parse-names":false,"suffix":""},{"dropping-particle":"","family":"Shen","given":"Ronglai","non-dropping-particle":"","parse-names":false,"suffix":""},{"dropping-particle":"","family":"Ostrovnaya","given":"Irina","non-dropping-particle":"","parse-names":false,"suffix":""},{"dropping-particle":"","family":"Berger","given":"Michael F.","non-dropping-particle":"","parse-names":false,"suffix":""},{"dropping-particle":"","family":"Ladanyi","given":"Marc","non-dropping-particle":"","parse-names":false,"suffix":""},{"dropping-particle":"","family":"Sander","given":"Chris","non-dropping-particle":"","parse-names":false,"suffix":""},{"dropping-particle":"","family":"Fei","given":"Suzanne S.","non-dropping-particle":"","parse-names":false,"suffix":""},{"dropping-particle":"","family":"Stout","given":"Andrew","non-dropping-particle":"","parse-names":false,"suffix":""},{"dropping-particle":"","family":"Spellman","given":"Paul T.","non-dropping-particle":"","parse-names":false,"suffix":""},{"dropping-particle":"","family":"Rubin","given":"Daniel L.","non-dropping-particle":"","parse-names":false,"suffix":""},{"dropping-particle":"","family":"Liu","given":"Tiffany T.","non-dropping-particle":"","parse-names":false,"suffix":""},{"dropping-particle":"","family":"Sam","given":"Ng","non-dropping-particle":"","parse-names":false,"suffix":""},{"dropping-particle":"","family":"Paull","given":"Evan O.","non-dropping-particle":"","parse-names":false,"suffix":""},{"dropping-particle":"","family":"Carlin","given":"Daniel","non-dropping-particle":"","parse-names":false,"suffix":""},{"dropping-particle":"","family":"Goldstein","given":"Theodore","non-dropping-particle":"","parse-names":false,"suffix":""},{"dropping-particle":"","family":"Waltman","given":"Peter","non-dropping-particle":"","parse-names":false,"suffix":""},{"dropping-particle":"","family":"Ellrott","given":"Kyle","non-dropping-particle":"","parse-names":false,"suffix":""},{"dropping-particle":"","family":"Jing","given":"Zhu","non-dropping-particle":"","parse-names":false,"suffix":""},{"dropping-particle":"","family":"Haussler","given":"David","non-dropping-particle":"","parse-names":false,"suffix":""},{"dropping-particle":"","family":"Xiao","given":"Weimin","non-dropping-particle":"","parse-names":false,"suffix":""},{"dropping-particle":"","family":"Shelton","given":"Candace","non-dropping-particle":"","parse-names":false,"suffix":""},{"dropping-particle":"","family":"Gardner","given":"Johanna","non-dropping-particle":"","parse-names":false,"suffix":""},{"dropping-particle":"","family":"Penny","given":"Robert","non-dropping-particle":"","parse-names":false,"suffix":""},{"dropping-particle":"","family":"Sherman","given":"Mark","non-dropping-particle":"","parse-names":false,"suffix":""},{"dropping-particle":"","family":"Mallery","given":"David","non-dropping-particle":"","parse-names":false,"suffix":""},{"dropping-particle":"","family":"Morris","given":"Scott","non-dropping-particle":"","parse-names":false,"suffix":""},{"dropping-particle":"","family":"Paulauskis","given":"Joseph","non-dropping-particle":"","parse-names":false,"suffix":""},{"dropping-particle":"","family":"Burnett","given":"Ken","non-dropping-particle":"","parse-names":false,"suffix":""},{"dropping-particle":"","family":"Shelton","given":"Troy","non-dropping-particle":"","parse-names":false,"suffix":""},{"dropping-particle":"","family":"Kaelin","given":"William G.","non-dropping-particle":"","parse-names":false,"suffix":""},{"dropping-particle":"","family":"Choueiri","given":"Toni","non-dropping-particle":"","parse-names":false,"suffix":""},{"dropping-particle":"","family":"Atkins","given":"Michael B.","non-dropping-particle":"","parse-names":false,"suffix":""},{"dropping-particle":"","family":"Curley","given":"Erin","non-dropping-particle":"","parse-names":false,"suffix":""},{"dropping-particle":"","family":"Tickoo","given":"Satish","non-dropping-particle":"","parse-names":false,"suffix":""},{"dropping-particle":"","family":"Thorne","given":"Leigh","non-dropping-particle":"","parse-names":false,"suffix":""},{"dropping-particle":"","family":"Boice","given":"Lori","non-dropping-particle":"","parse-names":false,"suffix":""},{"dropping-particle":"","family":"Mei","given":"Huang","non-dropping-particle":"","parse-names":false,"suffix":""},{"dropping-particle":"","family":"Fisher","given":"Jennifer C.","non-dropping-particle":"","parse-names":false,"suffix":""},{"dropping-particle":"","family":"Vocke","given":"Cathy D.","non-dropping-particle":"","parse-names":false,"suffix":""},{"dropping-particle":"","family":"Peterson","given":"James","non-dropping-particle":"","parse-names":false,"suffix":""},{"dropping-particle":"","family":"Worrell","given":"Robert","non-dropping-particle":"","parse-names":false,"suffix":""},{"dropping-particle":"","family":"Merino","given":"Maria J.","non-dropping-particle":"","parse-names":false,"suffix":""},{"dropping-particle":"","family":"Schmidt","given":"Laura S.","non-dropping-particle":"","parse-names":false,"suffix":""},{"dropping-particle":"","family":"Czerniak","given":"Bogdan A.","non-dropping-particle":"","parse-names":false,"suffix":""},{"dropping-particle":"","family":"Aldape","given":"Kenneth D.","non-dropping-particle":"","parse-names":false,"suffix":""},{"dropping-particle":"","family":"Wood","given":"Christopher G.","non-dropping-particle":"","parse-names":false,"suffix":""},{"dropping-particle":"","family":"Boyd","given":"Jeff","non-dropping-particle":"","parse-names":false,"suffix":""},{"dropping-particle":"","family":"Weaver","given":"Jo Ellen","non-dropping-particle":"","parse-names":false,"suffix":""},{"dropping-particle":"V.","family":"Iacocca","given":"Mary","non-dropping-particle":"","parse-names":false,"suffix":""},{"dropping-particle":"","family":"Petrelli","given":"Nicholas","non-dropping-particle":"","parse-names":false,"suffix":""},{"dropping-particle":"","family":"Witkin","given":"Gary","non-dropping-particle":"","parse-names":false,"suffix":""},{"dropping-particle":"","family":"Brown","given":"Jennifer","non-dropping-particle":"","parse-names":false,"suffix":""},{"dropping-particle":"","family":"Czerwinski","given":"Christine","non-dropping-particle":"","parse-names":false,"suffix":""},{"dropping-particle":"","family":"Huelsenbeck-Dill","given":"Lori","non-dropping-particle":"","parse-names":false,"suffix":""},{"dropping-particle":"","family":"Rabeno","given":"Brenda","non-dropping-particle":"","parse-names":false,"suffix":""},{"dropping-particle":"","family":"Myers","given":"Jerome","non-dropping-particle":"","parse-names":false,"suffix":""},{"dropping-particle":"","family":"Morrison","given":"Carl","non-dropping-particle":"","parse-names":false,"suffix":""},{"dropping-particle":"","family":"Bergsten","given":"Julie","non-dropping-particle":"","parse-names":false,"suffix":""},{"dropping-particle":"","family":"Eckman","given":"John","non-dropping-particle":"","parse-names":false,"suffix":""},{"dropping-particle":"","family":"Harr","given":"Jodi","non-dropping-particle":"","parse-names":false,"suffix":""},{"dropping-particle":"","family":"Smith","given":"Christine","non-dropping-particle":"","parse-names":false,"suffix":""},{"dropping-particle":"","family":"Tucker","given":"Kelinda","non-dropping-particle":"","parse-names":false,"suffix":""},{"dropping-particle":"","family":"Zach","given":"Leigh Anne","non-dropping-particle":"","parse-names":false,"suffix":""},{"dropping-particle":"","family":"Bshara","given":"Wiam","non-dropping-particle":"","parse-names":false,"suffix":""},{"dropping-particle":"","family":"Gaudioso","given":"Carmelo","non-dropping-particle":"","parse-names":false,"suffix":""},{"dropping-particle":"","family":"Dhir","given":"Rajiv","non-dropping-particle":"","parse-names":false,"suffix":""},{"dropping-particle":"","family":"Maranchie","given":"Jodi","non-dropping-particle":"","parse-names":false,"suffix":""},{"dropping-particle":"","family":"Nelson","given":"Joel","non-dropping-particle":"","parse-names":false,"suffix":""},{"dropping-particle":"","family":"Parwani","given":"Anil","non-dropping-particle":"","parse-names":false,"suffix":""},{"dropping-particle":"","family":"Potapova","given":"Cureline Olga","non-dropping-particle":"","parse-names":false,"suffix":""},{"dropping-particle":"","family":"Fedosenko","given":"Konstantin","non-dropping-particle":"","parse-names":false,"suffix":""},{"dropping-particle":"","family":"Cheville","given":"John C.","non-dropping-particle":"","parse-names":false,"suffix":""},{"dropping-particle":"","family":"Thompson","given":"R. Houston","non-dropping-particle":"","parse-names":false,"suffix":""},{"dropping-particle":"","family":"Mosquera","given":"Juan M.","non-dropping-particle":"","parse-names":false,"suffix":""},{"dropping-particle":"","family":"Rubin","given":"Mark A.","non-dropping-particle":"","parse-names":false,"suffix":""},{"dropping-particle":"","family":"Blute","given":"Michael L.","non-dropping-particle":"","parse-names":false,"suffix":""},{"dropping-particle":"","family":"Pihl","given":"Todd","non-dropping-particle":"","parse-names":false,"suffix":""},{"dropping-particle":"","family":"Jensen","given":"Mark","non-dropping-particle":"","parse-names":false,"suffix":""},{"dropping-particle":"","family":"Sfeir","given":"Robert","non-dropping-particle":"","parse-names":false,"suffix":""},{"dropping-particle":"","family":"Kahn","given":"Ari","non-dropping-particle":"","parse-names":false,"suffix":""},{"dropping-particle":"","family":"Chu","given":"Anna","non-dropping-particle":"","parse-names":false,"suffix":""},{"dropping-particle":"","family":"Kothiyal","given":"Prachi","non-dropping-particle":"","parse-names":false,"suffix":""},{"dropping-particle":"","family":"Snyder","given":"Eric","non-dropping-particle":"","parse-names":false,"suffix":""},{"dropping-particle":"","family":"Pontius","given":"Joan","non-dropping-particle":"","parse-names":false,"suffix":""},{"dropping-particle":"","family":"Ayala","given":"Brenda","non-dropping-particle":"","parse-names":false,"suffix":""},{"dropping-particle":"","family":"Backus","given":"Mark","non-dropping-particle":"","parse-names":false,"suffix":""},{"dropping-particle":"","family":"Walton","given":"Jessica","non-dropping-particle":"","parse-names":false,"suffix":""},{"dropping-particle":"","family":"Baboud","given":"Julien","non-dropping-particle":"","parse-names":false,"suffix":""},{"dropping-particle":"","family":"Berton","given":"Dominique","non-dropping-particle":"","parse-names":false,"suffix":""},{"dropping-particle":"","family":"Nicholls","given":"Matthew","non-dropping-particle":"","parse-names":false,"suffix":""},{"dropping-particle":"","family":"Srinivasan","given":"Deepak","non-dropping-particle":"","parse-names":false,"suffix":""},{"dropping-particle":"","family":"Raman","given":"Rohini","non-dropping-particle":"","parse-names":false,"suffix":""},{"dropping-particle":"","family":"Girshik","given":"Stanley","non-dropping-particle":"","parse-names":false,"suffix":""},{"dropping-particle":"","family":"Kigonya","given":"Peter","non-dropping-particle":"","parse-names":false,"suffix":""},{"dropping-particle":"","family":"Alonso","given":"Shelley","non-dropping-particle":"","parse-names":false,"suffix":""},{"dropping-particle":"","family":"Sanbhadti","given":"Rashmi","non-dropping-particle":"","parse-names":false,"suffix":""},{"dropping-particle":"","family":"Barletta","given":"Sean","non-dropping-particle":"","parse-names":false,"suffix":""},{"dropping-particle":"","family":"Pot","given":"David","non-dropping-particle":"","parse-names":false,"suffix":""},{"dropping-particle":"","family":"Sheth","given":"Margi","non-dropping-particle":"","parse-names":false,"suffix":""},{"dropping-particle":"","family":"Demchok","given":"John A.","non-dropping-particle":"","parse-names":false,"suffix":""},{"dropping-particle":"","family":"Davidsen","given":"Tanja","non-dropping-particle":"","parse-names":false,"suffix":""},{"dropping-particle":"","family":"Wang","given":"Zhining","non-dropping-particle":"","parse-names":false,"suffix":""},{"dropping-particle":"","family":"Yang","given":"Liming","non-dropping-particle":"","parse-names":false,"suffix":""},{"dropping-particle":"","family":"Tarnuzzer","given":"Roy W.","non-dropping-particle":"","parse-names":false,"suffix":""},{"dropping-particle":"","family":"Zhang","given":"Jiashan","non-dropping-particle":"","parse-names":false,"suffix":""},{"dropping-particle":"","family":"Eley","given":"Greg","non-dropping-particle":"","parse-names":false,"suffix":""},{"dropping-particle":"","family":"Ferguson","given":"Martin L.","non-dropping-particle":"","parse-names":false,"suffix":""},{"dropping-particle":"","family":"Mills Shaw","given":"Kenna R.","non-dropping-particle":"","parse-names":false,"suffix":""},{"dropping-particle":"","family":"Guyer","given":"Mark S.","non-dropping-particle":"","parse-names":false,"suffix":""},{"dropping-particle":"","family":"Ozenberger","given":"Bradley A.","non-dropping-particle":"","parse-names":false,"suffix":""},{"dropping-particle":"","family":"Sofia","given":"Heidi J.","non-dropping-particle":"","parse-names":false,"suffix":""}],"container-title":"Nature","id":"ITEM-2","issue":"7456","issued":{"date-parts":[["2013"]]},"page":"43-49","title":"Comprehensivemolecular characterization of clear cell renal cell carcinoma","type":"article-journal","volume":"499"},"uris":["http://www.mendeley.com/documents/?uuid=d6020cd7-f897-4ff4-b600-c843bbbf7719"]}],"mendeley":{"formattedCitation":"&lt;sup&gt;19,50&lt;/sup&gt;","plainTextFormattedCitation":"19,50","previouslyFormattedCitation":"&lt;sup&gt;19,49&lt;/sup&gt;"},"properties":{"noteIndex":0},"schema":"https://github.com/citation-style-language/schema/raw/master/csl-citation.json"}</w:instrText>
      </w:r>
      <w:r w:rsidR="00302E3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19,50</w:t>
      </w:r>
      <w:r w:rsidR="00302E3B" w:rsidRPr="0002326A">
        <w:rPr>
          <w:rFonts w:ascii="Arial" w:hAnsi="Arial" w:cs="Arial"/>
          <w:color w:val="000000"/>
          <w:sz w:val="22"/>
          <w:szCs w:val="22"/>
        </w:rPr>
        <w:fldChar w:fldCharType="end"/>
      </w:r>
      <w:del w:id="136" w:author="Borcherding, Nicholas (CCOM Student)" w:date="2020-11-02T13:24:00Z">
        <w:r w:rsidR="0038281C" w:rsidRPr="0002326A" w:rsidDel="003E01D3">
          <w:rPr>
            <w:rFonts w:ascii="Arial" w:hAnsi="Arial" w:cs="Arial"/>
            <w:color w:val="000000"/>
            <w:sz w:val="22"/>
            <w:szCs w:val="22"/>
          </w:rPr>
          <w:delText>,</w:delText>
        </w:r>
      </w:del>
      <w:r w:rsidR="00302E3B" w:rsidRPr="0002326A">
        <w:rPr>
          <w:rFonts w:ascii="Arial" w:hAnsi="Arial" w:cs="Arial"/>
          <w:color w:val="000000"/>
          <w:sz w:val="22"/>
          <w:szCs w:val="22"/>
        </w:rPr>
        <w:t xml:space="preserve"> and </w:t>
      </w:r>
      <w:r w:rsidR="00FA0689">
        <w:rPr>
          <w:rFonts w:ascii="Arial" w:hAnsi="Arial" w:cs="Arial"/>
          <w:color w:val="000000"/>
          <w:sz w:val="22"/>
          <w:szCs w:val="22"/>
        </w:rPr>
        <w:t>mutational burden in ccRCC is</w:t>
      </w:r>
      <w:r w:rsidR="00302E3B" w:rsidRPr="0002326A">
        <w:rPr>
          <w:rFonts w:ascii="Arial" w:hAnsi="Arial" w:cs="Arial"/>
          <w:color w:val="000000"/>
          <w:sz w:val="22"/>
          <w:szCs w:val="22"/>
        </w:rPr>
        <w:t xml:space="preserve"> not associated with response to anti-PD-1 therapy</w:t>
      </w:r>
      <w:ins w:id="137" w:author="Borcherding, Nicholas (CCOM Student)" w:date="2020-11-02T13:24:00Z">
        <w:r w:rsidR="003E01D3">
          <w:rPr>
            <w:rFonts w:ascii="Arial" w:hAnsi="Arial" w:cs="Arial"/>
            <w:color w:val="000000"/>
            <w:sz w:val="22"/>
            <w:szCs w:val="22"/>
          </w:rPr>
          <w:t>.</w:t>
        </w:r>
      </w:ins>
      <w:del w:id="138" w:author="Borcherding, Nicholas (CCOM Student)" w:date="2020-11-02T13:24:00Z">
        <w:r w:rsidR="00302E3B" w:rsidRPr="0002326A" w:rsidDel="003E01D3">
          <w:rPr>
            <w:rFonts w:ascii="Arial" w:hAnsi="Arial" w:cs="Arial"/>
            <w:color w:val="000000"/>
            <w:sz w:val="22"/>
            <w:szCs w:val="22"/>
          </w:rPr>
          <w:delText xml:space="preserve"> </w:delText>
        </w:r>
      </w:del>
      <w:r w:rsidR="00302E3B"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{"citationItems":[{"id":"ITEM-1","itemData":{"DOI":"10.1038/s41591-020-0839-y","ISSN":"1546170X","PMID":"32472114","abstract":"PD-1 blockade has transformed the management of advanced clear cell renal cell carcinoma (ccRCC), but the drivers and resistors of the PD-1 response remain incompletely elucidated. Here, we analyzed 592 tumors from patients with advanced ccRCC enrolled in prospective clinical trials of treatment with PD-1 blockade by whole-exome and RNA sequencing, integrated with immunofluorescence analysis, to uncover the immunogenomic determinants of the therapeutic response. Although conventional genomic markers (such as tumor mutation burden and neoantigen load) and the degree of CD8+ T cell infiltration were not associated with clinical response, we discovered numerous chromosomal alterations associated with response or resistance to PD-1 blockade. These advanced ccRCC tumors were highly CD8+ T cell infiltrated, with only 27% having a non-infiltrated phenotype. Our analysis revealed that infiltrated tumors are depleted of favorable PBRM1 mutations and enriched for unfavorable chromosomal losses of 9p21.3, as compared with non-infiltrated tumors, demonstrating how the potential interplay of immunophenotypes with somatic alterations impacts therapeutic efficacy.","author":[{"dropping-particle":"","family":"Braun","given":"David A.","non-dropping-particle":"","parse-names":false,"suffix":""},{"dropping-particle":"","family":"Hou","given":"Yue","non-dropping-particle":"","parse-names":false,"suffix":""},{"dropping-particle":"","family":"Bakouny","given":"Ziad","non-dropping-particle":"","parse-names":false,"suffix":""},{"dropping-particle":"","family":"Ficial","given":"Miriam","non-dropping-particle":"","parse-names":false,"suffix":""},{"dropping-particle":"","family":"Sant’ Angelo","given":"Miriam","non-dropping-particle":"","parse-names":false,"suffix":""},{"dropping-particle":"","family":"Forman","given":"Juliet","non-dropping-particle":"","parse-names":false,"suffix":""},{"dropping-particle":"","family":"Ross-Macdonald","given":"Petra","non-dropping-particle":"","parse-names":false,"suffix":""},{"dropping-particle":"","family":"Berger","given":"Ashton C.","non-dropping-particle":"","parse-names":false,"suffix":""},{"dropping-particle":"","family":"Jegede","given":"Opeyemi A.","non-dropping-particle":"","parse-names":false,"suffix":""},{"dropping-particle":"","family":"Elagina","given":"Liudmilla","non-dropping-particle":"","parse-names":false,"suffix":""},{"dropping-particle":"","family":"Steinharter","given":"John","non-dropping-particle":"","parse-names":false,"suffix":""},{"dropping-particle":"","family":"Sun","given":"Maxine","non-dropping-particle":"","parse-names":false,"suffix":""},{"dropping-particle":"","family":"Wind-Rotolo","given":"Megan","non-dropping-particle":"","parse-names":false,"suffix":""},{"dropping-particle":"","family":"Pignon","given":"Jean Christophe","non-dropping-particle":"","parse-names":false,"suffix":""},{"dropping-particle":"","family":"Cherniack","given":"Andrew D.","non-dropping-particle":"","parse-names":false,"suffix":""},{"dropping-particle":"","family":"Lichtenstein","given":"Lee","non-dropping-particle":"","parse-names":false,"suffix":""},{"dropping-particle":"","family":"Neuberg","given":"Donna","non-dropping-particle":"","parse-names":false,"suffix":""},{"dropping-particle":"","family":"Catalano","given":"Paul","non-dropping-particle":"","parse-names":false,"suffix":""},{"dropping-particle":"","family":"Freeman","given":"Gordon J.","non-dropping-particle":"","parse-names":false,"suffix":""},{"dropping-particle":"","family":"Sharpe","given":"Arlene H.","non-dropping-particle":"","parse-names":false,"suffix":""},{"dropping-particle":"","family":"McDermott","given":"David F.","non-dropping-particle":"","parse-names":false,"suffix":""},{"dropping-particle":"","family":"Allen","given":"Eliezer M.","non-dropping-particle":"Van","parse-names":false,"suffix":""},{"dropping-particle":"","family":"Signoretti","given":"Sabina","non-dropping-particle":"","parse-names":false,"suffix":""},{"dropping-particle":"","family":"Wu","given":"Catherine J.","non-dropping-particle":"","parse-names":false,"suffix":""},{"dropping-particle":"","family":"Shukla","given":"Sachet A.","non-dropping-particle":"","parse-names":false,"suffix":""},{"dropping-particle":"","family":"Choueiri","given":"Toni K.","non-dropping-particle":"","parse-names":false,"suffix":""}],"container-title":"Nature Medicine","id":"ITEM-1","issued":{"date-parts":[["2020"]]},"page":"909-918","title":"Interplay of somatic alterations and immune infiltration modulates response to PD-1 blockade in advanced clear cell renal cell carcinoma","type":"article-journal","volume":"26"},"uris":["http://www.mendeley.com/documents/?uuid=54b204e6-ffc5-4c35-a4ba-366baecb1428"]}],"mendeley":{"formattedCitation":"&lt;sup&gt;15&lt;/sup&gt;","plainTextFormattedCitation":"15","previouslyFormattedCitation":"&lt;sup&gt;15&lt;/sup&gt;"},"properties":{"noteIndex":0},"schema":"https://github.com/citation-style-language/schema/raw/master/csl-citation.json"}</w:instrText>
      </w:r>
      <w:r w:rsidR="00302E3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15</w:t>
      </w:r>
      <w:r w:rsidR="00302E3B" w:rsidRPr="0002326A">
        <w:rPr>
          <w:rFonts w:ascii="Arial" w:hAnsi="Arial" w:cs="Arial"/>
          <w:color w:val="000000"/>
          <w:sz w:val="22"/>
          <w:szCs w:val="22"/>
        </w:rPr>
        <w:fldChar w:fldCharType="end"/>
      </w:r>
      <w:del w:id="139" w:author="Borcherding, Nicholas (CCOM Student)" w:date="2020-11-02T13:24:00Z">
        <w:r w:rsidR="00302E3B" w:rsidRPr="0002326A" w:rsidDel="003E01D3">
          <w:rPr>
            <w:rFonts w:ascii="Arial" w:hAnsi="Arial" w:cs="Arial"/>
            <w:color w:val="000000"/>
            <w:sz w:val="22"/>
            <w:szCs w:val="22"/>
          </w:rPr>
          <w:delText>.</w:delText>
        </w:r>
      </w:del>
      <w:r w:rsidRPr="0002326A">
        <w:rPr>
          <w:rFonts w:ascii="Arial" w:hAnsi="Arial" w:cs="Arial"/>
          <w:color w:val="000000"/>
          <w:sz w:val="22"/>
          <w:szCs w:val="22"/>
        </w:rPr>
        <w:t xml:space="preserve"> </w:t>
      </w:r>
      <w:r w:rsidR="00FA0689">
        <w:rPr>
          <w:rFonts w:ascii="Arial" w:hAnsi="Arial" w:cs="Arial"/>
          <w:color w:val="000000"/>
          <w:sz w:val="22"/>
          <w:szCs w:val="22"/>
        </w:rPr>
        <w:t>Moreover, despite</w:t>
      </w:r>
      <w:r w:rsidRPr="0002326A">
        <w:rPr>
          <w:rFonts w:ascii="Arial" w:hAnsi="Arial" w:cs="Arial"/>
          <w:color w:val="000000"/>
          <w:sz w:val="22"/>
          <w:szCs w:val="22"/>
        </w:rPr>
        <w:t xml:space="preserve"> this low mutational burden,</w:t>
      </w:r>
      <w:r w:rsidR="00E14BFC" w:rsidRPr="0002326A">
        <w:rPr>
          <w:rFonts w:ascii="Arial" w:hAnsi="Arial" w:cs="Arial"/>
          <w:color w:val="000000"/>
          <w:sz w:val="22"/>
          <w:szCs w:val="22"/>
        </w:rPr>
        <w:t xml:space="preserve"> </w:t>
      </w:r>
      <w:r w:rsidRPr="0002326A">
        <w:rPr>
          <w:rFonts w:ascii="Arial" w:hAnsi="Arial" w:cs="Arial"/>
          <w:color w:val="000000"/>
          <w:sz w:val="22"/>
          <w:szCs w:val="22"/>
        </w:rPr>
        <w:t>ccRCC has the highest T cell infiltration score among tumor types within the TCGA</w:t>
      </w:r>
      <w:ins w:id="140" w:author="Borcherding, Nicholas (CCOM Student)" w:date="2020-11-02T13:25:00Z">
        <w:r w:rsidR="003E01D3">
          <w:rPr>
            <w:rFonts w:ascii="Arial" w:hAnsi="Arial" w:cs="Arial"/>
            <w:color w:val="000000"/>
            <w:sz w:val="22"/>
            <w:szCs w:val="22"/>
          </w:rPr>
          <w:t>.</w:t>
        </w:r>
      </w:ins>
      <w:del w:id="141" w:author="Borcherding, Nicholas (CCOM Student)" w:date="2020-11-02T13:25:00Z">
        <w:r w:rsidRPr="0002326A" w:rsidDel="003E01D3">
          <w:rPr>
            <w:rFonts w:ascii="Arial" w:hAnsi="Arial" w:cs="Arial"/>
            <w:color w:val="000000"/>
            <w:sz w:val="22"/>
            <w:szCs w:val="22"/>
          </w:rPr>
          <w:delText xml:space="preserve"> </w:delText>
        </w:r>
      </w:del>
      <w:r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{"citationItems":[{"id":"ITEM-1","itemData":{"DOI":"10.1186/s13059-016-1092-z","ISSN":"1474760X","PMID":"27855702","abstract":"Background: Tumor-infiltrating immune cells have been linked to prognosis and response to immunotherapy; however, the levels of distinct immune cell subsets and the signals that draw them into a tumor, such as the expression of antigen presenting machinery genes, remain poorly characterized. Here, we employ a gene expression-based computational method to profile the infiltration levels of 24 immune cell populations in 19 cancer types. Results: We compare cancer types using an immune infiltration score and a T cell infiltration score and find that clear cell renal cell carcinoma (ccRCC) is among the highest for both scores. Using immune infiltration profiles as well as transcriptomic and proteomic datasets, we characterize three groups of ccRCC tumors: T cell enriched, heterogeneously infiltrated, and non-infiltrated. We observe that the immunogenicity of ccRCC tumors cannot be explained by mutation load or neo-antigen load, but is highly correlated with MHC class I antigen presenting machinery expression (APM). We explore the prognostic value of distinct T cell subsets and show in two cohorts that Th17 cells and CD8+ T/Treg ratio are associated with improved survival, whereas Th2 cells and Tregs are associated with negative outcomes. Investigation of the association of immune infiltration patterns with the subclonal architecture of tumors shows that both APM and T cell levels are negatively associated with subclone number. Conclusions: Our analysis sheds light on the immune infiltration patterns of 19 human cancers and unravels mRNA signatures with prognostic utility and immunotherapeutic biomarker potential in ccRCC.","author":[{"dropping-particle":"","family":"Şenbabaoğlu","given":"Yasin","non-dropping-particle":"","parse-names":false,"suffix":""},{"dropping-particle":"","family":"Gejman","given":"Ron S.","non-dropping-particle":"","parse-names":false,"suffix":""},{"dropping-particle":"","family":"Winer","given":"Andrew G.","non-dropping-particle":"","parse-names":false,"suffix":""},{"dropping-particle":"","family":"Liu","given":"Ming","non-dropping-particle":"","parse-names":false,"suffix":""},{"dropping-particle":"","family":"Allen","given":"Eliezer M.","non-dropping-particle":"Van","parse-names":false,"suffix":""},{"dropping-particle":"","family":"Velasco","given":"Guillermo","non-dropping-particle":"de","parse-names":false,"suffix":""},{"dropping-particle":"","family":"Miao","given":"Diana","non-dropping-particle":"","parse-names":false,"suffix":""},{"dropping-particle":"","family":"Ostrovnaya","given":"Irina","non-dropping-particle":"","parse-names":false,"suffix":""},{"dropping-particle":"","family":"Drill","given":"Esther","non-dropping-particle":"","parse-names":false,"suffix":""},{"dropping-particle":"","family":"Luna","given":"Augustin","non-dropping-particle":"","parse-names":false,"suffix":""},{"dropping-particle":"","family":"Weinhold","given":"Nils","non-dropping-particle":"","parse-names":false,"suffix":""},{"dropping-particle":"","family":"Lee","given":"William","non-dropping-particle":"","parse-names":false,"suffix":""},{"dropping-particle":"","family":"Manley","given":"Brandon J.","non-dropping-particle":"","parse-names":false,"suffix":""},{"dropping-particle":"","family":"Khalil","given":"Danny N.","non-dropping-particle":"","parse-names":false,"suffix":""},{"dropping-particle":"","family":"Kaffenberger","given":"Samuel D.","non-dropping-particle":"","parse-names":false,"suffix":""},{"dropping-particle":"","family":"Chen","given":"Yingbei","non-dropping-particle":"","parse-names":false,"suffix":""},{"dropping-particle":"","family":"Danilova","given":"Ludmila","non-dropping-particle":"","parse-names":false,"suffix":""},{"dropping-particle":"","family":"Voss","given":"Martin H.","non-dropping-particle":"","parse-names":false,"suffix":""},{"dropping-particle":"","family":"Coleman","given":"Jonathan A.","non-dropping-particle":"","parse-names":false,"suffix":""},{"dropping-particle":"","family":"Russo","given":"Paul","non-dropping-particle":"","parse-names":false,"suffix":""},{"dropping-particle":"","family":"Reuter","given":"Victor E.","non-dropping-particle":"","parse-names":false,"suffix":""},{"dropping-particle":"","family":"Chan","given":"Timothy A.","non-dropping-particle":"","parse-names":false,"suffix":""},{"dropping-particle":"","family":"Cheng","given":"Emily H.","non-dropping-particle":"","parse-names":false,"suffix":""},{"dropping-particle":"","family":"Scheinberg","given":"David A.","non-dropping-particle":"","parse-names":false,"suffix":""},{"dropping-particle":"","family":"Li","given":"Ming O.","non-dropping-particle":"","parse-names":false,"suffix":""},{"dropping-particle":"","family":"Choueiri","given":"Toni K.","non-dropping-particle":"","parse-names":false,"suffix":""},{"dropping-particle":"","family":"Hsieh","given":"James J.","non-dropping-particle":"","parse-names":false,"suffix":""},{"dropping-particle":"","family":"Sander","given":"Chris","non-dropping-particle":"","parse-names":false,"suffix":""},{"dropping-particle":"","family":"Hakimi","given":"A. Ari","non-dropping-particle":"","parse-names":false,"suffix":""}],"container-title":"Genome Biology","id":"ITEM-1","issue":"1","issued":{"date-parts":[["2016"]]},"page":"1-25","title":"Tumor immune microenvironment characterization in clear cell renal cell carcinoma identifies prognostic and immunotherapeutically relevant messenger RNA signatures","type":"article-journal","volume":"71"},"uris":["http://www.mendeley.com/documents/?uuid=7ec60b7a-94d2-4b16-888d-34900cbc3d5a"]}],"mendeley":{"formattedCitation":"&lt;sup&gt;51&lt;/sup&gt;","plainTextFormattedCitation":"51","previouslyFormattedCitation":"&lt;sup&gt;50&lt;/sup&gt;"},"properties":{"noteIndex":0},"schema":"https://github.com/citation-style-language/schema/raw/master/csl-citation.json"}</w:instrText>
      </w:r>
      <w:r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51</w:t>
      </w:r>
      <w:r w:rsidRPr="0002326A">
        <w:rPr>
          <w:rFonts w:ascii="Arial" w:hAnsi="Arial" w:cs="Arial"/>
          <w:color w:val="000000"/>
          <w:sz w:val="22"/>
          <w:szCs w:val="22"/>
        </w:rPr>
        <w:fldChar w:fldCharType="end"/>
      </w:r>
      <w:del w:id="142" w:author="Borcherding, Nicholas (CCOM Student)" w:date="2020-11-02T13:25:00Z">
        <w:r w:rsidRPr="0002326A" w:rsidDel="003E01D3">
          <w:rPr>
            <w:rFonts w:ascii="Arial" w:hAnsi="Arial" w:cs="Arial"/>
            <w:color w:val="000000"/>
            <w:sz w:val="22"/>
            <w:szCs w:val="22"/>
          </w:rPr>
          <w:delText>.</w:delText>
        </w:r>
      </w:del>
      <w:r w:rsidR="00302E3B" w:rsidRPr="0002326A">
        <w:rPr>
          <w:rFonts w:ascii="Arial" w:hAnsi="Arial" w:cs="Arial"/>
          <w:color w:val="000000"/>
          <w:sz w:val="22"/>
          <w:szCs w:val="22"/>
        </w:rPr>
        <w:t xml:space="preserve"> Similarly, therapeutic response</w:t>
      </w:r>
      <w:r w:rsidR="004C58A7">
        <w:rPr>
          <w:rFonts w:ascii="Arial" w:hAnsi="Arial" w:cs="Arial"/>
          <w:color w:val="000000"/>
          <w:sz w:val="22"/>
          <w:szCs w:val="22"/>
        </w:rPr>
        <w:t>s</w:t>
      </w:r>
      <w:r w:rsidR="00302E3B" w:rsidRPr="0002326A">
        <w:rPr>
          <w:rFonts w:ascii="Arial" w:hAnsi="Arial" w:cs="Arial"/>
          <w:color w:val="000000"/>
          <w:sz w:val="22"/>
          <w:szCs w:val="22"/>
        </w:rPr>
        <w:t xml:space="preserve"> to anti-PD-1 </w:t>
      </w:r>
      <w:r w:rsidR="00302E3B" w:rsidRPr="0002326A">
        <w:rPr>
          <w:rFonts w:ascii="Arial" w:hAnsi="Arial" w:cs="Arial"/>
          <w:color w:val="000000"/>
          <w:sz w:val="22"/>
          <w:szCs w:val="22"/>
        </w:rPr>
        <w:lastRenderedPageBreak/>
        <w:t>therapy have been correlated with HLA heterozygosity</w:t>
      </w:r>
      <w:r w:rsidRPr="0002326A">
        <w:rPr>
          <w:rFonts w:ascii="Arial" w:hAnsi="Arial" w:cs="Arial"/>
          <w:color w:val="000000"/>
          <w:sz w:val="22"/>
          <w:szCs w:val="22"/>
        </w:rPr>
        <w:t xml:space="preserve"> in lung cancers and melanoma</w:t>
      </w:r>
      <w:ins w:id="143" w:author="Borcherding, Nicholas (CCOM Student)" w:date="2020-11-02T13:25:00Z">
        <w:r w:rsidR="003E01D3">
          <w:rPr>
            <w:rFonts w:ascii="Arial" w:hAnsi="Arial" w:cs="Arial"/>
            <w:color w:val="000000"/>
            <w:sz w:val="22"/>
            <w:szCs w:val="22"/>
          </w:rPr>
          <w:t>,</w:t>
        </w:r>
      </w:ins>
      <w:del w:id="144" w:author="Borcherding, Nicholas (CCOM Student)" w:date="2020-11-02T13:25:00Z">
        <w:r w:rsidR="00302E3B" w:rsidRPr="0002326A" w:rsidDel="003E01D3">
          <w:rPr>
            <w:rFonts w:ascii="Arial" w:hAnsi="Arial" w:cs="Arial"/>
            <w:color w:val="000000"/>
            <w:sz w:val="22"/>
            <w:szCs w:val="22"/>
          </w:rPr>
          <w:delText xml:space="preserve"> </w:delText>
        </w:r>
      </w:del>
      <w:r w:rsidR="00302E3B"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{"citationItems":[{"id":"ITEM-1","itemData":{"DOI":"10.1126/science.aao4572","ISSN":"10959203","PMID":"29217585","abstract":"CD8+ T cell–dependent killing of cancer cells requires efficient presentation of tumor antigens by human leukocyte antigen class I (HLA-I) molecules. However, the extent to which patient-specific HLA-I genotype influences response to anti–programmed cell death protein 1 or anti–cytotoxic T lymphocyte–associated protein 4 is currently unknown. We determined the HLA-I genotype of 1535 advanced cancer patients treated with immune checkpoint blockade (ICB). Maximal heterozygosity at HLA-I loci (“A,” “B,” and “C”) improved overall survival after ICB compared with patients who were homozygous for at least one HLA locus. In two independent melanoma cohorts, patients with the HLA-B44 supertype had extended survival, whereas the HLA-B62 supertype (including HLA-B*15:01) or somatic loss of heterozygosity at HLA-I was associated with poor outcome. Molecular dynamics simulations of HLA-B*15:01 revealed different elements that may impair CD8+ T cell recognition of neoantigens. Our results have important implications for predicting response to ICB and for the design of neoantigen-based therapeutic vaccines.","author":[{"dropping-particle":"","family":"Chowell","given":"Diego","non-dropping-particle":"","parse-names":false,"suffix":""},{"dropping-particle":"","family":"Morris","given":"Luc G.T.","non-dropping-particle":"","parse-names":false,"suffix":""},{"dropping-particle":"","family":"Grigg","given":"Claud M.","non-dropping-particle":"","parse-names":false,"suffix":""},{"dropping-particle":"","family":"Weber","given":"Jeffrey K.","non-dropping-particle":"","parse-names":false,"suffix":""},{"dropping-particle":"","family":"Samstein","given":"Robert M.","non-dropping-particle":"","parse-names":false,"suffix":""},{"dropping-particle":"","family":"Makarov","given":"Vladimir","non-dropping-particle":"","parse-names":false,"suffix":""},{"dropping-particle":"","family":"Kuo","given":"Fengshen","non-dropping-particle":"","parse-names":false,"suffix":""},{"dropping-particle":"","family":"Kendall","given":"Sviatoslav M.","non-dropping-particle":"","parse-names":false,"suffix":""},{"dropping-particle":"","family":"Requena","given":"David","non-dropping-particle":"","parse-names":false,"suffix":""},{"dropping-particle":"","family":"Riaz","given":"Nadeem","non-dropping-particle":"","parse-names":false,"suffix":""},{"dropping-particle":"","family":"Greenbaum","given":"Benjamin","non-dropping-particle":"","parse-names":false,"suffix":""},{"dropping-particle":"","family":"Carroll","given":"James","non-dropping-particle":"","parse-names":false,"suffix":""},{"dropping-particle":"","family":"Garon","given":"Edward","non-dropping-particle":"","parse-names":false,"suffix":""},{"dropping-particle":"","family":"Hyman","given":"David M.","non-dropping-particle":"","parse-names":false,"suffix":""},{"dropping-particle":"","family":"Zehir","given":"Ahmet","non-dropping-particle":"","parse-names":false,"suffix":""},{"dropping-particle":"","family":"Solit","given":"David","non-dropping-particle":"","parse-names":false,"suffix":""},{"dropping-particle":"","family":"Berger","given":"Michael","non-dropping-particle":"","parse-names":false,"suffix":""},{"dropping-particle":"","family":"Zhou","given":"Ruhong","non-dropping-particle":"","parse-names":false,"suffix":""},{"dropping-particle":"","family":"Rizvi","given":"Naiyer A.","non-dropping-particle":"","parse-names":false,"suffix":""},{"dropping-particle":"","family":"Chan","given":"Timothy A.","non-dropping-particle":"","parse-names":false,"suffix":""}],"container-title":"Science","id":"ITEM-1","issue":"6375","issued":{"date-parts":[["2018"]]},"page":"582-587","title":"Patient HLA class I genotype influences cancer response to checkpoint blockade immunotherapy","type":"article-journal","volume":"359"},"uris":["http://www.mendeley.com/documents/?uuid=7713df84-bd85-4628-9927-8c8a7a10b51d"]}],"mendeley":{"formattedCitation":"&lt;sup&gt;52&lt;/sup&gt;","plainTextFormattedCitation":"52","previouslyFormattedCitation":"&lt;sup&gt;51&lt;/sup&gt;"},"properties":{"noteIndex":0},"schema":"https://github.com/citation-style-language/schema/raw/master/csl-citation.json"}</w:instrText>
      </w:r>
      <w:r w:rsidR="00302E3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52</w:t>
      </w:r>
      <w:r w:rsidR="00302E3B" w:rsidRPr="0002326A">
        <w:rPr>
          <w:rFonts w:ascii="Arial" w:hAnsi="Arial" w:cs="Arial"/>
          <w:color w:val="000000"/>
          <w:sz w:val="22"/>
          <w:szCs w:val="22"/>
        </w:rPr>
        <w:fldChar w:fldCharType="end"/>
      </w:r>
      <w:del w:id="145" w:author="Borcherding, Nicholas (CCOM Student)" w:date="2020-11-02T13:25:00Z">
        <w:r w:rsidR="00302E3B" w:rsidRPr="0002326A" w:rsidDel="003E01D3">
          <w:rPr>
            <w:rFonts w:ascii="Arial" w:hAnsi="Arial" w:cs="Arial"/>
            <w:color w:val="000000"/>
            <w:sz w:val="22"/>
            <w:szCs w:val="22"/>
          </w:rPr>
          <w:delText>,</w:delText>
        </w:r>
      </w:del>
      <w:r w:rsidR="00302E3B" w:rsidRPr="0002326A">
        <w:rPr>
          <w:rFonts w:ascii="Arial" w:hAnsi="Arial" w:cs="Arial"/>
          <w:color w:val="000000"/>
          <w:sz w:val="22"/>
          <w:szCs w:val="22"/>
        </w:rPr>
        <w:t xml:space="preserve"> which does not seem to be the case for ccRCC</w:t>
      </w:r>
      <w:ins w:id="146" w:author="Borcherding, Nicholas (CCOM Student)" w:date="2020-11-02T13:25:00Z">
        <w:r w:rsidR="003E01D3">
          <w:rPr>
            <w:rFonts w:ascii="Arial" w:hAnsi="Arial" w:cs="Arial"/>
            <w:color w:val="000000"/>
            <w:sz w:val="22"/>
            <w:szCs w:val="22"/>
          </w:rPr>
          <w:t>.</w:t>
        </w:r>
      </w:ins>
      <w:del w:id="147" w:author="Borcherding, Nicholas (CCOM Student)" w:date="2020-11-02T13:25:00Z">
        <w:r w:rsidR="00302E3B" w:rsidRPr="0002326A" w:rsidDel="003E01D3">
          <w:rPr>
            <w:rFonts w:ascii="Arial" w:hAnsi="Arial" w:cs="Arial"/>
            <w:color w:val="000000"/>
            <w:sz w:val="22"/>
            <w:szCs w:val="22"/>
          </w:rPr>
          <w:delText xml:space="preserve"> </w:delText>
        </w:r>
      </w:del>
      <w:r w:rsidR="00302E3B"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{"citationItems":[{"id":"ITEM-1","itemData":{"DOI":"10.1038/s41591-020-0839-y","ISSN":"1546170X","PMID":"32472114","abstract":"PD-1 blockade has transformed the management of advanced clear cell renal cell carcinoma (ccRCC), but the drivers and resistors of the PD-1 response remain incompletely elucidated. Here, we analyzed 592 tumors from patients with advanced ccRCC enrolled in prospective clinical trials of treatment with PD-1 blockade by whole-exome and RNA sequencing, integrated with immunofluorescence analysis, to uncover the immunogenomic determinants of the therapeutic response. Although conventional genomic markers (such as tumor mutation burden and neoantigen load) and the degree of CD8+ T cell infiltration were not associated with clinical response, we discovered numerous chromosomal alterations associated with response or resistance to PD-1 blockade. These advanced ccRCC tumors were highly CD8+ T cell infiltrated, with only 27% having a non-infiltrated phenotype. Our analysis revealed that infiltrated tumors are depleted of favorable PBRM1 mutations and enriched for unfavorable chromosomal losses of 9p21.3, as compared with non-infiltrated tumors, demonstrating how the potential interplay of immunophenotypes with somatic alterations impacts therapeutic efficacy.","author":[{"dropping-particle":"","family":"Braun","given":"David A.","non-dropping-particle":"","parse-names":false,"suffix":""},{"dropping-particle":"","family":"Hou","given":"Yue","non-dropping-particle":"","parse-names":false,"suffix":""},{"dropping-particle":"","family":"Bakouny","given":"Ziad","non-dropping-particle":"","parse-names":false,"suffix":""},{"dropping-particle":"","family":"Ficial","given":"Miriam","non-dropping-particle":"","parse-names":false,"suffix":""},{"dropping-particle":"","family":"Sant’ Angelo","given":"Miriam","non-dropping-particle":"","parse-names":false,"suffix":""},{"dropping-particle":"","family":"Forman","given":"Juliet","non-dropping-particle":"","parse-names":false,"suffix":""},{"dropping-particle":"","family":"Ross-Macdonald","given":"Petra","non-dropping-particle":"","parse-names":false,"suffix":""},{"dropping-particle":"","family":"Berger","given":"Ashton C.","non-dropping-particle":"","parse-names":false,"suffix":""},{"dropping-particle":"","family":"Jegede","given":"Opeyemi A.","non-dropping-particle":"","parse-names":false,"suffix":""},{"dropping-particle":"","family":"Elagina","given":"Liudmilla","non-dropping-particle":"","parse-names":false,"suffix":""},{"dropping-particle":"","family":"Steinharter","given":"John","non-dropping-particle":"","parse-names":false,"suffix":""},{"dropping-particle":"","family":"Sun","given":"Maxine","non-dropping-particle":"","parse-names":false,"suffix":""},{"dropping-particle":"","family":"Wind-Rotolo","given":"Megan","non-dropping-particle":"","parse-names":false,"suffix":""},{"dropping-particle":"","family":"Pignon","given":"Jean Christophe","non-dropping-particle":"","parse-names":false,"suffix":""},{"dropping-particle":"","family":"Cherniack","given":"Andrew D.","non-dropping-particle":"","parse-names":false,"suffix":""},{"dropping-particle":"","family":"Lichtenstein","given":"Lee","non-dropping-particle":"","parse-names":false,"suffix":""},{"dropping-particle":"","family":"Neuberg","given":"Donna","non-dropping-particle":"","parse-names":false,"suffix":""},{"dropping-particle":"","family":"Catalano","given":"Paul","non-dropping-particle":"","parse-names":false,"suffix":""},{"dropping-particle":"","family":"Freeman","given":"Gordon J.","non-dropping-particle":"","parse-names":false,"suffix":""},{"dropping-particle":"","family":"Sharpe","given":"Arlene H.","non-dropping-particle":"","parse-names":false,"suffix":""},{"dropping-particle":"","family":"McDermott","given":"David F.","non-dropping-particle":"","parse-names":false,"suffix":""},{"dropping-particle":"","family":"Allen","given":"Eliezer M.","non-dropping-particle":"Van","parse-names":false,"suffix":""},{"dropping-particle":"","family":"Signoretti","given":"Sabina","non-dropping-particle":"","parse-names":false,"suffix":""},{"dropping-particle":"","family":"Wu","given":"Catherine J.","non-dropping-particle":"","parse-names":false,"suffix":""},{"dropping-particle":"","family":"Shukla","given":"Sachet A.","non-dropping-particle":"","parse-names":false,"suffix":""},{"dropping-particle":"","family":"Choueiri","given":"Toni K.","non-dropping-particle":"","parse-names":false,"suffix":""}],"container-title":"Nature Medicine","id":"ITEM-1","issued":{"date-parts":[["2020"]]},"page":"909-918","title":"Interplay of somatic alterations and immune infiltration modulates response to PD-1 blockade in advanced clear cell renal cell carcinoma","type":"article-journal","volume":"26"},"uris":["http://www.mendeley.com/documents/?uuid=54b204e6-ffc5-4c35-a4ba-366baecb1428"]}],"mendeley":{"formattedCitation":"&lt;sup&gt;15&lt;/sup&gt;","plainTextFormattedCitation":"15","previouslyFormattedCitation":"&lt;sup&gt;15&lt;/sup&gt;"},"properties":{"noteIndex":0},"schema":"https://github.com/citation-style-language/schema/raw/master/csl-citation.json"}</w:instrText>
      </w:r>
      <w:r w:rsidR="00302E3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15</w:t>
      </w:r>
      <w:r w:rsidR="00302E3B" w:rsidRPr="0002326A">
        <w:rPr>
          <w:rFonts w:ascii="Arial" w:hAnsi="Arial" w:cs="Arial"/>
          <w:color w:val="000000"/>
          <w:sz w:val="22"/>
          <w:szCs w:val="22"/>
        </w:rPr>
        <w:fldChar w:fldCharType="end"/>
      </w:r>
      <w:del w:id="148" w:author="Borcherding, Nicholas (CCOM Student)" w:date="2020-11-02T13:25:00Z">
        <w:r w:rsidR="00302E3B" w:rsidRPr="0002326A" w:rsidDel="003E01D3">
          <w:rPr>
            <w:rFonts w:ascii="Arial" w:hAnsi="Arial" w:cs="Arial"/>
            <w:color w:val="000000"/>
            <w:sz w:val="22"/>
            <w:szCs w:val="22"/>
          </w:rPr>
          <w:delText>.</w:delText>
        </w:r>
      </w:del>
      <w:r w:rsidR="0038281C" w:rsidRPr="0002326A">
        <w:rPr>
          <w:rFonts w:ascii="Arial" w:hAnsi="Arial" w:cs="Arial"/>
          <w:color w:val="000000"/>
          <w:sz w:val="22"/>
          <w:szCs w:val="22"/>
        </w:rPr>
        <w:t xml:space="preserve"> </w:t>
      </w:r>
      <w:r w:rsidR="00955319" w:rsidRPr="0002326A">
        <w:rPr>
          <w:rFonts w:ascii="Arial" w:hAnsi="Arial" w:cs="Arial"/>
          <w:color w:val="000000"/>
          <w:sz w:val="22"/>
          <w:szCs w:val="22"/>
        </w:rPr>
        <w:t xml:space="preserve">Taken together, these disparate findings suggest a more complex interrelationship of the immune compartment for ccRCC tumors. </w:t>
      </w:r>
      <w:r w:rsidR="0005365F" w:rsidRPr="0002326A">
        <w:rPr>
          <w:rFonts w:ascii="Arial" w:hAnsi="Arial" w:cs="Arial"/>
          <w:color w:val="000000"/>
          <w:sz w:val="22"/>
          <w:szCs w:val="22"/>
        </w:rPr>
        <w:t>While a few recent studies have explored human ccRCC at a single-cell level</w:t>
      </w:r>
      <w:ins w:id="149" w:author="Borcherding, Nicholas (CCOM Student)" w:date="2020-11-02T13:25:00Z">
        <w:r w:rsidR="003E01D3">
          <w:rPr>
            <w:rFonts w:ascii="Arial" w:hAnsi="Arial" w:cs="Arial"/>
            <w:color w:val="000000"/>
            <w:sz w:val="22"/>
            <w:szCs w:val="22"/>
          </w:rPr>
          <w:t>,</w:t>
        </w:r>
      </w:ins>
      <w:del w:id="150" w:author="Borcherding, Nicholas (CCOM Student)" w:date="2020-11-02T13:25:00Z">
        <w:r w:rsidR="0005365F" w:rsidRPr="0002326A" w:rsidDel="003E01D3">
          <w:rPr>
            <w:rFonts w:ascii="Arial" w:hAnsi="Arial" w:cs="Arial"/>
            <w:color w:val="000000"/>
            <w:sz w:val="22"/>
            <w:szCs w:val="22"/>
          </w:rPr>
          <w:delText xml:space="preserve"> </w:delText>
        </w:r>
      </w:del>
      <w:r w:rsidR="002F352E"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{"citationItems":[{"id":"ITEM-1","itemData":{"DOI":"10.1126/science.aat1699","ISSN":"10959203","PMID":"30093597","abstract":"Messenger RNA encodes cellular function and phenotype. In the context of human cancer, it defines the identities of malignant cells and the diversity of tumor tissue. We studied 72,501 single-cell transcriptomes of human renal tumors and normal tissue from fetal, pediatric, and adult kidneys.We matched childhood Wilms tumor with specific fetal cell types, thus providing evidence for the hypothesis that Wilms tumor cells are aberrant fetal cells. In adult renal cell carcinoma, we identified a canonical cancer transcriptome that matched a little-known subtype of proximal convoluted tubular cell. Analyses of the tumor composition defined cancer-associated normal cells and delineated a complex vascular endothelial growth factor (VEGF) signaling circuit. Our findings reveal the precise cellular identities and compositions of human kidney tumors.","author":[{"dropping-particle":"","family":"Young","given":"Matthew D.","non-dropping-particle":"","parse-names":false,"suffix":""},{"dropping-particle":"","family":"Mitchell","given":"Thomas J.","non-dropping-particle":"","parse-names":false,"suffix":""},{"dropping-particle":"","family":"Vieira Braga","given":"Felipe A.","non-dropping-particle":"","parse-names":false,"suffix":""},{"dropping-particle":"","family":"Tran","given":"Maxine G.B.","non-dropping-particle":"","parse-names":false,"suffix":""},{"dropping-particle":"","family":"Stewart","given":"Benjamin J.","non-dropping-particle":"","parse-names":false,"suffix":""},{"dropping-particle":"","family":"Ferdinand","given":"John R.","non-dropping-particle":"","parse-names":false,"suffix":""},{"dropping-particle":"","family":"Collord","given":"Grace","non-dropping-particle":"","parse-names":false,"suffix":""},{"dropping-particle":"","family":"Botting","given":"Rachel A.","non-dropping-particle":"","parse-names":false,"suffix":""},{"dropping-particle":"","family":"Popescu","given":"Dorin Mirel","non-dropping-particle":"","parse-names":false,"suffix":""},{"dropping-particle":"","family":"Loudon","given":"Kevin W.","non-dropping-particle":"","parse-names":false,"suffix":""},{"dropping-particle":"","family":"Vento-Tormo","given":"Roser","non-dropping-particle":"","parse-names":false,"suffix":""},{"dropping-particle":"","family":"Stephenson","given":"Emily","non-dropping-particle":"","parse-names":false,"suffix":""},{"dropping-particle":"","family":"Cagan","given":"Alex","non-dropping-particle":"","parse-names":false,"suffix":""},{"dropping-particle":"","family":"Farndon","given":"Sarah J.","non-dropping-particle":"","parse-names":false,"suffix":""},{"dropping-particle":"","family":"Velasco-Herrera","given":"Martin Del Castillo","non-dropping-particle":"","parse-names":false,"suffix":""},{"dropping-particle":"","family":"Guzzo","given":"Charlotte","non-dropping-particle":"","parse-names":false,"suffix":""},{"dropping-particle":"","family":"Richoz","given":"Nathan","non-dropping-particle":"","parse-names":false,"suffix":""},{"dropping-particle":"","family":"Mamanova","given":"Lira","non-dropping-particle":"","parse-names":false,"suffix":""},{"dropping-particle":"","family":"Aho","given":"Tevita","non-dropping-particle":"","parse-names":false,"suffix":""},{"dropping-particle":"","family":"Armitage","given":"James N.","non-dropping-particle":"","parse-names":false,"suffix":""},{"dropping-particle":"","family":"Riddick","given":"Antony C.P.","non-dropping-particle":"","parse-names":false,"suffix":""},{"dropping-particle":"","family":"Mushtaq","given":"Imran","non-dropping-particle":"","parse-names":false,"suffix":""},{"dropping-particle":"","family":"Farrell","given":"Stephen","non-dropping-particle":"","parse-names":false,"suffix":""},{"dropping-particle":"","family":"Rampling","given":"Dyanne","non-dropping-particle":"","parse-names":false,"suffix":""},{"dropping-particle":"","family":"Nicholson","given":"James","non-dropping-particle":"","parse-names":false,"suffix":""},{"dropping-particle":"","family":"Filby","given":"Andrew","non-dropping-particle":"","parse-names":false,"suffix":""},{"dropping-particle":"","family":"Burge","given":"Johanna","non-dropping-particle":"","parse-names":false,"suffix":""},{"dropping-particle":"","family":"Lisgo","given":"Steven","non-dropping-particle":"","parse-names":false,"suffix":""},{"dropping-particle":"","family":"Maxwell","given":"Patrick H.","non-dropping-particle":"","parse-names":false,"suffix":""},{"dropping-particle":"","family":"Lindsay","given":"Susan","non-dropping-particle":"","parse-names":false,"suffix":""},{"dropping-particle":"","family":"Warren","given":"Anne Y.","non-dropping-particle":"","parse-names":false,"suffix":""},{"dropping-particle":"","family":"Stewart","given":"Grant D.","non-dropping-particle":"","parse-names":false,"suffix":""},{"dropping-particle":"","family":"Sebire","given":"Neil","non-dropping-particle":"","parse-names":false,"suffix":""},{"dropping-particle":"","family":"Coleman","given":"Nicholas","non-dropping-particle":"","parse-names":false,"suffix":""},{"dropping-particle":"","family":"Haniffa","given":"Muzlifah","non-dropping-particle":"","parse-names":false,"suffix":""},{"dropping-particle":"","family":"Teichmann","given":"Sarah A.","non-dropping-particle":"","parse-names":false,"suffix":""},{"dropping-particle":"","family":"Clatworthy","given":"Menna","non-dropping-particle":"","parse-names":false,"suffix":""},{"dropping-particle":"","family":"Behjati","given":"Sam","non-dropping-particle":"","parse-names":false,"suffix":""}],"container-title":"Science","id":"ITEM-1","issue":"6402","issued":{"date-parts":[["2018"]]},"page":"594-599","title":"Single-cell transcriptomes from human kidneys reveal the cellular identity of renal tumors","type":"article-journal","volume":"361"},"uris":["http://www.mendeley.com/documents/?uuid=e3614b27-27e2-4126-ac60-e0d38fd07652"]},{"id":"ITEM-2","itemData":{"DOI":"10.1186/s13059-016-0945-9","ISSN":"1474760X","abstract":"BACKGROUND: Intratumoral heterogeneity hampers the success of marker-based anticancer treatment because the targeted therapy may eliminate a specific subpopulation of tumor cells while leaving others unharmed. Accordingly, a rational strategy minimizing survival of the drug-resistant subpopulation is essential to achieve long-term therapeutic efficacy. RESULTS: Using single-cell RNA sequencing (RNA-seq), we examine the intratumoral heterogeneity of a pair of primary renal cell carcinoma and its lung metastasis. Activation of drug target pathways demonstrates considerable variability between the primary and metastatic sites, as well as among individual cancer cells within each site. Based on the prediction of multiple drug target pathway activation, we derive a combinatorial regimen co-targeting two mutually exclusive pathways for the metastatic cancer cells. This combinatorial strategy shows significant increase in the treatment efficacy over monotherapy in the experimental validation using patient-derived xenograft platforms in vitro and in vivo. CONCLUSIONS: Our findings demonstrate the investigational application of single-cell RNA-seq in the design of an anticancer regimen. The approach may overcome intratumoral heterogeneity which hampers the success of precision medicine.","author":[{"dropping-particle":"","family":"Kim","given":"Kyu Tae","non-dropping-particle":"","parse-names":false,"suffix":""},{"dropping-particle":"","family":"Lee","given":"Hye Won","non-dropping-particle":"","parse-names":false,"suffix":""},{"dropping-particle":"","family":"Lee","given":"Hae Ock","non-dropping-particle":"","parse-names":false,"suffix":""},{"dropping-particle":"","family":"Song","given":"Hye Jin","non-dropping-particle":"","parse-names":false,"suffix":""},{"dropping-particle":"","family":"Jeong","given":"Da Eun","non-dropping-particle":"","parse-names":false,"suffix":""},{"dropping-particle":"","family":"Shin","given":"Sang","non-dropping-particle":"","parse-names":false,"suffix":""},{"dropping-particle":"","family":"Kim","given":"Hyunho","non-dropping-particle":"","parse-names":false,"suffix":""},{"dropping-particle":"","family":"Shin","given":"Yoojin","non-dropping-particle":"","parse-names":false,"suffix":""},{"dropping-particle":"","family":"Nam","given":"Do Hyun","non-dropping-particle":"","parse-names":false,"suffix":""},{"dropping-particle":"","family":"Jeong","given":"Byong Chang","non-dropping-particle":"","parse-names":false,"suffix":""},{"dropping-particle":"","family":"Kirsch","given":"David G.","non-dropping-particle":"","parse-names":false,"suffix":""},{"dropping-particle":"","family":"Joo","given":"Kyeung Min","non-dropping-particle":"","parse-names":false,"suffix":""},{"dropping-particle":"","family":"Park","given":"Woong Yang","non-dropping-particle":"","parse-names":false,"suffix":""}],"container-title":"Genome biology","id":"ITEM-2","issue":"1","issued":{"date-parts":[["2016"]]},"page":"1-17","title":"Application of single-cell RNA sequencing in optimizing a combinatorial therapeutic strategy in metastatic renal cell carcinoma","type":"article-journal","volume":"17"},"uris":["http://www.mendeley.com/documents/?uuid=49ee6900-c8cc-4d89-bd92-aeb8dbe0cdea"]},{"id":"ITEM-3","itemData":{"ISSN":"1664-8021","author":[{"dropping-particle":"","family":"Zhou","given":"Wenyang","non-dropping-particle":"","parse-names":false,"suffix":""},{"dropping-particle":"","family":"Yang","given":"Fan","non-dropping-particle":"","parse-names":false,"suffix":""},{"dropping-particle":"","family":"Xu","given":"Zhaochun","non-dropping-particle":"","parse-names":false,"suffix":""},{"dropping-particle":"","family":"Luo","given":"Meng","non-dropping-particle":"","parse-names":false,"suffix":""},{"dropping-particle":"","family":"Wang","given":"Pingping","non-dropping-particle":"","parse-names":false,"suffix":""},{"dropping-particle":"","family":"Guo","given":"Yu","non-dropping-particle":"","parse-names":false,"suffix":""},{"dropping-particle":"","family":"Nie","given":"Huan","non-dropping-particle":"","parse-names":false,"suffix":""},{"dropping-particle":"","family":"Yao","given":"Lifen","non-dropping-particle":"","parse-names":false,"suffix":""},{"dropping-particle":"","family":"Jiang","given":"Qinghua","non-dropping-particle":"","parse-names":false,"suffix":""}],"container-title":"Frontiers in Genetics","id":"ITEM-3","issued":{"date-parts":[["2020"]]},"page":"1379","publisher":"Frontiers","title":"Comprehensive Analysis of Copy Number Variations in Kidney Cancer by Single-Cell Exome Sequencing","type":"article-journal","volume":"10"},"uris":["http://www.mendeley.com/documents/?uuid=3678173f-036f-48b2-b4d5-d478b1936b53"]},{"id":"ITEM-4","itemData":{"DOI":"10.1038/s41586-020-2056-8","ISSN":"14764687","PMID":"32103181","abstract":"Despite the resounding clinical success in cancer treatment of antibodies that block the interaction of PD1 with its ligand PDL11, the mechanisms involved remain unknown. A major limitation to understanding the origin and fate of T cells in tumour immunity is the lack of quantitative information on the distribution of individual clonotypes of T cells in patients with cancer. Here, by performing deep single-cell sequencing of RNA and T cell receptors in patients with different types of cancer, we survey the profiles of various populations of T cells and T cell receptors in tumours, normal adjacent tissue, and peripheral blood. We find clear evidence of clonotypic expansion of effector-like T cells not only within the tumour but also in normal adjacent tissue. Patients with gene signatures of such clonotypic expansion respond best to anti-PDL1 therapy. Notably, expanded clonotypes found in the tumour and normal adjacent tissue can also typically be detected in peripheral blood, which suggests a convenient approach to patient identification. Analyses of our data together with several external datasets suggest that intratumoural T cells, especially in responsive patients, are replenished with fresh, non-exhausted replacement cells from sites outside the tumour, suggesting continued activity of the cancer immunity cycle in these patients, the acceleration of which may be associated with clinical response.","author":[{"dropping-particle":"","family":"Wu","given":"Thomas D.","non-dropping-particle":"","parse-names":false,"suffix":""},{"dropping-particle":"","family":"Madireddi","given":"Shravan","non-dropping-particle":"","parse-names":false,"suffix":""},{"dropping-particle":"","family":"Almeida","given":"Patricia E.","non-dropping-particle":"de","parse-names":false,"suffix":""},{"dropping-particle":"","family":"Banchereau","given":"Romain","non-dropping-particle":"","parse-names":false,"suffix":""},{"dropping-particle":"","family":"Chen","given":"Ying Jiun J.","non-dropping-particle":"","parse-names":false,"suffix":""},{"dropping-particle":"","family":"Chitre","given":"Avantika S.","non-dropping-particle":"","parse-names":false,"suffix":""},{"dropping-particle":"","family":"Chiang","given":"Eugene Y.","non-dropping-particle":"","parse-names":false,"suffix":""},{"dropping-particle":"","family":"Iftikhar","given":"Hina","non-dropping-particle":"","parse-names":false,"suffix":""},{"dropping-particle":"","family":"O’Gorman","given":"William E.","non-dropping-particle":"","parse-names":false,"suffix":""},{"dropping-particle":"","family":"Au-Yeung","given":"Amelia","non-dropping-particle":"","parse-names":false,"suffix":""},{"dropping-particle":"","family":"Takahashi","given":"Chikara","non-dropping-particle":"","parse-names":false,"suffix":""},{"dropping-particle":"","family":"Goldstein","given":"Leonard D.","non-dropping-particle":"","parse-names":false,"suffix":""},{"dropping-particle":"","family":"Poon","given":"Chungkee","non-dropping-particle":"","parse-names":false,"suffix":""},{"dropping-particle":"","family":"Keerthivasan","given":"Shilpa","non-dropping-particle":"","parse-names":false,"suffix":""},{"dropping-particle":"","family":"Almeida Nagata","given":"Denise E.","non-dropping-particle":"de","parse-names":false,"suffix":""},{"dropping-particle":"","family":"Du","given":"Xiangnan","non-dropping-particle":"","parse-names":false,"suffix":""},{"dropping-particle":"","family":"Lee","given":"Hyang Mi","non-dropping-particle":"","parse-names":false,"suffix":""},{"dropping-particle":"","family":"Banta","given":"Karl L.","non-dropping-particle":"","parse-names":false,"suffix":""},{"dropping-particle":"","family":"Mariathasan","given":"Sanjeev","non-dropping-particle":"","parse-names":false,"suffix":""},{"dropping-particle":"","family":"Thakur","given":"Meghna","non-dropping-particle":"Das","parse-names":false,"suffix":""},{"dropping-particle":"","family":"Huseni","given":"Mahrukh A.","non-dropping-particle":"","parse-names":false,"suffix":""},{"dropping-particle":"","family":"Ballinger","given":"Marcus","non-dropping-particle":"","parse-names":false,"suffix":""},{"dropping-particle":"","family":"Estay","given":"Ivette","non-dropping-particle":"","parse-names":false,"suffix":""},{"dropping-particle":"","family":"Caplazi","given":"Patrick","non-dropping-particle":"","parse-names":false,"suffix":""},{"dropping-particle":"","family":"Modrusan","given":"Zora","non-dropping-particle":"","parse-names":false,"suffix":""},{"dropping-particle":"","family":"Delamarre","given":"Lélia","non-dropping-particle":"","parse-names":false,"suffix":""},{"dropping-particle":"","family":"Mellman","given":"Ira","non-dropping-particle":"","parse-names":false,"suffix":""},{"dropping-particle":"","family":"Bourgon","given":"Richard","non-dropping-particle":"","parse-names":false,"suffix":""},{"dropping-particle":"","family":"Grogan","given":"Jane L.","non-dropping-particle":"","parse-names":false,"suffix":""}],"container-title":"Nature","id":"ITEM-4","issue":"7798","issued":{"date-parts":[["2020"]]},"page":"274-278","title":"Peripheral T cell expansion predicts tumour infiltration and clinical response","type":"article-journal","volume":"579"},"uris":["http://www.mendeley.com/documents/?uuid=b7f4526b-482e-4a42-87a6-eadf14656b78"]}],"mendeley":{"formattedCitation":"&lt;sup&gt;30,42,53,54&lt;/sup&gt;","plainTextFormattedCitation":"30,42,53,54","previouslyFormattedCitation":"&lt;sup&gt;30,41,52,53&lt;/sup&gt;"},"properties":{"noteIndex":0},"schema":"https://github.com/citation-style-language/schema/raw/master/csl-citation.json"}</w:instrText>
      </w:r>
      <w:r w:rsidR="002F352E"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30,42,53,54</w:t>
      </w:r>
      <w:r w:rsidR="002F352E" w:rsidRPr="0002326A">
        <w:rPr>
          <w:rFonts w:ascii="Arial" w:hAnsi="Arial" w:cs="Arial"/>
          <w:color w:val="000000"/>
          <w:sz w:val="22"/>
          <w:szCs w:val="22"/>
        </w:rPr>
        <w:fldChar w:fldCharType="end"/>
      </w:r>
      <w:del w:id="151" w:author="Borcherding, Nicholas (CCOM Student)" w:date="2020-11-02T13:25:00Z">
        <w:r w:rsidR="0005365F" w:rsidRPr="0002326A" w:rsidDel="003E01D3">
          <w:rPr>
            <w:rFonts w:ascii="Arial" w:hAnsi="Arial" w:cs="Arial"/>
            <w:color w:val="000000"/>
            <w:sz w:val="22"/>
            <w:szCs w:val="22"/>
          </w:rPr>
          <w:delText>,</w:delText>
        </w:r>
      </w:del>
      <w:r w:rsidR="0005365F" w:rsidRPr="0002326A">
        <w:rPr>
          <w:rFonts w:ascii="Arial" w:hAnsi="Arial" w:cs="Arial"/>
          <w:color w:val="000000"/>
          <w:sz w:val="22"/>
          <w:szCs w:val="22"/>
        </w:rPr>
        <w:t xml:space="preserve"> the technique has not yet been applied to tumor-infiltrating immune cells to characterize the global transcriptional immune</w:t>
      </w:r>
      <w:r w:rsidR="0038281C" w:rsidRPr="0002326A">
        <w:rPr>
          <w:rFonts w:ascii="Arial" w:hAnsi="Arial" w:cs="Arial"/>
          <w:color w:val="000000"/>
          <w:sz w:val="22"/>
          <w:szCs w:val="22"/>
        </w:rPr>
        <w:t xml:space="preserve"> and T cell receptor</w:t>
      </w:r>
      <w:r w:rsidR="0005365F" w:rsidRPr="0002326A">
        <w:rPr>
          <w:rFonts w:ascii="Arial" w:hAnsi="Arial" w:cs="Arial"/>
          <w:color w:val="000000"/>
          <w:sz w:val="22"/>
          <w:szCs w:val="22"/>
        </w:rPr>
        <w:t xml:space="preserve"> landscape along with underlying mechanisms contributing to this unique tumor environment.</w:t>
      </w:r>
    </w:p>
    <w:p w14:paraId="47F3BC0A" w14:textId="77777777" w:rsidR="008A78E5" w:rsidRPr="0002326A" w:rsidRDefault="008A78E5" w:rsidP="008A78E5">
      <w:pPr>
        <w:spacing w:line="480" w:lineRule="auto"/>
        <w:jc w:val="both"/>
        <w:rPr>
          <w:rFonts w:ascii="Arial" w:hAnsi="Arial" w:cs="Arial"/>
          <w:color w:val="000000"/>
          <w:sz w:val="22"/>
          <w:szCs w:val="22"/>
        </w:rPr>
      </w:pPr>
    </w:p>
    <w:p w14:paraId="1F157180" w14:textId="060A2821" w:rsidR="00F218E4" w:rsidRDefault="00955319" w:rsidP="00885FC7">
      <w:pPr>
        <w:pStyle w:val="Paragraph"/>
        <w:snapToGrid w:val="0"/>
        <w:spacing w:line="480" w:lineRule="auto"/>
        <w:ind w:firstLine="0"/>
        <w:rPr>
          <w:rFonts w:ascii="Arial" w:hAnsi="Arial" w:cs="Arial"/>
          <w:color w:val="000000"/>
          <w:sz w:val="22"/>
          <w:szCs w:val="22"/>
        </w:rPr>
      </w:pPr>
      <w:r w:rsidRPr="0002326A">
        <w:rPr>
          <w:rFonts w:ascii="Arial" w:hAnsi="Arial" w:cs="Arial"/>
          <w:sz w:val="22"/>
          <w:szCs w:val="22"/>
        </w:rPr>
        <w:t xml:space="preserve">T cells are recognized as key effectors of the adaptive anti-tumor immune response. </w:t>
      </w:r>
      <w:r w:rsidRPr="0002326A">
        <w:rPr>
          <w:rFonts w:ascii="Arial" w:hAnsi="Arial" w:cs="Arial"/>
          <w:color w:val="000000"/>
          <w:sz w:val="22"/>
          <w:szCs w:val="22"/>
        </w:rPr>
        <w:t>Several studies have demonstrated association of these cells with an unfavorable response to therapy and poor patient survival in ccRCC</w:t>
      </w:r>
      <w:ins w:id="152" w:author="Borcherding, Nicholas (CCOM Student)" w:date="2020-11-02T13:25:00Z">
        <w:r w:rsidR="003E01D3">
          <w:rPr>
            <w:rFonts w:ascii="Arial" w:hAnsi="Arial" w:cs="Arial"/>
            <w:color w:val="000000"/>
            <w:sz w:val="22"/>
            <w:szCs w:val="22"/>
          </w:rPr>
          <w:t>.</w:t>
        </w:r>
      </w:ins>
      <w:del w:id="153" w:author="Borcherding, Nicholas (CCOM Student)" w:date="2020-11-02T13:25:00Z">
        <w:r w:rsidRPr="0002326A" w:rsidDel="003E01D3">
          <w:rPr>
            <w:rFonts w:ascii="Arial" w:hAnsi="Arial" w:cs="Arial"/>
            <w:color w:val="000000"/>
            <w:sz w:val="22"/>
            <w:szCs w:val="22"/>
          </w:rPr>
          <w:delText xml:space="preserve"> </w:delText>
        </w:r>
      </w:del>
      <w:r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{"citationItems":[{"id":"ITEM-1","itemData":{"DOI":"10.1158/1078-0432.CCR-14-2926","ISSN":"15573265","PMID":"25688160","abstract":"Purpose: Clear cell renal cell carcinoma (ccRCC) has shown durable responses to checkpoint blockade therapies. However, important gaps persist in the understanding of its immune micro-environment. This study aims to investigate the expression and prognostic significance of immune checkpoints in primary and metastatic ccRCC, in relation with mature dendritic cells (DC) and T-cell densities. Experimental Design: We investigated the infiltration and the localization of CD8+Tcells and mature DC, and the expression of immune checkpoints (PD-1, LAG-3, PD-L1, and PD-L2) in relation with prognosis, in 135 primary ccRCC tumors and 51 ccRCC lung metastases. RNA expression data for 496 primary ccRCC samples were used as confirmatory cohort. Results: We identify two groups of tumors with extensive CD8+ T-cell infiltrates. One group, characterized by high expression of immune checkpoints in the absence of fully functional mature DC, is associated with increased risk of disease progression. The second group, characterized by low expression of immune checkpoints and localization of mature DC in peritumoral immune aggregates (tertiary lymphoid structures), is associated with good prognosis. Conclusions: The expression of the immune checkpoints and the localization of DC in the tumor microenvironment modulate the clinical impact of CD8+ T cells in ccRCC.","author":[{"dropping-particle":"","family":"Giraldo","given":"Nicolas A.","non-dropping-particle":"","parse-names":false,"suffix":""},{"dropping-particle":"","family":"Becht","given":"Etienne","non-dropping-particle":"","parse-names":false,"suffix":""},{"dropping-particle":"","family":"Pagès","given":"Franck","non-dropping-particle":"","parse-names":false,"suffix":""},{"dropping-particle":"","family":"Skliris","given":"Georgios","non-dropping-particle":"","parse-names":false,"suffix":""},{"dropping-particle":"","family":"Verkarre","given":"Virginie","non-dropping-particle":"","parse-names":false,"suffix":""},{"dropping-particle":"","family":"Vano","given":"Yann","non-dropping-particle":"","parse-names":false,"suffix":""},{"dropping-particle":"","family":"Mejean","given":"Arnaud","non-dropping-particle":"","parse-names":false,"suffix":""},{"dropping-particle":"","family":"Saint-Aubert","given":"Nicolas","non-dropping-particle":"","parse-names":false,"suffix":""},{"dropping-particle":"","family":"Lacroix","given":"Laetitia","non-dropping-particle":"","parse-names":false,"suffix":""},{"dropping-particle":"","family":"Natario","given":"Ivo","non-dropping-particle":"","parse-names":false,"suffix":""},{"dropping-particle":"","family":"Lupo","given":"Audrey","non-dropping-particle":"","parse-names":false,"suffix":""},{"dropping-particle":"","family":"Alifano","given":"Marco","non-dropping-particle":"","parse-names":false,"suffix":""},{"dropping-particle":"","family":"Damotte","given":"Diane","non-dropping-particle":"","parse-names":false,"suffix":""},{"dropping-particle":"","family":"Cazes","given":"Aurelie","non-dropping-particle":"","parse-names":false,"suffix":""},{"dropping-particle":"","family":"Triebel","given":"Frederic","non-dropping-particle":"","parse-names":false,"suffix":""},{"dropping-particle":"","family":"Freeman","given":"Gordon J.","non-dropping-particle":"","parse-names":false,"suffix":""},{"dropping-particle":"","family":"Dieu-Nosjean","given":"Marie Caroline","non-dropping-particle":"","parse-names":false,"suffix":""},{"dropping-particle":"","family":"Oudard","given":"Stephane","non-dropping-particle":"","parse-names":false,"suffix":""},{"dropping-particle":"","family":"Fridman","given":"Wolf H.","non-dropping-particle":"","parse-names":false,"suffix":""},{"dropping-particle":"","family":"Sautés-Fridman","given":"Catherine","non-dropping-particle":"","parse-names":false,"suffix":""}],"container-title":"Clinical Cancer Research","id":"ITEM-1","issue":"13","issued":{"date-parts":[["2015"]]},"page":"3031-3040","title":"Orchestration and prognostic significance of immune checkpoints in the microenvironment of primary and metastatic renal cell cancer","type":"article-journal","volume":"21"},"uris":["http://www.mendeley.com/documents/?uuid=ec3302ef-5ce4-4969-9eec-dd95284e1655"]},{"id":"ITEM-2","itemData":{"ISSN":"00085472","abstract":"Tumor-infiltrating lymphocytes, particularly CD8+ T cells, could be a manifestation of antitumor immunity. We clinicopathologically analyzed the biological significance of tumor-infiltrating lymphocytes in 221 patients with renal cell carcinoma without preoperative treatments. More abundant infiltration of tumor tissue not only by CD8+ but also CD4+ T cells was associated with shorter survival of the patients, because of the positive correlation between the number of lymphocytes and representative tumor grade factors. This suggests that immune cell reactions are more pronounced as the tumor grade/biological malignancy progresses, probably because of increased antigenicity of tumor cells. We next analyzed the proliferative activity of CD8+ T cells that infiltrated in tumor cell nests, which could also reflect antitumor immunity. Higher labeling index of Ki-67, a proliferation-associated antigen, among CD8+ T cells in contact to tumor cells was associated with a longer survival by both uni and multivariate analyses. Our data in human renal cell carcinoma suggest that infiltration of tumor tissue by T cells itself does not denote the efficacy of antitumor immunity because of its dependence on the biological malignancy of tumor cells, but infiltration of tumor tissue by CD8+ T cells bearing more pronounced proliferative activity could reflect effective antitumor immunity. This concept would be important for future immunotherapy of human cancer.","author":[{"dropping-particle":"","family":"Nakano","given":"Osamu","non-dropping-particle":"","parse-names":false,"suffix":""},{"dropping-particle":"","family":"Naito","given":"Yoshitaka","non-dropping-particle":"","parse-names":false,"suffix":""},{"dropping-particle":"","family":"Nagura","given":"Hiroshi","non-dropping-particle":"","parse-names":false,"suffix":""},{"dropping-particle":"","family":"Ohtani","given":"Haruo","non-dropping-particle":"","parse-names":false,"suffix":""},{"dropping-particle":"","family":"Nakano","given":"Osamu","non-dropping-particle":"","parse-names":false,"suffix":""},{"dropping-particle":"","family":"Sato","given":"Makoto","non-dropping-particle":"","parse-names":false,"suffix":""},{"dropping-particle":"","family":"Suzuki","given":"Kenichi","non-dropping-particle":"","parse-names":false,"suffix":""},{"dropping-particle":"","family":"Orikasa","given":"Seiichi","non-dropping-particle":"","parse-names":false,"suffix":""},{"dropping-particle":"","family":"Aizawa","given":"Masataka","non-dropping-particle":"","parse-names":false,"suffix":""},{"dropping-particle":"","family":"Suzuki","given":"Yasuyoshi","non-dropping-particle":"","parse-names":false,"suffix":""},{"dropping-particle":"","family":"Shintaku","given":"Ichirou","non-dropping-particle":"","parse-names":false,"suffix":""}],"container-title":"Cancer Research","id":"ITEM-2","issue":"13","issued":{"date-parts":[["2001"]]},"page":"5132-5136","title":"Proliferative activity of intratumoral CD8+ T-lymphocytes as a prognostic factor in human renal cell carcinoma: Clinicopathologic demonstration of antitumor immunity","type":"article-journal","volume":"61"},"uris":["http://www.mendeley.com/documents/?uuid=bfd43a63-9c57-4731-8476-c9271b9b9144"]}],"mendeley":{"formattedCitation":"&lt;sup&gt;6,13&lt;/sup&gt;","plainTextFormattedCitation":"6,13","previouslyFormattedCitation":"&lt;sup&gt;6,13&lt;/sup&gt;"},"properties":{"noteIndex":0},"schema":"https://github.com/citation-style-language/schema/raw/master/csl-citation.json"}</w:instrText>
      </w:r>
      <w:r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6,13</w:t>
      </w:r>
      <w:r w:rsidRPr="0002326A">
        <w:rPr>
          <w:rFonts w:ascii="Arial" w:hAnsi="Arial" w:cs="Arial"/>
          <w:color w:val="000000"/>
          <w:sz w:val="22"/>
          <w:szCs w:val="22"/>
        </w:rPr>
        <w:fldChar w:fldCharType="end"/>
      </w:r>
      <w:del w:id="154" w:author="Borcherding, Nicholas (CCOM Student)" w:date="2020-11-02T13:25:00Z">
        <w:r w:rsidRPr="0002326A" w:rsidDel="003E01D3">
          <w:rPr>
            <w:rFonts w:ascii="Arial" w:hAnsi="Arial" w:cs="Arial"/>
            <w:color w:val="000000"/>
            <w:sz w:val="22"/>
            <w:szCs w:val="22"/>
          </w:rPr>
          <w:delText>.</w:delText>
        </w:r>
      </w:del>
      <w:r w:rsidRPr="0002326A">
        <w:rPr>
          <w:rFonts w:ascii="Arial" w:hAnsi="Arial" w:cs="Arial"/>
          <w:color w:val="000000"/>
          <w:sz w:val="22"/>
          <w:szCs w:val="22"/>
        </w:rPr>
        <w:t xml:space="preserve"> In a comprehensive study, </w:t>
      </w:r>
      <w:r w:rsidRPr="0002326A">
        <w:rPr>
          <w:rFonts w:ascii="Arial" w:hAnsi="Arial" w:cs="Arial"/>
          <w:sz w:val="22"/>
          <w:szCs w:val="22"/>
        </w:rPr>
        <w:t>T cells represented the dominant lymphocytic population in most ccRCC cases</w:t>
      </w:r>
      <w:r w:rsidR="008F11D6">
        <w:rPr>
          <w:rFonts w:ascii="Arial" w:hAnsi="Arial" w:cs="Arial"/>
          <w:sz w:val="22"/>
          <w:szCs w:val="22"/>
        </w:rPr>
        <w:t xml:space="preserve"> and </w:t>
      </w:r>
      <w:r w:rsidRPr="0002326A">
        <w:rPr>
          <w:rFonts w:ascii="Arial" w:hAnsi="Arial" w:cs="Arial"/>
          <w:sz w:val="22"/>
          <w:szCs w:val="22"/>
        </w:rPr>
        <w:t>B cells were rarely detected</w:t>
      </w:r>
      <w:ins w:id="155" w:author="Borcherding, Nicholas (CCOM Student)" w:date="2020-11-02T13:25:00Z">
        <w:r w:rsidR="003E01D3">
          <w:rPr>
            <w:rFonts w:ascii="Arial" w:hAnsi="Arial" w:cs="Arial"/>
            <w:sz w:val="22"/>
            <w:szCs w:val="22"/>
          </w:rPr>
          <w:t>,</w:t>
        </w:r>
      </w:ins>
      <w:del w:id="156" w:author="Borcherding, Nicholas (CCOM Student)" w:date="2020-11-02T13:25:00Z">
        <w:r w:rsidRPr="0002326A" w:rsidDel="003E01D3">
          <w:rPr>
            <w:rFonts w:ascii="Arial" w:hAnsi="Arial" w:cs="Arial"/>
            <w:sz w:val="22"/>
            <w:szCs w:val="22"/>
          </w:rPr>
          <w:delText xml:space="preserve"> </w:delText>
        </w:r>
      </w:del>
      <w:r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{"citationItems":[{"id":"ITEM-1","itemData":{"DOI":"10.4161/2162402X.2014.985082","ISSN":"2162402X","abstract":"Tumor-associated immune cells have been discussed as an essential factor for the prediction of the outcome of tumor patients. Lymphocyte-specific genes are associated with a favorable prognosis in colorectal cancer but with poor survival in renal cell carcinoma (RCC). Flow cytometric analyses combined with immunohistochemistry were performed to study the phenotypic profiles of tumor infiltrating lymphocytes (TIL) and the frequency of T cells and macrophages in RCC lesions. Data were correlated with clinicopathological parameters and survival of patients. Comparing oncocytoma and clear cell (cc)RCC, T cell numbers as well as activation-associated T cell markers were higher in ccRCC, whereas the frequency of NK cells was higher in oncocytoma. An intratumoral increase of T cell numbers was found with higher tumor grades (G1:G2:G3/4 = 1:3:4). Tumor-associated macrophages slightly increased with dedifferentiation, although the macrophage-to-T cell ratio was highest in G1 tumor lesions. A high expression of CD57 was found in T cells of early tumor grades, whereas T cells in dedifferentiated RCC lesions expressed higher levels of CD69 and CTLA4. TIL composition did not differ between older (&gt;70 y) and younger (&lt;58 y) patients. Enhanced patients’ survival was associated with a higher percentage of tumor infiltrating NK cells and Th1 markers, e.g. HLA-DR+ and CXCR3+ T cells, whereas a high number of T cells, especially with high CD69 expression correlated with a worse prognosis of patients. Our results suggest that immunomonitoring of RCC patients might represent a useful tool for the prediction of the outcome of RCC patients.","author":[{"dropping-particle":"","family":"Geissler","given":"Katharina","non-dropping-particle":"","parse-names":false,"suffix":""},{"dropping-particle":"","family":"Fornara","given":"Paolo","non-dropping-particle":"","parse-names":false,"suffix":""},{"dropping-particle":"","family":"Lautenschläger","given":"Christine","non-dropping-particle":"","parse-names":false,"suffix":""},{"dropping-particle":"","family":"Holzhausen","given":"Hans Jürgen","non-dropping-particle":"","parse-names":false,"suffix":""},{"dropping-particle":"","family":"Seliger","given":"Barbara","non-dropping-particle":"","parse-names":false,"suffix":""},{"dropping-particle":"","family":"Riemann","given":"Dagmar","non-dropping-particle":"","parse-names":false,"suffix":""}],"container-title":"OncoImmunology","id":"ITEM-1","issue":"1","issued":{"date-parts":[["2015"]]},"page":"e985082","title":"Immune signature of tumor infiltrating immune cells in renal cancer","type":"article-journal","volume":"4"},"uris":["http://www.mendeley.com/documents/?uuid=78ab30de-3499-4c01-85e8-d0cc478a4777"]}],"mendeley":{"formattedCitation":"&lt;sup&gt;23&lt;/sup&gt;","plainTextFormattedCitation":"23","previouslyFormattedCitation":"&lt;sup&gt;23&lt;/sup&gt;"},"properties":{"noteIndex":0},"schema":"https://github.com/citation-style-language/schema/raw/master/csl-citation.json"}</w:instrText>
      </w:r>
      <w:r w:rsidRPr="0002326A">
        <w:rPr>
          <w:rFonts w:ascii="Arial" w:hAnsi="Arial" w:cs="Arial"/>
          <w:sz w:val="22"/>
          <w:szCs w:val="22"/>
        </w:rPr>
        <w:fldChar w:fldCharType="separate"/>
      </w:r>
      <w:r w:rsidR="003E01D3" w:rsidRPr="003E01D3">
        <w:rPr>
          <w:rFonts w:ascii="Arial" w:hAnsi="Arial" w:cs="Arial"/>
          <w:noProof/>
          <w:sz w:val="22"/>
          <w:szCs w:val="22"/>
          <w:vertAlign w:val="superscript"/>
        </w:rPr>
        <w:t>23</w:t>
      </w:r>
      <w:r w:rsidRPr="0002326A">
        <w:rPr>
          <w:rFonts w:ascii="Arial" w:hAnsi="Arial" w:cs="Arial"/>
          <w:sz w:val="22"/>
          <w:szCs w:val="22"/>
        </w:rPr>
        <w:fldChar w:fldCharType="end"/>
      </w:r>
      <w:del w:id="157" w:author="Borcherding, Nicholas (CCOM Student)" w:date="2020-11-02T13:25:00Z">
        <w:r w:rsidRPr="0002326A" w:rsidDel="003E01D3">
          <w:rPr>
            <w:rFonts w:ascii="Arial" w:hAnsi="Arial" w:cs="Arial"/>
            <w:sz w:val="22"/>
            <w:szCs w:val="22"/>
          </w:rPr>
          <w:delText>,</w:delText>
        </w:r>
      </w:del>
      <w:r w:rsidRPr="0002326A">
        <w:rPr>
          <w:rFonts w:ascii="Arial" w:hAnsi="Arial" w:cs="Arial"/>
          <w:sz w:val="22"/>
          <w:szCs w:val="22"/>
        </w:rPr>
        <w:t xml:space="preserve"> consistent with our findings</w:t>
      </w:r>
      <w:r w:rsidR="000A09C5">
        <w:rPr>
          <w:rFonts w:ascii="Arial" w:hAnsi="Arial" w:cs="Arial"/>
          <w:sz w:val="22"/>
          <w:szCs w:val="22"/>
        </w:rPr>
        <w:t xml:space="preserve"> of increased CD4</w:t>
      </w:r>
      <w:r w:rsidR="000A09C5" w:rsidRPr="000A09C5">
        <w:rPr>
          <w:rFonts w:ascii="Arial" w:hAnsi="Arial" w:cs="Arial"/>
          <w:sz w:val="22"/>
          <w:szCs w:val="22"/>
          <w:vertAlign w:val="superscript"/>
        </w:rPr>
        <w:t>+</w:t>
      </w:r>
      <w:r w:rsidR="000A09C5">
        <w:rPr>
          <w:rFonts w:ascii="Arial" w:hAnsi="Arial" w:cs="Arial"/>
          <w:sz w:val="22"/>
          <w:szCs w:val="22"/>
        </w:rPr>
        <w:t xml:space="preserve"> and CD8</w:t>
      </w:r>
      <w:r w:rsidR="000A09C5" w:rsidRPr="000A09C5">
        <w:rPr>
          <w:rFonts w:ascii="Arial" w:hAnsi="Arial" w:cs="Arial"/>
          <w:sz w:val="22"/>
          <w:szCs w:val="22"/>
          <w:vertAlign w:val="superscript"/>
        </w:rPr>
        <w:t>+</w:t>
      </w:r>
      <w:r w:rsidR="000A09C5">
        <w:rPr>
          <w:rFonts w:ascii="Arial" w:hAnsi="Arial" w:cs="Arial"/>
          <w:sz w:val="22"/>
          <w:szCs w:val="22"/>
        </w:rPr>
        <w:t xml:space="preserve"> T cells</w:t>
      </w:r>
      <w:r w:rsidRPr="0002326A">
        <w:rPr>
          <w:rFonts w:ascii="Arial" w:hAnsi="Arial" w:cs="Arial"/>
          <w:sz w:val="22"/>
          <w:szCs w:val="22"/>
        </w:rPr>
        <w:t xml:space="preserve"> (Figure 1)</w:t>
      </w:r>
      <w:r w:rsidRPr="0002326A">
        <w:rPr>
          <w:rFonts w:ascii="Arial" w:hAnsi="Arial" w:cs="Arial"/>
          <w:color w:val="000000"/>
          <w:sz w:val="22"/>
          <w:szCs w:val="22"/>
        </w:rPr>
        <w:t>. We f</w:t>
      </w:r>
      <w:r w:rsidR="000D3480">
        <w:rPr>
          <w:rFonts w:ascii="Arial" w:hAnsi="Arial" w:cs="Arial"/>
          <w:color w:val="000000"/>
          <w:sz w:val="22"/>
          <w:szCs w:val="22"/>
        </w:rPr>
        <w:t>oun</w:t>
      </w:r>
      <w:r w:rsidRPr="0002326A">
        <w:rPr>
          <w:rFonts w:ascii="Arial" w:hAnsi="Arial" w:cs="Arial"/>
          <w:color w:val="000000"/>
          <w:sz w:val="22"/>
          <w:szCs w:val="22"/>
        </w:rPr>
        <w:t>d that the blood CD8</w:t>
      </w:r>
      <w:r w:rsidR="00E4107A"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cells are non-heterogeneous and poorly reflect tumor-infiltrating CD8</w:t>
      </w:r>
      <w:r w:rsidR="00E4107A"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 transcriptional profiles</w:t>
      </w:r>
      <w:r w:rsidR="004576D0" w:rsidRPr="0002326A">
        <w:rPr>
          <w:rFonts w:ascii="Arial" w:hAnsi="Arial" w:cs="Arial"/>
          <w:color w:val="000000"/>
          <w:sz w:val="22"/>
          <w:szCs w:val="22"/>
        </w:rPr>
        <w:t xml:space="preserve"> (Figure </w:t>
      </w:r>
      <w:r w:rsidR="009766CA">
        <w:rPr>
          <w:rFonts w:ascii="Arial" w:hAnsi="Arial" w:cs="Arial"/>
          <w:color w:val="000000"/>
          <w:sz w:val="22"/>
          <w:szCs w:val="22"/>
        </w:rPr>
        <w:t>3</w:t>
      </w:r>
      <w:r w:rsidR="004576D0" w:rsidRPr="0002326A">
        <w:rPr>
          <w:rFonts w:ascii="Arial" w:hAnsi="Arial" w:cs="Arial"/>
          <w:color w:val="000000"/>
          <w:sz w:val="22"/>
          <w:szCs w:val="22"/>
        </w:rPr>
        <w:t>A,D)</w:t>
      </w:r>
      <w:r w:rsidRPr="0002326A">
        <w:rPr>
          <w:rFonts w:ascii="Arial" w:hAnsi="Arial" w:cs="Arial"/>
          <w:color w:val="000000"/>
          <w:sz w:val="22"/>
          <w:szCs w:val="22"/>
        </w:rPr>
        <w:t xml:space="preserve">. </w:t>
      </w:r>
      <w:r w:rsidR="00E4107A" w:rsidRPr="0002326A">
        <w:rPr>
          <w:rFonts w:ascii="Arial" w:hAnsi="Arial" w:cs="Arial"/>
          <w:color w:val="000000"/>
          <w:sz w:val="22"/>
          <w:szCs w:val="22"/>
        </w:rPr>
        <w:t>Organizing the structure of the CD8</w:t>
      </w:r>
      <w:r w:rsidR="00E4107A" w:rsidRPr="0002326A">
        <w:rPr>
          <w:rFonts w:ascii="Arial" w:hAnsi="Arial" w:cs="Arial"/>
          <w:color w:val="000000"/>
          <w:sz w:val="22"/>
          <w:szCs w:val="22"/>
          <w:vertAlign w:val="superscript"/>
        </w:rPr>
        <w:t>+</w:t>
      </w:r>
      <w:r w:rsidR="00E4107A" w:rsidRPr="0002326A">
        <w:rPr>
          <w:rFonts w:ascii="Arial" w:hAnsi="Arial" w:cs="Arial"/>
          <w:color w:val="000000"/>
          <w:sz w:val="22"/>
          <w:szCs w:val="22"/>
        </w:rPr>
        <w:t xml:space="preserve"> T cell manifold, we found four distinct branches that </w:t>
      </w:r>
      <w:r w:rsidR="00885FC7" w:rsidRPr="0002326A">
        <w:rPr>
          <w:rFonts w:ascii="Arial" w:hAnsi="Arial" w:cs="Arial"/>
          <w:color w:val="000000"/>
          <w:sz w:val="22"/>
          <w:szCs w:val="22"/>
        </w:rPr>
        <w:t xml:space="preserve">may </w:t>
      </w:r>
      <w:r w:rsidR="00E4107A" w:rsidRPr="0002326A">
        <w:rPr>
          <w:rFonts w:ascii="Arial" w:hAnsi="Arial" w:cs="Arial"/>
          <w:color w:val="000000"/>
          <w:sz w:val="22"/>
          <w:szCs w:val="22"/>
        </w:rPr>
        <w:t>represent</w:t>
      </w:r>
      <w:r w:rsidR="00885FC7" w:rsidRPr="0002326A">
        <w:rPr>
          <w:rFonts w:ascii="Arial" w:hAnsi="Arial" w:cs="Arial"/>
          <w:color w:val="000000"/>
          <w:sz w:val="22"/>
          <w:szCs w:val="22"/>
        </w:rPr>
        <w:t xml:space="preserve"> transcriptional states upon</w:t>
      </w:r>
      <w:r w:rsidR="00E4107A" w:rsidRPr="0002326A">
        <w:rPr>
          <w:rFonts w:ascii="Arial" w:hAnsi="Arial" w:cs="Arial"/>
          <w:color w:val="000000"/>
          <w:sz w:val="22"/>
          <w:szCs w:val="22"/>
        </w:rPr>
        <w:t xml:space="preserve"> tumor-infiltration, two associated with a PD-1</w:t>
      </w:r>
      <w:r w:rsidR="00E4107A" w:rsidRPr="0002326A">
        <w:rPr>
          <w:rFonts w:ascii="Arial" w:hAnsi="Arial" w:cs="Arial"/>
          <w:color w:val="000000"/>
          <w:sz w:val="22"/>
          <w:szCs w:val="22"/>
          <w:vertAlign w:val="superscript"/>
        </w:rPr>
        <w:t>+</w:t>
      </w:r>
      <w:r w:rsidR="00E4107A" w:rsidRPr="0002326A">
        <w:rPr>
          <w:rFonts w:ascii="Arial" w:hAnsi="Arial" w:cs="Arial"/>
          <w:color w:val="000000"/>
          <w:sz w:val="22"/>
          <w:szCs w:val="22"/>
        </w:rPr>
        <w:t xml:space="preserve"> TIM-3</w:t>
      </w:r>
      <w:r w:rsidR="00E4107A" w:rsidRPr="0002326A">
        <w:rPr>
          <w:rFonts w:ascii="Arial" w:hAnsi="Arial" w:cs="Arial"/>
          <w:color w:val="000000"/>
          <w:sz w:val="22"/>
          <w:szCs w:val="22"/>
          <w:vertAlign w:val="superscript"/>
        </w:rPr>
        <w:t>+</w:t>
      </w:r>
      <w:r w:rsidR="00E4107A" w:rsidRPr="0002326A">
        <w:rPr>
          <w:rFonts w:ascii="Arial" w:hAnsi="Arial" w:cs="Arial"/>
          <w:color w:val="000000"/>
          <w:sz w:val="22"/>
          <w:szCs w:val="22"/>
        </w:rPr>
        <w:t xml:space="preserve"> </w:t>
      </w:r>
      <w:r w:rsidR="008A78E5" w:rsidRPr="0002326A">
        <w:rPr>
          <w:rFonts w:ascii="Arial" w:hAnsi="Arial" w:cs="Arial"/>
          <w:color w:val="000000"/>
          <w:sz w:val="22"/>
          <w:szCs w:val="22"/>
        </w:rPr>
        <w:t>exhausted</w:t>
      </w:r>
      <w:r w:rsidR="00E4107A" w:rsidRPr="0002326A">
        <w:rPr>
          <w:rFonts w:ascii="Arial" w:hAnsi="Arial" w:cs="Arial"/>
          <w:color w:val="000000"/>
          <w:sz w:val="22"/>
          <w:szCs w:val="22"/>
        </w:rPr>
        <w:t xml:space="preserve"> sub</w:t>
      </w:r>
      <w:r w:rsidR="008A78E5" w:rsidRPr="0002326A">
        <w:rPr>
          <w:rFonts w:ascii="Arial" w:hAnsi="Arial" w:cs="Arial"/>
          <w:color w:val="000000"/>
          <w:sz w:val="22"/>
          <w:szCs w:val="22"/>
        </w:rPr>
        <w:t>c</w:t>
      </w:r>
      <w:r w:rsidR="00E4107A" w:rsidRPr="0002326A">
        <w:rPr>
          <w:rFonts w:ascii="Arial" w:hAnsi="Arial" w:cs="Arial"/>
          <w:color w:val="000000"/>
          <w:sz w:val="22"/>
          <w:szCs w:val="22"/>
        </w:rPr>
        <w:t xml:space="preserve">luster, </w:t>
      </w:r>
      <w:r w:rsidR="004576D0" w:rsidRPr="0002326A">
        <w:rPr>
          <w:rFonts w:ascii="Arial" w:hAnsi="Arial" w:cs="Arial"/>
          <w:color w:val="000000"/>
          <w:sz w:val="22"/>
          <w:szCs w:val="22"/>
        </w:rPr>
        <w:t xml:space="preserve">a </w:t>
      </w:r>
      <w:r w:rsidR="00E4107A" w:rsidRPr="0002326A">
        <w:rPr>
          <w:rFonts w:ascii="Arial" w:hAnsi="Arial" w:cs="Arial"/>
          <w:color w:val="000000"/>
          <w:sz w:val="22"/>
          <w:szCs w:val="22"/>
        </w:rPr>
        <w:t>proliferative subcluster</w:t>
      </w:r>
      <w:r w:rsidR="008A78E5" w:rsidRPr="0002326A">
        <w:rPr>
          <w:rFonts w:ascii="Arial" w:hAnsi="Arial" w:cs="Arial"/>
          <w:color w:val="000000"/>
          <w:sz w:val="22"/>
          <w:szCs w:val="22"/>
        </w:rPr>
        <w:t>,</w:t>
      </w:r>
      <w:r w:rsidR="00E4107A" w:rsidRPr="0002326A">
        <w:rPr>
          <w:rFonts w:ascii="Arial" w:hAnsi="Arial" w:cs="Arial"/>
          <w:color w:val="000000"/>
          <w:sz w:val="22"/>
          <w:szCs w:val="22"/>
        </w:rPr>
        <w:t xml:space="preserve"> and a fourth with the higher lev</w:t>
      </w:r>
      <w:r w:rsidR="008A78E5" w:rsidRPr="0002326A">
        <w:rPr>
          <w:rFonts w:ascii="Arial" w:hAnsi="Arial" w:cs="Arial"/>
          <w:color w:val="000000"/>
          <w:sz w:val="22"/>
          <w:szCs w:val="22"/>
        </w:rPr>
        <w:t>e</w:t>
      </w:r>
      <w:r w:rsidR="00E4107A" w:rsidRPr="0002326A">
        <w:rPr>
          <w:rFonts w:ascii="Arial" w:hAnsi="Arial" w:cs="Arial"/>
          <w:color w:val="000000"/>
          <w:sz w:val="22"/>
          <w:szCs w:val="22"/>
        </w:rPr>
        <w:t xml:space="preserve">ls of cytokine signaling (Figure </w:t>
      </w:r>
      <w:r w:rsidR="009766CA">
        <w:rPr>
          <w:rFonts w:ascii="Arial" w:hAnsi="Arial" w:cs="Arial"/>
          <w:color w:val="000000"/>
          <w:sz w:val="22"/>
          <w:szCs w:val="22"/>
        </w:rPr>
        <w:t>3</w:t>
      </w:r>
      <w:r w:rsidR="00E4107A" w:rsidRPr="0002326A">
        <w:rPr>
          <w:rFonts w:ascii="Arial" w:hAnsi="Arial" w:cs="Arial"/>
          <w:color w:val="000000"/>
          <w:sz w:val="22"/>
          <w:szCs w:val="22"/>
        </w:rPr>
        <w:t>E,G). The la</w:t>
      </w:r>
      <w:r w:rsidR="008A78E5" w:rsidRPr="0002326A">
        <w:rPr>
          <w:rFonts w:ascii="Arial" w:hAnsi="Arial" w:cs="Arial"/>
          <w:color w:val="000000"/>
          <w:sz w:val="22"/>
          <w:szCs w:val="22"/>
        </w:rPr>
        <w:t>t</w:t>
      </w:r>
      <w:r w:rsidR="00E4107A" w:rsidRPr="0002326A">
        <w:rPr>
          <w:rFonts w:ascii="Arial" w:hAnsi="Arial" w:cs="Arial"/>
          <w:color w:val="000000"/>
          <w:sz w:val="22"/>
          <w:szCs w:val="22"/>
        </w:rPr>
        <w:t>ter cluster, CD8_7 was</w:t>
      </w:r>
      <w:r w:rsidR="008A78E5" w:rsidRPr="0002326A">
        <w:rPr>
          <w:rFonts w:ascii="Arial" w:hAnsi="Arial" w:cs="Arial"/>
          <w:color w:val="000000"/>
          <w:sz w:val="22"/>
          <w:szCs w:val="22"/>
        </w:rPr>
        <w:t xml:space="preserve"> also</w:t>
      </w:r>
      <w:r w:rsidR="00E4107A" w:rsidRPr="0002326A">
        <w:rPr>
          <w:rFonts w:ascii="Arial" w:hAnsi="Arial" w:cs="Arial"/>
          <w:color w:val="000000"/>
          <w:sz w:val="22"/>
          <w:szCs w:val="22"/>
        </w:rPr>
        <w:t xml:space="preserve"> unique with minimal overlap in clonotypes compared to the other tumor-infiltrating predominant subcluster. Recent single-cell analyses in melanoma showed </w:t>
      </w:r>
      <w:r w:rsidRPr="0002326A">
        <w:rPr>
          <w:rFonts w:ascii="Arial" w:hAnsi="Arial" w:cs="Arial"/>
          <w:color w:val="000000"/>
          <w:sz w:val="22"/>
          <w:szCs w:val="22"/>
        </w:rPr>
        <w:t>CD8</w:t>
      </w:r>
      <w:r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cells with lower activation and exhausted expression patterns were associated with improved anti-PD-1 responses</w:t>
      </w:r>
      <w:ins w:id="158" w:author="Borcherding, Nicholas (CCOM Student)" w:date="2020-11-02T13:25:00Z">
        <w:r w:rsidR="003E01D3">
          <w:rPr>
            <w:rFonts w:ascii="Arial" w:hAnsi="Arial" w:cs="Arial"/>
            <w:color w:val="000000"/>
            <w:sz w:val="22"/>
            <w:szCs w:val="22"/>
          </w:rPr>
          <w:t>.</w:t>
        </w:r>
      </w:ins>
      <w:del w:id="159" w:author="Borcherding, Nicholas (CCOM Student)" w:date="2020-11-02T13:25:00Z">
        <w:r w:rsidRPr="0002326A" w:rsidDel="003E01D3">
          <w:rPr>
            <w:rFonts w:ascii="Arial" w:hAnsi="Arial" w:cs="Arial"/>
            <w:color w:val="000000"/>
            <w:sz w:val="22"/>
            <w:szCs w:val="22"/>
          </w:rPr>
          <w:delText xml:space="preserve"> </w:delText>
        </w:r>
      </w:del>
      <w:r w:rsidR="00E4107A"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-1","issue":"4","issued":{"date-parts":[["2018"]]},"page":"998-1013","title":"Defining T Cell States Associated with Response to Checkpoint Immunotherapy in Melanoma","type":"article-journal","volume":"175"},"uris":["http://www.mendeley.com/documents/?uuid=a97c59a3-ef47-4172-bbdb-962df07fd5f0"]}],"mendeley":{"formattedCitation":"&lt;sup&gt;22&lt;/sup&gt;","plainTextFormattedCitation":"22","previouslyFormattedCitation":"&lt;sup&gt;22&lt;/sup&gt;"},"properties":{"noteIndex":0},"schema":"https://github.com/citation-style-language/schema/raw/master/csl-citation.json"}</w:instrText>
      </w:r>
      <w:r w:rsidR="00E4107A"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22</w:t>
      </w:r>
      <w:r w:rsidR="00E4107A" w:rsidRPr="0002326A">
        <w:rPr>
          <w:rFonts w:ascii="Arial" w:hAnsi="Arial" w:cs="Arial"/>
          <w:color w:val="000000"/>
          <w:sz w:val="22"/>
          <w:szCs w:val="22"/>
        </w:rPr>
        <w:fldChar w:fldCharType="end"/>
      </w:r>
      <w:del w:id="160" w:author="Borcherding, Nicholas (CCOM Student)" w:date="2020-11-02T13:25:00Z">
        <w:r w:rsidRPr="0002326A" w:rsidDel="003E01D3">
          <w:rPr>
            <w:rFonts w:ascii="Arial" w:hAnsi="Arial" w:cs="Arial"/>
            <w:color w:val="000000"/>
            <w:sz w:val="22"/>
            <w:szCs w:val="22"/>
          </w:rPr>
          <w:delText>.</w:delText>
        </w:r>
      </w:del>
      <w:r w:rsidRPr="0002326A">
        <w:rPr>
          <w:rFonts w:ascii="Arial" w:hAnsi="Arial" w:cs="Arial"/>
          <w:color w:val="000000"/>
          <w:sz w:val="22"/>
          <w:szCs w:val="22"/>
        </w:rPr>
        <w:t xml:space="preserve"> </w:t>
      </w:r>
      <w:r w:rsidR="00E4107A" w:rsidRPr="0002326A">
        <w:rPr>
          <w:rFonts w:ascii="Arial" w:hAnsi="Arial" w:cs="Arial"/>
          <w:color w:val="000000"/>
          <w:sz w:val="22"/>
          <w:szCs w:val="22"/>
        </w:rPr>
        <w:t>T</w:t>
      </w:r>
      <w:r w:rsidRPr="0002326A">
        <w:rPr>
          <w:rFonts w:ascii="Arial" w:hAnsi="Arial" w:cs="Arial"/>
          <w:color w:val="000000"/>
          <w:sz w:val="22"/>
          <w:szCs w:val="22"/>
        </w:rPr>
        <w:t>hese responsive T cells</w:t>
      </w:r>
      <w:r w:rsidR="00E4107A" w:rsidRPr="0002326A">
        <w:rPr>
          <w:rFonts w:ascii="Arial" w:hAnsi="Arial" w:cs="Arial"/>
          <w:color w:val="000000"/>
          <w:sz w:val="22"/>
          <w:szCs w:val="22"/>
        </w:rPr>
        <w:t xml:space="preserve"> had</w:t>
      </w:r>
      <w:r w:rsidRPr="0002326A">
        <w:rPr>
          <w:rFonts w:ascii="Arial" w:hAnsi="Arial" w:cs="Arial"/>
          <w:color w:val="000000"/>
          <w:sz w:val="22"/>
          <w:szCs w:val="22"/>
        </w:rPr>
        <w:t xml:space="preserve"> minimal </w:t>
      </w:r>
      <w:r w:rsidR="008A78E5" w:rsidRPr="0002326A">
        <w:rPr>
          <w:rFonts w:ascii="Arial" w:hAnsi="Arial" w:cs="Arial"/>
          <w:color w:val="000000"/>
          <w:sz w:val="22"/>
          <w:szCs w:val="22"/>
        </w:rPr>
        <w:t>shared clonotypes, similar to CD8_7</w:t>
      </w:r>
      <w:ins w:id="161" w:author="Borcherding, Nicholas (CCOM Student)" w:date="2020-11-02T13:25:00Z">
        <w:r w:rsidR="003E01D3">
          <w:rPr>
            <w:rFonts w:ascii="Arial" w:hAnsi="Arial" w:cs="Arial"/>
            <w:color w:val="000000"/>
            <w:sz w:val="22"/>
            <w:szCs w:val="22"/>
          </w:rPr>
          <w:t>.</w:t>
        </w:r>
      </w:ins>
      <w:del w:id="162" w:author="Borcherding, Nicholas (CCOM Student)" w:date="2020-11-02T13:25:00Z">
        <w:r w:rsidR="008A78E5" w:rsidRPr="0002326A" w:rsidDel="003E01D3">
          <w:rPr>
            <w:rFonts w:ascii="Arial" w:hAnsi="Arial" w:cs="Arial"/>
            <w:color w:val="000000"/>
            <w:sz w:val="22"/>
            <w:szCs w:val="22"/>
          </w:rPr>
          <w:delText xml:space="preserve"> </w:delText>
        </w:r>
      </w:del>
      <w:r w:rsidR="008A78E5"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-1","issue":"4","issued":{"date-parts":[["2018"]]},"page":"998-1013","title":"Defining T Cell States Associated with Response to Checkpoint Immunotherapy in Melanoma","type":"article-journal","volume":"175"},"uris":["http://www.mendeley.com/documents/?uuid=a97c59a3-ef47-4172-bbdb-962df07fd5f0"]}],"mendeley":{"formattedCitation":"&lt;sup&gt;22&lt;/sup&gt;","plainTextFormattedCitation":"22","previouslyFormattedCitation":"&lt;sup&gt;22&lt;/sup&gt;"},"properties":{"noteIndex":0},"schema":"https://github.com/citation-style-language/schema/raw/master/csl-citation.json"}</w:instrText>
      </w:r>
      <w:r w:rsidR="008A78E5"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22</w:t>
      </w:r>
      <w:r w:rsidR="008A78E5" w:rsidRPr="0002326A">
        <w:rPr>
          <w:rFonts w:ascii="Arial" w:hAnsi="Arial" w:cs="Arial"/>
          <w:color w:val="000000"/>
          <w:sz w:val="22"/>
          <w:szCs w:val="22"/>
        </w:rPr>
        <w:fldChar w:fldCharType="end"/>
      </w:r>
      <w:del w:id="163" w:author="Borcherding, Nicholas (CCOM Student)" w:date="2020-11-02T13:25:00Z">
        <w:r w:rsidR="008A78E5" w:rsidRPr="0002326A" w:rsidDel="003E01D3">
          <w:rPr>
            <w:rFonts w:ascii="Arial" w:hAnsi="Arial" w:cs="Arial"/>
            <w:color w:val="000000"/>
            <w:sz w:val="22"/>
            <w:szCs w:val="22"/>
          </w:rPr>
          <w:delText>.</w:delText>
        </w:r>
      </w:del>
      <w:r w:rsidR="008A78E5" w:rsidRPr="0002326A">
        <w:rPr>
          <w:rFonts w:ascii="Arial" w:hAnsi="Arial" w:cs="Arial"/>
          <w:color w:val="000000"/>
          <w:sz w:val="22"/>
          <w:szCs w:val="22"/>
        </w:rPr>
        <w:t xml:space="preserve"> Other studies have found the ccRCC tumors polyclonal CD8</w:t>
      </w:r>
      <w:r w:rsidR="008A78E5" w:rsidRPr="0002326A">
        <w:rPr>
          <w:rFonts w:ascii="Arial" w:hAnsi="Arial" w:cs="Arial"/>
          <w:color w:val="000000"/>
          <w:sz w:val="22"/>
          <w:szCs w:val="22"/>
          <w:vertAlign w:val="superscript"/>
        </w:rPr>
        <w:t>+</w:t>
      </w:r>
      <w:r w:rsidR="008A78E5" w:rsidRPr="0002326A">
        <w:rPr>
          <w:rFonts w:ascii="Arial" w:hAnsi="Arial" w:cs="Arial"/>
          <w:color w:val="000000"/>
          <w:sz w:val="22"/>
          <w:szCs w:val="22"/>
        </w:rPr>
        <w:t xml:space="preserve"> T cells with an </w:t>
      </w:r>
      <w:r w:rsidR="00885FC7" w:rsidRPr="0002326A">
        <w:rPr>
          <w:rFonts w:ascii="Arial" w:hAnsi="Arial" w:cs="Arial"/>
          <w:color w:val="000000"/>
          <w:sz w:val="22"/>
          <w:szCs w:val="22"/>
        </w:rPr>
        <w:t>“</w:t>
      </w:r>
      <w:r w:rsidR="008A78E5" w:rsidRPr="0002326A">
        <w:rPr>
          <w:rFonts w:ascii="Arial" w:hAnsi="Arial" w:cs="Arial"/>
          <w:color w:val="000000"/>
          <w:sz w:val="22"/>
          <w:szCs w:val="22"/>
        </w:rPr>
        <w:t>immune-regulated</w:t>
      </w:r>
      <w:r w:rsidR="00885FC7" w:rsidRPr="0002326A">
        <w:rPr>
          <w:rFonts w:ascii="Arial" w:hAnsi="Arial" w:cs="Arial"/>
          <w:color w:val="000000"/>
          <w:sz w:val="22"/>
          <w:szCs w:val="22"/>
        </w:rPr>
        <w:t>”</w:t>
      </w:r>
      <w:r w:rsidR="008A78E5" w:rsidRPr="0002326A">
        <w:rPr>
          <w:rFonts w:ascii="Arial" w:hAnsi="Arial" w:cs="Arial"/>
          <w:color w:val="000000"/>
          <w:sz w:val="22"/>
          <w:szCs w:val="22"/>
        </w:rPr>
        <w:t xml:space="preserve"> phenotype and lower cytotoxicity compared to tumors with oligoclonal CD8</w:t>
      </w:r>
      <w:r w:rsidR="008A78E5" w:rsidRPr="0002326A">
        <w:rPr>
          <w:rFonts w:ascii="Arial" w:hAnsi="Arial" w:cs="Arial"/>
          <w:color w:val="000000"/>
          <w:sz w:val="22"/>
          <w:szCs w:val="22"/>
          <w:vertAlign w:val="superscript"/>
        </w:rPr>
        <w:t>+</w:t>
      </w:r>
      <w:r w:rsidR="008A78E5" w:rsidRPr="0002326A">
        <w:rPr>
          <w:rFonts w:ascii="Arial" w:hAnsi="Arial" w:cs="Arial"/>
          <w:color w:val="000000"/>
          <w:sz w:val="22"/>
          <w:szCs w:val="22"/>
        </w:rPr>
        <w:t xml:space="preserve"> T cell</w:t>
      </w:r>
      <w:r w:rsidR="004C58A7">
        <w:rPr>
          <w:rFonts w:ascii="Arial" w:hAnsi="Arial" w:cs="Arial"/>
          <w:color w:val="000000"/>
          <w:sz w:val="22"/>
          <w:szCs w:val="22"/>
        </w:rPr>
        <w:t>s</w:t>
      </w:r>
      <w:ins w:id="164" w:author="Borcherding, Nicholas (CCOM Student)" w:date="2020-11-02T13:25:00Z">
        <w:r w:rsidR="003E01D3">
          <w:rPr>
            <w:rFonts w:ascii="Arial" w:hAnsi="Arial" w:cs="Arial"/>
            <w:color w:val="000000"/>
            <w:sz w:val="22"/>
            <w:szCs w:val="22"/>
          </w:rPr>
          <w:t>.</w:t>
        </w:r>
      </w:ins>
      <w:del w:id="165" w:author="Borcherding, Nicholas (CCOM Student)" w:date="2020-11-02T13:25:00Z">
        <w:r w:rsidR="008A78E5" w:rsidRPr="0002326A" w:rsidDel="003E01D3">
          <w:rPr>
            <w:rFonts w:ascii="Arial" w:hAnsi="Arial" w:cs="Arial"/>
            <w:color w:val="000000"/>
            <w:sz w:val="22"/>
            <w:szCs w:val="22"/>
          </w:rPr>
          <w:delText xml:space="preserve"> </w:delText>
        </w:r>
      </w:del>
      <w:r w:rsidR="008A78E5"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{"citationItems":[{"id":"ITEM-1","itemData":{"DOI":"10.1158/1078-0432.CCR-16-2848","ISSN":"15573265","PMID":"28213366","abstract":"Purpose: The efficacy of PD-1 checkpoint blockade as adjuvant therapy in localized clear cell renal cell carcinoma (ccRCC) is currently unknown. The identification of tumor microenvironment (TME) prognostic biomarkers in this setting may help define which patients could benefit from checkpoint blockade and uncover new therapeutic targets. Experimental Design: We performed multiparametric flow cytometric immunophenotypic analysis of T cells isolated from tumor tissue [tumor-infiltrating lymphocytes (TIL)], adjacent non-malignant renal tissue [renal-infiltrating lymphocytes (RIL)], and peripheral blood lymphocytes (PBL), in a cohort of patients (n = 40) with localized ccRCC. Immunophenotypic data were integrated with prognostic and histopathologic variables, T-cell receptor (TCR) repertoire analysis of sorted CD8+PD-1+ TILs, tumor mRNA expression, and digital quantitative immunohistochemistry. Results: On the basis of TIL phenotypic characterization, we identified three dominant immune profiles in localized ccRCC: (i) immune-regulated, characterized by polyclonal/poorly cytotoxic CD8+PD-1+Tim-3+Lag-3+ TILs and CD4+ICOS+ cells with a Treg phenotype (CD25+CD127Foxp3+/Helios+GITR+), that developed in inflamed tumors with prominent infiltrations by dysfunctional dendritic cells and high PD-L1 expression; (ii) immune-activated, enriched in oligoclonal/cytotoxic CD8+PD-1+Tim-3+ TILs, that represented 22% of the tumors; and (iii) immune-silent, enriched in TILs exhibiting RIL-like phenotype, that represented 56% of patients in the cohort. Only immune-regulated tumors displayed aggressive histologic features, high risk of disease progression in the year following nephrectomy, and a CD8+PD-1+Tim-3+ and CD4+ICOS+ PBL phenotypic signature. Conclusions: In localized ccRCC, the infiltration with CD8+PD-1+Tim-3+Lag-3+ exhausted TILs and ICOS+ Treg identifies the patients with deleterious prognosis who could benefit from adjuvant therapy with TME-modulating agents and checkpoint blockade. This work also provides PBL phenotypic markers that could allow their identification.","author":[{"dropping-particle":"","family":"Giraldo","given":"Nicolas A.","non-dropping-particle":"","parse-names":false,"suffix":""},{"dropping-particle":"","family":"Becht","given":"Etienne","non-dropping-particle":"","parse-names":false,"suffix":""},{"dropping-particle":"","family":"Vano","given":"Yann","non-dropping-particle":"","parse-names":false,"suffix":""},{"dropping-particle":"","family":"Petitprez","given":"Florent","non-dropping-particle":"","parse-names":false,"suffix":""},{"dropping-particle":"","family":"Lacroix","given":"Laetitia","non-dropping-particle":"","parse-names":false,"suffix":""},{"dropping-particle":"","family":"Validire","given":"Pierre","non-dropping-particle":"","parse-names":false,"suffix":""},{"dropping-particle":"","family":"Sanchez-Salas","given":"Rafael","non-dropping-particle":"","parse-names":false,"suffix":""},{"dropping-particle":"","family":"Ingels","given":"Alexandre","non-dropping-particle":"","parse-names":false,"suffix":""},{"dropping-particle":"","family":"Oudard","given":"Stephane","non-dropping-particle":"","parse-names":false,"suffix":""},{"dropping-particle":"","family":"Moatti","given":"Audrey","non-dropping-particle":"","parse-names":false,"suffix":""},{"dropping-particle":"","family":"Buttard","given":"Benedicte","non-dropping-particle":"","parse-names":false,"suffix":""},{"dropping-particle":"","family":"Bourass","given":"Sarah","non-dropping-particle":"","parse-names":false,"suffix":""},{"dropping-particle":"","family":"Germain","given":"Claire","non-dropping-particle":"","parse-names":false,"suffix":""},{"dropping-particle":"","family":"Cathelineau","given":"Xavier","non-dropping-particle":"","parse-names":false,"suffix":""},{"dropping-particle":"","family":"Fridman","given":"Wolf H.","non-dropping-particle":"","parse-names":false,"suffix":""},{"dropping-particle":"","family":"Sautes-Fridman","given":"Catherine","non-dropping-particle":"","parse-names":false,"suffix":""}],"container-title":"Clinical Cancer Research","id":"ITEM-1","issue":"15","issued":{"date-parts":[["2017"]]},"page":"4416-4428","title":"Tumor-infiltrating and peripheral blood T-cell immunophenotypes predict early relapse in localized clear cell renal cell carcinoma","type":"article-journal","volume":"23"},"uris":["http://www.mendeley.com/documents/?uuid=20c9d997-3de2-4bb5-8279-f69c2b319dba"]}],"mendeley":{"formattedCitation":"&lt;sup&gt;55&lt;/sup&gt;","plainTextFormattedCitation":"55","previouslyFormattedCitation":"&lt;sup&gt;54&lt;/sup&gt;"},"properties":{"noteIndex":0},"schema":"https://github.com/citation-style-language/schema/raw/master/csl-citation.json"}</w:instrText>
      </w:r>
      <w:r w:rsidR="008A78E5"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55</w:t>
      </w:r>
      <w:r w:rsidR="008A78E5" w:rsidRPr="0002326A">
        <w:rPr>
          <w:rFonts w:ascii="Arial" w:hAnsi="Arial" w:cs="Arial"/>
          <w:color w:val="000000"/>
          <w:sz w:val="22"/>
          <w:szCs w:val="22"/>
        </w:rPr>
        <w:fldChar w:fldCharType="end"/>
      </w:r>
      <w:del w:id="166" w:author="Borcherding, Nicholas (CCOM Student)" w:date="2020-11-02T13:25:00Z">
        <w:r w:rsidR="008A78E5" w:rsidRPr="0002326A" w:rsidDel="003E01D3">
          <w:rPr>
            <w:rFonts w:ascii="Arial" w:hAnsi="Arial" w:cs="Arial"/>
            <w:color w:val="000000"/>
            <w:sz w:val="22"/>
            <w:szCs w:val="22"/>
          </w:rPr>
          <w:delText>.</w:delText>
        </w:r>
      </w:del>
      <w:r w:rsidR="007E6E65">
        <w:rPr>
          <w:rFonts w:ascii="Arial" w:hAnsi="Arial" w:cs="Arial"/>
          <w:color w:val="000000"/>
          <w:sz w:val="22"/>
          <w:szCs w:val="22"/>
        </w:rPr>
        <w:t xml:space="preserve"> Recent SCRS studies of pre- versus post-treatment of anti-PD-1 in basal cell carcinoma</w:t>
      </w:r>
      <w:r w:rsidR="00616726">
        <w:rPr>
          <w:rFonts w:ascii="Arial" w:hAnsi="Arial" w:cs="Arial"/>
          <w:color w:val="000000"/>
          <w:sz w:val="22"/>
          <w:szCs w:val="22"/>
        </w:rPr>
        <w:t xml:space="preserve"> have</w:t>
      </w:r>
      <w:r w:rsidR="007E6E65">
        <w:rPr>
          <w:rFonts w:ascii="Arial" w:hAnsi="Arial" w:cs="Arial"/>
          <w:color w:val="000000"/>
          <w:sz w:val="22"/>
          <w:szCs w:val="22"/>
        </w:rPr>
        <w:t xml:space="preserve"> found increased number </w:t>
      </w:r>
      <w:r w:rsidR="007E6E65">
        <w:rPr>
          <w:rFonts w:ascii="Arial" w:hAnsi="Arial" w:cs="Arial"/>
          <w:color w:val="000000"/>
          <w:sz w:val="22"/>
          <w:szCs w:val="22"/>
        </w:rPr>
        <w:lastRenderedPageBreak/>
        <w:t>and clonal expansion of CD39</w:t>
      </w:r>
      <w:r w:rsidR="007E6E65">
        <w:rPr>
          <w:rFonts w:ascii="Arial" w:hAnsi="Arial" w:cs="Arial"/>
          <w:color w:val="000000"/>
          <w:sz w:val="22"/>
          <w:szCs w:val="22"/>
          <w:vertAlign w:val="superscript"/>
        </w:rPr>
        <w:t>+</w:t>
      </w:r>
      <w:r w:rsidR="007E6E65">
        <w:rPr>
          <w:rFonts w:ascii="Arial" w:hAnsi="Arial" w:cs="Arial"/>
          <w:color w:val="000000"/>
          <w:sz w:val="22"/>
          <w:szCs w:val="22"/>
        </w:rPr>
        <w:t xml:space="preserve"> CD8</w:t>
      </w:r>
      <w:r w:rsidR="007E6E65">
        <w:rPr>
          <w:rFonts w:ascii="Arial" w:hAnsi="Arial" w:cs="Arial"/>
          <w:color w:val="000000"/>
          <w:sz w:val="22"/>
          <w:szCs w:val="22"/>
          <w:vertAlign w:val="superscript"/>
        </w:rPr>
        <w:t>+</w:t>
      </w:r>
      <w:r w:rsidR="007E6E65">
        <w:rPr>
          <w:rFonts w:ascii="Arial" w:hAnsi="Arial" w:cs="Arial"/>
          <w:color w:val="000000"/>
          <w:sz w:val="22"/>
          <w:szCs w:val="22"/>
        </w:rPr>
        <w:t xml:space="preserve"> T cells after immunotherapy</w:t>
      </w:r>
      <w:ins w:id="167" w:author="Borcherding, Nicholas (CCOM Student)" w:date="2020-11-02T13:25:00Z">
        <w:r w:rsidR="003E01D3">
          <w:rPr>
            <w:rFonts w:ascii="Arial" w:hAnsi="Arial" w:cs="Arial"/>
            <w:color w:val="000000"/>
            <w:sz w:val="22"/>
            <w:szCs w:val="22"/>
          </w:rPr>
          <w:t>.</w:t>
        </w:r>
      </w:ins>
      <w:del w:id="168" w:author="Borcherding, Nicholas (CCOM Student)" w:date="2020-11-02T13:25:00Z">
        <w:r w:rsidR="007E6E65" w:rsidDel="003E01D3">
          <w:rPr>
            <w:rFonts w:ascii="Arial" w:hAnsi="Arial" w:cs="Arial"/>
            <w:color w:val="000000"/>
            <w:sz w:val="22"/>
            <w:szCs w:val="22"/>
          </w:rPr>
          <w:delText xml:space="preserve"> </w:delText>
        </w:r>
      </w:del>
      <w:r w:rsidR="007E6E65">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{"citationItems":[{"id":"ITEM-1","itemData":{"DOI":"10.1038/s41591-019-0522-3","ISSN":"1546170X","PMID":"31359002","abstract":"Immunotherapies that block inhibitory checkpoint receptors on T cells have transformed the clinical care of patients with cancer1. However, whether the T cell response to checkpoint blockade relies on reinvigoration of pre-existing tumor-infiltrating lymphocytes or on recruitment of novel T cells remains unclear2–4. Here we performed paired single-cell RNA and T cell receptor sequencing on 79,046 cells from site-matched tumors from patients with basal or squamous cell carcinoma before and after anti-PD-1 therapy. Tracking T cell receptor clones and transcriptional phenotypes revealed coupling of tumor recognition, clonal expansion and T cell dysfunction marked by clonal expansion of CD8+CD39+ T cells, which co-expressed markers of chronic T cell activation and exhaustion. However, the expansion of T cell clones did not derive from pre-existing tumor-infiltrating T lymphocytes; instead, the expanded clones consisted of novel clonotypes that had not previously been observed in the same tumor. Clonal replacement of T cells was preferentially observed in exhausted CD8+ T cells and evident in patients with basal or squamous cell carcinoma. These results demonstrate that pre-existing tumor-specific T cells may have limited reinvigoration capacity, and that the T cell response to checkpoint blockade derives from a distinct repertoire of T cell clones that may have just recently entered the tumor.","author":[{"dropping-particle":"","family":"Yost","given":"Kathryn E.","non-dropping-particle":"","parse-names":false,"suffix":""},{"dropping-particle":"","family":"Satpathy","given":"Ansuman T.","non-dropping-particle":"","parse-names":false,"suffix":""},{"dropping-particle":"","family":"Wells","given":"Daniel K.","non-dropping-particle":"","parse-names":false,"suffix":""},{"dropping-particle":"","family":"Qi","given":"Yanyan","non-dropping-particle":"","parse-names":false,"suffix":""},{"dropping-particle":"","family":"Wang","given":"Chunlin","non-dropping-particle":"","parse-names":false,"suffix":""},{"dropping-particle":"","family":"Kageyama","given":"Robin","non-dropping-particle":"","parse-names":false,"suffix":""},{"dropping-particle":"","family":"McNamara","given":"Katherine L.","non-dropping-particle":"","parse-names":false,"suffix":""},{"dropping-particle":"","family":"Granja","given":"Jeffrey M.","non-dropping-particle":"","parse-names":false,"suffix":""},{"dropping-particle":"","family":"Sarin","given":"Kavita Y.","non-dropping-particle":"","parse-names":false,"suffix":""},{"dropping-particle":"","family":"Brown","given":"Ryanne A.","non-dropping-particle":"","parse-names":false,"suffix":""},{"dropping-particle":"","family":"Gupta","given":"Rohit K.","non-dropping-particle":"","parse-names":false,"suffix":""},{"dropping-particle":"","family":"Curtis","given":"Christina","non-dropping-particle":"","parse-names":false,"suffix":""},{"dropping-particle":"","family":"Bucktrout","given":"Samantha L.","non-dropping-particle":"","parse-names":false,"suffix":""},{"dropping-particle":"","family":"Davis","given":"Mark M.","non-dropping-particle":"","parse-names":false,"suffix":""},{"dropping-particle":"","family":"Chang","given":"Anne Lynn S.","non-dropping-particle":"","parse-names":false,"suffix":""},{"dropping-particle":"","family":"Chang","given":"Howard Y.","non-dropping-particle":"","parse-names":false,"suffix":""}],"container-title":"Nature Medicine","id":"ITEM-1","issued":{"date-parts":[["2019"]]},"page":"1251-1259","title":"Clonal replacement of tumor-specific T cells following PD-1 blockade","type":"article-journal","volume":"25"},"uris":["http://www.mendeley.com/documents/?uuid=32b39ef2-2fdc-40bb-9f11-0e3a7f36b728"]}],"mendeley":{"formattedCitation":"&lt;sup&gt;56&lt;/sup&gt;","plainTextFormattedCitation":"56","previouslyFormattedCitation":"&lt;sup&gt;55&lt;/sup&gt;"},"properties":{"noteIndex":0},"schema":"https://github.com/citation-style-language/schema/raw/master/csl-citation.json"}</w:instrText>
      </w:r>
      <w:r w:rsidR="007E6E65">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56</w:t>
      </w:r>
      <w:r w:rsidR="007E6E65">
        <w:rPr>
          <w:rFonts w:ascii="Arial" w:hAnsi="Arial" w:cs="Arial"/>
          <w:color w:val="000000"/>
          <w:sz w:val="22"/>
          <w:szCs w:val="22"/>
        </w:rPr>
        <w:fldChar w:fldCharType="end"/>
      </w:r>
      <w:del w:id="169" w:author="Borcherding, Nicholas (CCOM Student)" w:date="2020-11-02T13:25:00Z">
        <w:r w:rsidR="00616726" w:rsidDel="003E01D3">
          <w:rPr>
            <w:rFonts w:ascii="Arial" w:hAnsi="Arial" w:cs="Arial"/>
            <w:color w:val="000000"/>
            <w:sz w:val="22"/>
            <w:szCs w:val="22"/>
          </w:rPr>
          <w:delText>.</w:delText>
        </w:r>
      </w:del>
      <w:r w:rsidR="00885FC7" w:rsidRPr="0002326A">
        <w:rPr>
          <w:rFonts w:ascii="Arial" w:hAnsi="Arial" w:cs="Arial"/>
          <w:color w:val="000000"/>
          <w:sz w:val="22"/>
          <w:szCs w:val="22"/>
        </w:rPr>
        <w:t xml:space="preserve"> </w:t>
      </w:r>
      <w:r w:rsidR="007E6E65">
        <w:rPr>
          <w:rFonts w:ascii="Arial" w:hAnsi="Arial" w:cs="Arial"/>
          <w:color w:val="000000"/>
          <w:sz w:val="22"/>
          <w:szCs w:val="22"/>
        </w:rPr>
        <w:t>However,</w:t>
      </w:r>
      <w:r w:rsidR="00885FC7" w:rsidRPr="0002326A">
        <w:rPr>
          <w:rFonts w:ascii="Arial" w:hAnsi="Arial" w:cs="Arial"/>
          <w:color w:val="000000"/>
          <w:sz w:val="22"/>
          <w:szCs w:val="22"/>
        </w:rPr>
        <w:t xml:space="preserve"> CD39</w:t>
      </w:r>
      <w:r w:rsidR="007E6E65" w:rsidRPr="007E6E65">
        <w:rPr>
          <w:rFonts w:ascii="Arial" w:hAnsi="Arial" w:cs="Arial"/>
          <w:color w:val="000000"/>
          <w:sz w:val="22"/>
          <w:szCs w:val="22"/>
          <w:vertAlign w:val="superscript"/>
        </w:rPr>
        <w:t>+</w:t>
      </w:r>
      <w:r w:rsidR="007E6E65">
        <w:rPr>
          <w:rFonts w:ascii="Arial" w:hAnsi="Arial" w:cs="Arial"/>
          <w:color w:val="000000"/>
          <w:sz w:val="22"/>
          <w:szCs w:val="22"/>
        </w:rPr>
        <w:t xml:space="preserve"> CD8</w:t>
      </w:r>
      <w:r w:rsidR="007E6E65" w:rsidRPr="007E6E65">
        <w:rPr>
          <w:rFonts w:ascii="Arial" w:hAnsi="Arial" w:cs="Arial"/>
          <w:color w:val="000000"/>
          <w:sz w:val="22"/>
          <w:szCs w:val="22"/>
          <w:vertAlign w:val="superscript"/>
        </w:rPr>
        <w:t>+</w:t>
      </w:r>
      <w:r w:rsidR="007E6E65">
        <w:rPr>
          <w:rFonts w:ascii="Arial" w:hAnsi="Arial" w:cs="Arial"/>
          <w:color w:val="000000"/>
          <w:sz w:val="22"/>
          <w:szCs w:val="22"/>
        </w:rPr>
        <w:t xml:space="preserve"> T cells in ccRCC </w:t>
      </w:r>
      <w:r w:rsidR="00616726">
        <w:rPr>
          <w:rFonts w:ascii="Arial" w:hAnsi="Arial" w:cs="Arial"/>
          <w:color w:val="000000"/>
          <w:sz w:val="22"/>
          <w:szCs w:val="22"/>
        </w:rPr>
        <w:t xml:space="preserve">have </w:t>
      </w:r>
      <w:r w:rsidR="007E6E65">
        <w:rPr>
          <w:rFonts w:ascii="Arial" w:hAnsi="Arial" w:cs="Arial"/>
          <w:color w:val="000000"/>
          <w:sz w:val="22"/>
          <w:szCs w:val="22"/>
        </w:rPr>
        <w:t xml:space="preserve">been shown to </w:t>
      </w:r>
      <w:r w:rsidR="00616726">
        <w:rPr>
          <w:rFonts w:ascii="Arial" w:hAnsi="Arial" w:cs="Arial"/>
          <w:color w:val="000000"/>
          <w:sz w:val="22"/>
          <w:szCs w:val="22"/>
        </w:rPr>
        <w:t xml:space="preserve">be </w:t>
      </w:r>
      <w:r w:rsidR="007E6E65">
        <w:rPr>
          <w:rFonts w:ascii="Arial" w:hAnsi="Arial" w:cs="Arial"/>
          <w:color w:val="000000"/>
          <w:sz w:val="22"/>
          <w:szCs w:val="22"/>
        </w:rPr>
        <w:t>associated</w:t>
      </w:r>
      <w:r w:rsidR="00616726">
        <w:rPr>
          <w:rFonts w:ascii="Arial" w:hAnsi="Arial" w:cs="Arial"/>
          <w:color w:val="000000"/>
          <w:sz w:val="22"/>
          <w:szCs w:val="22"/>
        </w:rPr>
        <w:t xml:space="preserve"> with</w:t>
      </w:r>
      <w:r w:rsidR="007E6E65">
        <w:rPr>
          <w:rFonts w:ascii="Arial" w:hAnsi="Arial" w:cs="Arial"/>
          <w:color w:val="000000"/>
          <w:sz w:val="22"/>
          <w:szCs w:val="22"/>
        </w:rPr>
        <w:t xml:space="preserve"> increased pathological stage and </w:t>
      </w:r>
      <w:r w:rsidR="00641EAB">
        <w:rPr>
          <w:rFonts w:ascii="Arial" w:hAnsi="Arial" w:cs="Arial"/>
          <w:color w:val="000000"/>
          <w:sz w:val="22"/>
          <w:szCs w:val="22"/>
        </w:rPr>
        <w:t>poor overall survival</w:t>
      </w:r>
      <w:ins w:id="170" w:author="Borcherding, Nicholas (CCOM Student)" w:date="2020-11-02T13:25:00Z">
        <w:r w:rsidR="003E01D3">
          <w:rPr>
            <w:rFonts w:ascii="Arial" w:hAnsi="Arial" w:cs="Arial"/>
            <w:color w:val="000000"/>
            <w:sz w:val="22"/>
            <w:szCs w:val="22"/>
          </w:rPr>
          <w:t>.</w:t>
        </w:r>
      </w:ins>
      <w:del w:id="171" w:author="Borcherding, Nicholas (CCOM Student)" w:date="2020-11-02T13:25:00Z">
        <w:r w:rsidR="00641EAB" w:rsidDel="003E01D3">
          <w:rPr>
            <w:rFonts w:ascii="Arial" w:hAnsi="Arial" w:cs="Arial"/>
            <w:color w:val="000000"/>
            <w:sz w:val="22"/>
            <w:szCs w:val="22"/>
          </w:rPr>
          <w:delText xml:space="preserve"> </w:delText>
        </w:r>
      </w:del>
      <w:r w:rsidR="00885FC7"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author":[{"dropping-particle":"","family":"Qi","given":"Yu","non-dropping-particle":"","parse-names":false,"suffix":""},{"dropping-particle":"","family":"Xia","given":"Yu","non-dropping-particle":"","parse-names":false,"suffix":""},{"dropping-particle":"","family":"Lin","given":"Zhiyuan","non-dropping-particle":"","parse-names":false,"suffix":""},{"dropping-particle":"","family":"Qu","given":"Yang","non-dropping-particle":"","parse-names":false,"suffix":""},{"dropping-particle":"","family":"Qi","given":"Yangyang","non-dropping-particle":"","parse-names":false,"suffix":""},{"dropping-particle":"","family":"Chen","given":"Yifan","non-dropping-particle":"","parse-names":false,"suffix":""},{"dropping-particle":"","family":"Zhou","given":"Quan","non-dropping-particle":"","parse-names":false,"suffix":""},{"dropping-particle":"","family":"Zeng","given":"Han","non-dropping-particle":"","parse-names":false,"suffix":""},{"dropping-particle":"","family":"Wang","given":"Jiajun","non-dropping-particle":"","parse-names":false,"suffix":""},{"dropping-particle":"","family":"Chang","given":"Yuan","non-dropping-particle":"","parse-names":false,"suffix":""}],"container-title":"Cancer Immunol, Immunother","id":"ITEM-1","issue":"69","issued":{"date-parts":[["2020"]]},"page":"1565-1576","publisher":"Springer","title":"Tumor-infiltrating CD39+ CD8+ T cells determine poor prognosis and immune evasion in clear cell renal cell carcinoma patients","type":"article-journal"},"uris":["http://www.mendeley.com/documents/?uuid=b42bd98a-7eca-49ae-924b-9a6f41f823bd"]}],"mendeley":{"formattedCitation":"&lt;sup&gt;57&lt;/sup&gt;","plainTextFormattedCitation":"57","previouslyFormattedCitation":"&lt;sup&gt;56&lt;/sup&gt;"},"properties":{"noteIndex":0},"schema":"https://github.com/citation-style-language/schema/raw/master/csl-citation.json"}</w:instrText>
      </w:r>
      <w:r w:rsidR="00885FC7"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57</w:t>
      </w:r>
      <w:r w:rsidR="00885FC7" w:rsidRPr="0002326A">
        <w:rPr>
          <w:rFonts w:ascii="Arial" w:hAnsi="Arial" w:cs="Arial"/>
          <w:color w:val="000000"/>
          <w:sz w:val="22"/>
          <w:szCs w:val="22"/>
        </w:rPr>
        <w:fldChar w:fldCharType="end"/>
      </w:r>
      <w:del w:id="172" w:author="Borcherding, Nicholas (CCOM Student)" w:date="2020-11-02T13:25:00Z">
        <w:r w:rsidR="00885FC7" w:rsidRPr="0002326A" w:rsidDel="003E01D3">
          <w:rPr>
            <w:rFonts w:ascii="Arial" w:hAnsi="Arial" w:cs="Arial"/>
            <w:color w:val="000000"/>
            <w:sz w:val="22"/>
            <w:szCs w:val="22"/>
          </w:rPr>
          <w:delText>.</w:delText>
        </w:r>
      </w:del>
      <w:r w:rsidR="00C34676">
        <w:rPr>
          <w:rFonts w:ascii="Arial" w:hAnsi="Arial" w:cs="Arial"/>
          <w:color w:val="000000"/>
          <w:sz w:val="22"/>
          <w:szCs w:val="22"/>
        </w:rPr>
        <w:t xml:space="preserve"> Based on gene expression, our CD8_0 and CD8_6 subclusters closely fit this population of cells and these clusters had 57% and 46.5% of cells from the advanced-stage Patient 3, respectively. </w:t>
      </w:r>
      <w:r w:rsidR="009E3D20">
        <w:rPr>
          <w:rFonts w:ascii="Arial" w:hAnsi="Arial" w:cs="Arial"/>
          <w:color w:val="000000"/>
          <w:sz w:val="22"/>
          <w:szCs w:val="22"/>
        </w:rPr>
        <w:t>In developing the CD8 signature, we found</w:t>
      </w:r>
      <w:r w:rsidR="00BD0CED">
        <w:rPr>
          <w:rFonts w:ascii="Arial" w:hAnsi="Arial" w:cs="Arial"/>
          <w:color w:val="000000"/>
          <w:sz w:val="22"/>
          <w:szCs w:val="22"/>
        </w:rPr>
        <w:t xml:space="preserve"> that</w:t>
      </w:r>
      <w:r w:rsidR="009E3D20">
        <w:rPr>
          <w:rFonts w:ascii="Arial" w:hAnsi="Arial" w:cs="Arial"/>
          <w:color w:val="000000"/>
          <w:sz w:val="22"/>
          <w:szCs w:val="22"/>
        </w:rPr>
        <w:t xml:space="preserve"> the model discriminated overall survival, but also was associated with increasing histological grade</w:t>
      </w:r>
      <w:r w:rsidR="00982F59">
        <w:rPr>
          <w:rFonts w:ascii="Arial" w:hAnsi="Arial" w:cs="Arial"/>
          <w:color w:val="000000"/>
          <w:sz w:val="22"/>
          <w:szCs w:val="22"/>
        </w:rPr>
        <w:t xml:space="preserve">, suggesting that more aggressive histological features are also correlated with a unique transcriptional response  </w:t>
      </w:r>
      <w:r w:rsidR="009E3D20">
        <w:rPr>
          <w:rFonts w:ascii="Arial" w:hAnsi="Arial" w:cs="Arial"/>
          <w:color w:val="000000"/>
          <w:sz w:val="22"/>
          <w:szCs w:val="22"/>
        </w:rPr>
        <w:t xml:space="preserve">(Figure 6B,C). </w:t>
      </w:r>
      <w:r w:rsidR="00C34676">
        <w:rPr>
          <w:rFonts w:ascii="Arial" w:hAnsi="Arial" w:cs="Arial"/>
          <w:color w:val="000000"/>
          <w:sz w:val="22"/>
          <w:szCs w:val="22"/>
        </w:rPr>
        <w:t>Interestingly,</w:t>
      </w:r>
      <w:r w:rsidR="007E6E65">
        <w:rPr>
          <w:rFonts w:ascii="Arial" w:hAnsi="Arial" w:cs="Arial"/>
          <w:color w:val="000000"/>
          <w:sz w:val="22"/>
          <w:szCs w:val="22"/>
        </w:rPr>
        <w:t xml:space="preserve"> </w:t>
      </w:r>
      <w:r w:rsidR="00C34676">
        <w:rPr>
          <w:rFonts w:ascii="Arial" w:hAnsi="Arial" w:cs="Arial"/>
          <w:color w:val="000000"/>
          <w:sz w:val="22"/>
          <w:szCs w:val="22"/>
        </w:rPr>
        <w:t>p</w:t>
      </w:r>
      <w:r w:rsidR="007E6E65">
        <w:rPr>
          <w:rFonts w:ascii="Arial" w:hAnsi="Arial" w:cs="Arial"/>
          <w:color w:val="000000"/>
          <w:sz w:val="22"/>
          <w:szCs w:val="22"/>
        </w:rPr>
        <w:t>atients with higher numbers of CD39</w:t>
      </w:r>
      <w:r w:rsidR="007E6E65" w:rsidRPr="007E6E65">
        <w:rPr>
          <w:rFonts w:ascii="Arial" w:hAnsi="Arial" w:cs="Arial"/>
          <w:color w:val="000000"/>
          <w:sz w:val="22"/>
          <w:szCs w:val="22"/>
          <w:vertAlign w:val="superscript"/>
        </w:rPr>
        <w:t>+</w:t>
      </w:r>
      <w:r w:rsidR="007E6E65">
        <w:rPr>
          <w:rFonts w:ascii="Arial" w:hAnsi="Arial" w:cs="Arial"/>
          <w:color w:val="000000"/>
          <w:sz w:val="22"/>
          <w:szCs w:val="22"/>
        </w:rPr>
        <w:t xml:space="preserve"> </w:t>
      </w:r>
      <w:r w:rsidR="00C34676">
        <w:rPr>
          <w:rFonts w:ascii="Arial" w:hAnsi="Arial" w:cs="Arial"/>
          <w:color w:val="000000"/>
          <w:sz w:val="22"/>
          <w:szCs w:val="22"/>
        </w:rPr>
        <w:t>CD8</w:t>
      </w:r>
      <w:r w:rsidR="00C34676" w:rsidRPr="00C34676">
        <w:rPr>
          <w:rFonts w:ascii="Arial" w:hAnsi="Arial" w:cs="Arial"/>
          <w:color w:val="000000"/>
          <w:sz w:val="22"/>
          <w:szCs w:val="22"/>
          <w:vertAlign w:val="superscript"/>
        </w:rPr>
        <w:t>+</w:t>
      </w:r>
      <w:r w:rsidR="00C34676">
        <w:rPr>
          <w:rFonts w:ascii="Arial" w:hAnsi="Arial" w:cs="Arial"/>
          <w:color w:val="000000"/>
          <w:sz w:val="22"/>
          <w:szCs w:val="22"/>
        </w:rPr>
        <w:t xml:space="preserve"> </w:t>
      </w:r>
      <w:r w:rsidR="007E6E65">
        <w:rPr>
          <w:rFonts w:ascii="Arial" w:hAnsi="Arial" w:cs="Arial"/>
          <w:color w:val="000000"/>
          <w:sz w:val="22"/>
          <w:szCs w:val="22"/>
        </w:rPr>
        <w:t xml:space="preserve">T cells </w:t>
      </w:r>
      <w:r w:rsidR="00885FC7" w:rsidRPr="0002326A">
        <w:rPr>
          <w:rFonts w:ascii="Arial" w:hAnsi="Arial" w:cs="Arial"/>
          <w:color w:val="000000"/>
          <w:sz w:val="22"/>
          <w:szCs w:val="22"/>
        </w:rPr>
        <w:t>had improved responses to</w:t>
      </w:r>
      <w:r w:rsidR="00BD0CED" w:rsidRPr="00BD0CED">
        <w:rPr>
          <w:rFonts w:ascii="Arial" w:hAnsi="Arial" w:cs="Arial"/>
          <w:color w:val="000000"/>
          <w:sz w:val="22"/>
          <w:szCs w:val="22"/>
        </w:rPr>
        <w:t xml:space="preserve"> </w:t>
      </w:r>
      <w:r w:rsidR="00BD0CED" w:rsidRPr="0002326A">
        <w:rPr>
          <w:rFonts w:ascii="Arial" w:hAnsi="Arial" w:cs="Arial"/>
          <w:color w:val="000000"/>
          <w:sz w:val="22"/>
          <w:szCs w:val="22"/>
        </w:rPr>
        <w:t>sunitinib</w:t>
      </w:r>
      <w:r w:rsidR="00BD0CED">
        <w:rPr>
          <w:rFonts w:ascii="Arial" w:hAnsi="Arial" w:cs="Arial"/>
          <w:color w:val="000000"/>
          <w:sz w:val="22"/>
          <w:szCs w:val="22"/>
        </w:rPr>
        <w:t xml:space="preserve">, a </w:t>
      </w:r>
      <w:r w:rsidR="00885FC7" w:rsidRPr="0002326A">
        <w:rPr>
          <w:rFonts w:ascii="Arial" w:hAnsi="Arial" w:cs="Arial"/>
          <w:color w:val="000000"/>
          <w:sz w:val="22"/>
          <w:szCs w:val="22"/>
        </w:rPr>
        <w:t>multi-tyrosine kinase inhibitor, suggesting that evaluation of exhausted phenotype for CD8</w:t>
      </w:r>
      <w:r w:rsidR="00885FC7" w:rsidRPr="0002326A">
        <w:rPr>
          <w:rFonts w:ascii="Arial" w:hAnsi="Arial" w:cs="Arial"/>
          <w:color w:val="000000"/>
          <w:sz w:val="22"/>
          <w:szCs w:val="22"/>
          <w:vertAlign w:val="superscript"/>
        </w:rPr>
        <w:t>+</w:t>
      </w:r>
      <w:r w:rsidR="00885FC7" w:rsidRPr="0002326A">
        <w:rPr>
          <w:rFonts w:ascii="Arial" w:hAnsi="Arial" w:cs="Arial"/>
          <w:color w:val="000000"/>
          <w:sz w:val="22"/>
          <w:szCs w:val="22"/>
        </w:rPr>
        <w:t xml:space="preserve"> T cells may help in clinical decision making</w:t>
      </w:r>
      <w:r w:rsidR="00B015AB" w:rsidRPr="0002326A">
        <w:rPr>
          <w:rFonts w:ascii="Arial" w:hAnsi="Arial" w:cs="Arial"/>
          <w:color w:val="000000"/>
          <w:sz w:val="22"/>
          <w:szCs w:val="22"/>
        </w:rPr>
        <w:t xml:space="preserve"> or therapy selection</w:t>
      </w:r>
      <w:ins w:id="173" w:author="Borcherding, Nicholas (CCOM Student)" w:date="2020-11-02T13:26:00Z">
        <w:r w:rsidR="003E01D3">
          <w:rPr>
            <w:rFonts w:ascii="Arial" w:hAnsi="Arial" w:cs="Arial"/>
            <w:color w:val="000000"/>
            <w:sz w:val="22"/>
            <w:szCs w:val="22"/>
          </w:rPr>
          <w:t>.</w:t>
        </w:r>
      </w:ins>
      <w:del w:id="174" w:author="Borcherding, Nicholas (CCOM Student)" w:date="2020-11-02T13:26:00Z">
        <w:r w:rsidR="005B103D" w:rsidRPr="0002326A" w:rsidDel="003E01D3">
          <w:rPr>
            <w:rFonts w:ascii="Arial" w:hAnsi="Arial" w:cs="Arial"/>
            <w:color w:val="000000"/>
            <w:sz w:val="22"/>
            <w:szCs w:val="22"/>
          </w:rPr>
          <w:delText xml:space="preserve"> </w:delText>
        </w:r>
      </w:del>
      <w:r w:rsidR="005B103D"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author":[{"dropping-particle":"","family":"Qi","given":"Yu","non-dropping-particle":"","parse-names":false,"suffix":""},{"dropping-particle":"","family":"Xia","given":"Yu","non-dropping-particle":"","parse-names":false,"suffix":""},{"dropping-particle":"","family":"Lin","given":"Zhiyuan","non-dropping-particle":"","parse-names":false,"suffix":""},{"dropping-particle":"","family":"Qu","given":"Yang","non-dropping-particle":"","parse-names":false,"suffix":""},{"dropping-particle":"","family":"Qi","given":"Yangyang","non-dropping-particle":"","parse-names":false,"suffix":""},{"dropping-particle":"","family":"Chen","given":"Yifan","non-dropping-particle":"","parse-names":false,"suffix":""},{"dropping-particle":"","family":"Zhou","given":"Quan","non-dropping-particle":"","parse-names":false,"suffix":""},{"dropping-particle":"","family":"Zeng","given":"Han","non-dropping-particle":"","parse-names":false,"suffix":""},{"dropping-particle":"","family":"Wang","given":"Jiajun","non-dropping-particle":"","parse-names":false,"suffix":""},{"dropping-particle":"","family":"Chang","given":"Yuan","non-dropping-particle":"","parse-names":false,"suffix":""}],"container-title":"Cancer Immunol, Immunother","id":"ITEM-1","issue":"69","issued":{"date-parts":[["2020"]]},"page":"1565-1576","publisher":"Springer","title":"Tumor-infiltrating CD39+ CD8+ T cells determine poor prognosis and immune evasion in clear cell renal cell carcinoma patients","type":"article-journal"},"uris":["http://www.mendeley.com/documents/?uuid=b42bd98a-7eca-49ae-924b-9a6f41f823bd"]}],"mendeley":{"formattedCitation":"&lt;sup&gt;57&lt;/sup&gt;","plainTextFormattedCitation":"57","previouslyFormattedCitation":"&lt;sup&gt;56&lt;/sup&gt;"},"properties":{"noteIndex":0},"schema":"https://github.com/citation-style-language/schema/raw/master/csl-citation.json"}</w:instrText>
      </w:r>
      <w:r w:rsidR="005B103D"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57</w:t>
      </w:r>
      <w:r w:rsidR="005B103D" w:rsidRPr="0002326A">
        <w:rPr>
          <w:rFonts w:ascii="Arial" w:hAnsi="Arial" w:cs="Arial"/>
          <w:color w:val="000000"/>
          <w:sz w:val="22"/>
          <w:szCs w:val="22"/>
        </w:rPr>
        <w:fldChar w:fldCharType="end"/>
      </w:r>
      <w:del w:id="175" w:author="Borcherding, Nicholas (CCOM Student)" w:date="2020-11-02T13:26:00Z">
        <w:r w:rsidR="00885FC7" w:rsidRPr="0002326A" w:rsidDel="003E01D3">
          <w:rPr>
            <w:rFonts w:ascii="Arial" w:hAnsi="Arial" w:cs="Arial"/>
            <w:color w:val="000000"/>
            <w:sz w:val="22"/>
            <w:szCs w:val="22"/>
          </w:rPr>
          <w:delText>.</w:delText>
        </w:r>
      </w:del>
      <w:r w:rsidR="00F218E4">
        <w:rPr>
          <w:rFonts w:ascii="Arial" w:hAnsi="Arial" w:cs="Arial"/>
          <w:color w:val="000000"/>
          <w:sz w:val="22"/>
          <w:szCs w:val="22"/>
        </w:rPr>
        <w:t xml:space="preserve"> This is particularly interesting as we found shared CD8</w:t>
      </w:r>
      <w:r w:rsidR="00F218E4">
        <w:rPr>
          <w:rFonts w:ascii="Arial" w:hAnsi="Arial" w:cs="Arial"/>
          <w:color w:val="000000"/>
          <w:sz w:val="22"/>
          <w:szCs w:val="22"/>
          <w:vertAlign w:val="superscript"/>
        </w:rPr>
        <w:t>+</w:t>
      </w:r>
      <w:r w:rsidR="00F218E4">
        <w:rPr>
          <w:rFonts w:ascii="Arial" w:hAnsi="Arial" w:cs="Arial"/>
          <w:color w:val="000000"/>
          <w:sz w:val="22"/>
          <w:szCs w:val="22"/>
        </w:rPr>
        <w:t>, but not CD4</w:t>
      </w:r>
      <w:r w:rsidR="00F218E4" w:rsidRPr="00C752C8">
        <w:rPr>
          <w:rFonts w:ascii="Arial" w:hAnsi="Arial" w:cs="Arial"/>
          <w:color w:val="000000"/>
          <w:sz w:val="22"/>
          <w:szCs w:val="22"/>
          <w:vertAlign w:val="superscript"/>
        </w:rPr>
        <w:t>+</w:t>
      </w:r>
      <w:r w:rsidR="00F218E4">
        <w:rPr>
          <w:rFonts w:ascii="Arial" w:hAnsi="Arial" w:cs="Arial"/>
          <w:color w:val="000000"/>
          <w:sz w:val="22"/>
          <w:szCs w:val="22"/>
        </w:rPr>
        <w:t>, T cell clonotypes in the corresponding peripheral blood of ccRCC patients (Figure 2).</w:t>
      </w:r>
      <w:r w:rsidR="00C752C8">
        <w:rPr>
          <w:rFonts w:ascii="Arial" w:hAnsi="Arial" w:cs="Arial"/>
          <w:color w:val="000000"/>
          <w:sz w:val="22"/>
          <w:szCs w:val="22"/>
        </w:rPr>
        <w:t xml:space="preserve"> </w:t>
      </w:r>
      <w:r w:rsidR="00D710B8">
        <w:rPr>
          <w:rFonts w:ascii="Arial" w:hAnsi="Arial" w:cs="Arial"/>
          <w:color w:val="000000"/>
          <w:sz w:val="22"/>
          <w:szCs w:val="22"/>
        </w:rPr>
        <w:t>Although</w:t>
      </w:r>
      <w:r w:rsidR="00C752C8">
        <w:rPr>
          <w:rFonts w:ascii="Arial" w:hAnsi="Arial" w:cs="Arial"/>
          <w:color w:val="000000"/>
          <w:sz w:val="22"/>
          <w:szCs w:val="22"/>
        </w:rPr>
        <w:t xml:space="preserve"> we find a stable overlap coefficient of around 13% for CD8</w:t>
      </w:r>
      <w:r w:rsidR="00C752C8" w:rsidRPr="007E6E65">
        <w:rPr>
          <w:rFonts w:ascii="Arial" w:hAnsi="Arial" w:cs="Arial"/>
          <w:color w:val="000000"/>
          <w:sz w:val="22"/>
          <w:szCs w:val="22"/>
          <w:vertAlign w:val="superscript"/>
        </w:rPr>
        <w:t>+</w:t>
      </w:r>
      <w:r w:rsidR="00C752C8">
        <w:rPr>
          <w:rFonts w:ascii="Arial" w:hAnsi="Arial" w:cs="Arial"/>
          <w:color w:val="000000"/>
          <w:sz w:val="22"/>
          <w:szCs w:val="22"/>
        </w:rPr>
        <w:t xml:space="preserve"> clonotypes, more work is needed to </w:t>
      </w:r>
      <w:r w:rsidR="00D710B8">
        <w:rPr>
          <w:rFonts w:ascii="Arial" w:hAnsi="Arial" w:cs="Arial"/>
          <w:color w:val="000000"/>
          <w:sz w:val="22"/>
          <w:szCs w:val="22"/>
        </w:rPr>
        <w:t>assess</w:t>
      </w:r>
      <w:r w:rsidR="00C752C8">
        <w:rPr>
          <w:rFonts w:ascii="Arial" w:hAnsi="Arial" w:cs="Arial"/>
          <w:color w:val="000000"/>
          <w:sz w:val="22"/>
          <w:szCs w:val="22"/>
        </w:rPr>
        <w:t xml:space="preserve"> the dynamics of infiltration versus exfiltration on the </w:t>
      </w:r>
      <w:r w:rsidR="00D710B8">
        <w:rPr>
          <w:rFonts w:ascii="Arial" w:hAnsi="Arial" w:cs="Arial"/>
          <w:color w:val="000000"/>
          <w:sz w:val="22"/>
          <w:szCs w:val="22"/>
        </w:rPr>
        <w:t>CD8</w:t>
      </w:r>
      <w:r w:rsidR="00D710B8" w:rsidRPr="00D710B8">
        <w:rPr>
          <w:rFonts w:ascii="Arial" w:hAnsi="Arial" w:cs="Arial"/>
          <w:color w:val="000000"/>
          <w:sz w:val="22"/>
          <w:szCs w:val="22"/>
          <w:vertAlign w:val="superscript"/>
        </w:rPr>
        <w:t>+</w:t>
      </w:r>
      <w:r w:rsidR="00D710B8">
        <w:rPr>
          <w:rFonts w:ascii="Arial" w:hAnsi="Arial" w:cs="Arial"/>
          <w:color w:val="000000"/>
          <w:sz w:val="22"/>
          <w:szCs w:val="22"/>
        </w:rPr>
        <w:t xml:space="preserve"> T lymphocytes into the tumor bed.</w:t>
      </w:r>
    </w:p>
    <w:p w14:paraId="3DDFADF0" w14:textId="77777777" w:rsidR="00F218E4" w:rsidRDefault="00F218E4" w:rsidP="00885FC7">
      <w:pPr>
        <w:pStyle w:val="Paragraph"/>
        <w:snapToGrid w:val="0"/>
        <w:spacing w:line="480" w:lineRule="auto"/>
        <w:ind w:firstLine="0"/>
        <w:rPr>
          <w:rFonts w:ascii="Arial" w:hAnsi="Arial" w:cs="Arial"/>
          <w:color w:val="000000"/>
          <w:sz w:val="22"/>
          <w:szCs w:val="22"/>
        </w:rPr>
      </w:pPr>
    </w:p>
    <w:p w14:paraId="749C1BB2" w14:textId="5CC4E5AE" w:rsidR="00B015AB" w:rsidRPr="0002326A" w:rsidRDefault="004C58A7" w:rsidP="0038281C">
      <w:pPr>
        <w:pStyle w:val="Paragraph"/>
        <w:snapToGrid w:val="0"/>
        <w:spacing w:line="480" w:lineRule="auto"/>
        <w:ind w:firstLine="0"/>
        <w:rPr>
          <w:rFonts w:ascii="Arial" w:hAnsi="Arial" w:cs="Arial"/>
          <w:color w:val="000000"/>
          <w:sz w:val="22"/>
          <w:szCs w:val="22"/>
        </w:rPr>
      </w:pPr>
      <w:r>
        <w:rPr>
          <w:rFonts w:ascii="Arial" w:hAnsi="Arial" w:cs="Arial"/>
          <w:color w:val="000000"/>
          <w:sz w:val="22"/>
          <w:szCs w:val="22"/>
        </w:rPr>
        <w:t>The e</w:t>
      </w:r>
      <w:r w:rsidR="00FD6968" w:rsidRPr="0002326A">
        <w:rPr>
          <w:rFonts w:ascii="Arial" w:hAnsi="Arial" w:cs="Arial"/>
          <w:color w:val="000000"/>
          <w:sz w:val="22"/>
          <w:szCs w:val="22"/>
        </w:rPr>
        <w:t>xhausted CD8</w:t>
      </w:r>
      <w:r w:rsidR="00FD6968" w:rsidRPr="0002326A">
        <w:rPr>
          <w:rFonts w:ascii="Arial" w:hAnsi="Arial" w:cs="Arial"/>
          <w:color w:val="000000"/>
          <w:sz w:val="22"/>
          <w:szCs w:val="22"/>
          <w:vertAlign w:val="superscript"/>
        </w:rPr>
        <w:t>+</w:t>
      </w:r>
      <w:r w:rsidR="00FD6968" w:rsidRPr="0002326A">
        <w:rPr>
          <w:rFonts w:ascii="Arial" w:hAnsi="Arial" w:cs="Arial"/>
          <w:color w:val="000000"/>
          <w:sz w:val="22"/>
          <w:szCs w:val="22"/>
        </w:rPr>
        <w:t xml:space="preserve"> T cell phenotype ha</w:t>
      </w:r>
      <w:r>
        <w:rPr>
          <w:rFonts w:ascii="Arial" w:hAnsi="Arial" w:cs="Arial"/>
          <w:color w:val="000000"/>
          <w:sz w:val="22"/>
          <w:szCs w:val="22"/>
        </w:rPr>
        <w:t>s</w:t>
      </w:r>
      <w:r w:rsidR="00FD6968" w:rsidRPr="0002326A">
        <w:rPr>
          <w:rFonts w:ascii="Arial" w:hAnsi="Arial" w:cs="Arial"/>
          <w:color w:val="000000"/>
          <w:sz w:val="22"/>
          <w:szCs w:val="22"/>
        </w:rPr>
        <w:t xml:space="preserve"> been associated with</w:t>
      </w:r>
      <w:r w:rsidR="00BA6EBB" w:rsidRPr="0002326A">
        <w:rPr>
          <w:rFonts w:ascii="Arial" w:hAnsi="Arial" w:cs="Arial"/>
          <w:color w:val="000000"/>
          <w:sz w:val="22"/>
          <w:szCs w:val="22"/>
        </w:rPr>
        <w:t xml:space="preserve"> advanced histological features and increased risk of disease progression</w:t>
      </w:r>
      <w:ins w:id="176" w:author="Borcherding, Nicholas (CCOM Student)" w:date="2020-11-02T13:26:00Z">
        <w:r w:rsidR="003E01D3">
          <w:rPr>
            <w:rFonts w:ascii="Arial" w:hAnsi="Arial" w:cs="Arial"/>
            <w:color w:val="000000"/>
            <w:sz w:val="22"/>
            <w:szCs w:val="22"/>
          </w:rPr>
          <w:t>,</w:t>
        </w:r>
      </w:ins>
      <w:del w:id="177" w:author="Borcherding, Nicholas (CCOM Student)" w:date="2020-11-02T13:26:00Z">
        <w:r w:rsidR="00BA6EBB" w:rsidRPr="0002326A" w:rsidDel="003E01D3">
          <w:rPr>
            <w:rFonts w:ascii="Arial" w:hAnsi="Arial" w:cs="Arial"/>
            <w:color w:val="000000"/>
            <w:sz w:val="22"/>
            <w:szCs w:val="22"/>
          </w:rPr>
          <w:delText xml:space="preserve"> </w:delText>
        </w:r>
      </w:del>
      <w:r w:rsidR="00BA6EBB"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{"citationItems":[{"id":"ITEM-1","itemData":{"DOI":"10.1158/1078-0432.CCR-16-2848","ISSN":"15573265","PMID":"28213366","abstract":"Purpose: The efficacy of PD-1 checkpoint blockade as adjuvant therapy in localized clear cell renal cell carcinoma (ccRCC) is currently unknown. The identification of tumor microenvironment (TME) prognostic biomarkers in this setting may help define which patients could benefit from checkpoint blockade and uncover new therapeutic targets. Experimental Design: We performed multiparametric flow cytometric immunophenotypic analysis of T cells isolated from tumor tissue [tumor-infiltrating lymphocytes (TIL)], adjacent non-malignant renal tissue [renal-infiltrating lymphocytes (RIL)], and peripheral blood lymphocytes (PBL), in a cohort of patients (n = 40) with localized ccRCC. Immunophenotypic data were integrated with prognostic and histopathologic variables, T-cell receptor (TCR) repertoire analysis of sorted CD8+PD-1+ TILs, tumor mRNA expression, and digital quantitative immunohistochemistry. Results: On the basis of TIL phenotypic characterization, we identified three dominant immune profiles in localized ccRCC: (i) immune-regulated, characterized by polyclonal/poorly cytotoxic CD8+PD-1+Tim-3+Lag-3+ TILs and CD4+ICOS+ cells with a Treg phenotype (CD25+CD127Foxp3+/Helios+GITR+), that developed in inflamed tumors with prominent infiltrations by dysfunctional dendritic cells and high PD-L1 expression; (ii) immune-activated, enriched in oligoclonal/cytotoxic CD8+PD-1+Tim-3+ TILs, that represented 22% of the tumors; and (iii) immune-silent, enriched in TILs exhibiting RIL-like phenotype, that represented 56% of patients in the cohort. Only immune-regulated tumors displayed aggressive histologic features, high risk of disease progression in the year following nephrectomy, and a CD8+PD-1+Tim-3+ and CD4+ICOS+ PBL phenotypic signature. Conclusions: In localized ccRCC, the infiltration with CD8+PD-1+Tim-3+Lag-3+ exhausted TILs and ICOS+ Treg identifies the patients with deleterious prognosis who could benefit from adjuvant therapy with TME-modulating agents and checkpoint blockade. This work also provides PBL phenotypic markers that could allow their identification.","author":[{"dropping-particle":"","family":"Giraldo","given":"Nicolas A.","non-dropping-particle":"","parse-names":false,"suffix":""},{"dropping-particle":"","family":"Becht","given":"Etienne","non-dropping-particle":"","parse-names":false,"suffix":""},{"dropping-particle":"","family":"Vano","given":"Yann","non-dropping-particle":"","parse-names":false,"suffix":""},{"dropping-particle":"","family":"Petitprez","given":"Florent","non-dropping-particle":"","parse-names":false,"suffix":""},{"dropping-particle":"","family":"Lacroix","given":"Laetitia","non-dropping-particle":"","parse-names":false,"suffix":""},{"dropping-particle":"","family":"Validire","given":"Pierre","non-dropping-particle":"","parse-names":false,"suffix":""},{"dropping-particle":"","family":"Sanchez-Salas","given":"Rafael","non-dropping-particle":"","parse-names":false,"suffix":""},{"dropping-particle":"","family":"Ingels","given":"Alexandre","non-dropping-particle":"","parse-names":false,"suffix":""},{"dropping-particle":"","family":"Oudard","given":"Stephane","non-dropping-particle":"","parse-names":false,"suffix":""},{"dropping-particle":"","family":"Moatti","given":"Audrey","non-dropping-particle":"","parse-names":false,"suffix":""},{"dropping-particle":"","family":"Buttard","given":"Benedicte","non-dropping-particle":"","parse-names":false,"suffix":""},{"dropping-particle":"","family":"Bourass","given":"Sarah","non-dropping-particle":"","parse-names":false,"suffix":""},{"dropping-particle":"","family":"Germain","given":"Claire","non-dropping-particle":"","parse-names":false,"suffix":""},{"dropping-particle":"","family":"Cathelineau","given":"Xavier","non-dropping-particle":"","parse-names":false,"suffix":""},{"dropping-particle":"","family":"Fridman","given":"Wolf H.","non-dropping-particle":"","parse-names":false,"suffix":""},{"dropping-particle":"","family":"Sautes-Fridman","given":"Catherine","non-dropping-particle":"","parse-names":false,"suffix":""}],"container-title":"Clinical Cancer Research","id":"ITEM-1","issue":"15","issued":{"date-parts":[["2017"]]},"page":"4416-4428","title":"Tumor-infiltrating and peripheral blood T-cell immunophenotypes predict early relapse in localized clear cell renal cell carcinoma","type":"article-journal","volume":"23"},"uris":["http://www.mendeley.com/documents/?uuid=20c9d997-3de2-4bb5-8279-f69c2b319dba"]},{"id":"ITEM-2","itemData":{"DOI":"10.1186/s13059-016-1092-z","ISSN":"1474760X","PMID":"27855702","abstract":"Background: Tumor-infiltrating immune cells have been linked to prognosis and response to immunotherapy; however, the levels of distinct immune cell subsets and the signals that draw them into a tumor, such as the expression of antigen presenting machinery genes, remain poorly characterized. Here, we employ a gene expression-based computational method to profile the infiltration levels of 24 immune cell populations in 19 cancer types. Results: We compare cancer types using an immune infiltration score and a T cell infiltration score and find that clear cell renal cell carcinoma (ccRCC) is among the highest for both scores. Using immune infiltration profiles as well as transcriptomic and proteomic datasets, we characterize three groups of ccRCC tumors: T cell enriched, heterogeneously infiltrated, and non-infiltrated. We observe that the immunogenicity of ccRCC tumors cannot be explained by mutation load or neo-antigen load, but is highly correlated with MHC class I antigen presenting machinery expression (APM). We explore the prognostic value of distinct T cell subsets and show in two cohorts that Th17 cells and CD8+ T/Treg ratio are associated with improved survival, whereas Th2 cells and Tregs are associated with negative outcomes. Investigation of the association of immune infiltration patterns with the subclonal architecture of tumors shows that both APM and T cell levels are negatively associated with subclone number. Conclusions: Our analysis sheds light on the immune infiltration patterns of 19 human cancers and unravels mRNA signatures with prognostic utility and immunotherapeutic biomarker potential in ccRCC.","author":[{"dropping-particle":"","family":"Şenbabaoğlu","given":"Yasin","non-dropping-particle":"","parse-names":false,"suffix":""},{"dropping-particle":"","family":"Gejman","given":"Ron S.","non-dropping-particle":"","parse-names":false,"suffix":""},{"dropping-particle":"","family":"Winer","given":"Andrew G.","non-dropping-particle":"","parse-names":false,"suffix":""},{"dropping-particle":"","family":"Liu","given":"Ming","non-dropping-particle":"","parse-names":false,"suffix":""},{"dropping-particle":"","family":"Allen","given":"Eliezer M.","non-dropping-particle":"Van","parse-names":false,"suffix":""},{"dropping-particle":"","family":"Velasco","given":"Guillermo","non-dropping-particle":"de","parse-names":false,"suffix":""},{"dropping-particle":"","family":"Miao","given":"Diana","non-dropping-particle":"","parse-names":false,"suffix":""},{"dropping-particle":"","family":"Ostrovnaya","given":"Irina","non-dropping-particle":"","parse-names":false,"suffix":""},{"dropping-particle":"","family":"Drill","given":"Esther","non-dropping-particle":"","parse-names":false,"suffix":""},{"dropping-particle":"","family":"Luna","given":"Augustin","non-dropping-particle":"","parse-names":false,"suffix":""},{"dropping-particle":"","family":"Weinhold","given":"Nils","non-dropping-particle":"","parse-names":false,"suffix":""},{"dropping-particle":"","family":"Lee","given":"William","non-dropping-particle":"","parse-names":false,"suffix":""},{"dropping-particle":"","family":"Manley","given":"Brandon J.","non-dropping-particle":"","parse-names":false,"suffix":""},{"dropping-particle":"","family":"Khalil","given":"Danny N.","non-dropping-particle":"","parse-names":false,"suffix":""},{"dropping-particle":"","family":"Kaffenberger","given":"Samuel D.","non-dropping-particle":"","parse-names":false,"suffix":""},{"dropping-particle":"","family":"Chen","given":"Yingbei","non-dropping-particle":"","parse-names":false,"suffix":""},{"dropping-particle":"","family":"Danilova","given":"Ludmila","non-dropping-particle":"","parse-names":false,"suffix":""},{"dropping-particle":"","family":"Voss","given":"Martin H.","non-dropping-particle":"","parse-names":false,"suffix":""},{"dropping-particle":"","family":"Coleman","given":"Jonathan A.","non-dropping-particle":"","parse-names":false,"suffix":""},{"dropping-particle":"","family":"Russo","given":"Paul","non-dropping-particle":"","parse-names":false,"suffix":""},{"dropping-particle":"","family":"Reuter","given":"Victor E.","non-dropping-particle":"","parse-names":false,"suffix":""},{"dropping-particle":"","family":"Chan","given":"Timothy A.","non-dropping-particle":"","parse-names":false,"suffix":""},{"dropping-particle":"","family":"Cheng","given":"Emily H.","non-dropping-particle":"","parse-names":false,"suffix":""},{"dropping-particle":"","family":"Scheinberg","given":"David A.","non-dropping-particle":"","parse-names":false,"suffix":""},{"dropping-particle":"","family":"Li","given":"Ming O.","non-dropping-particle":"","parse-names":false,"suffix":""},{"dropping-particle":"","family":"Choueiri","given":"Toni K.","non-dropping-particle":"","parse-names":false,"suffix":""},{"dropping-particle":"","family":"Hsieh","given":"James J.","non-dropping-particle":"","parse-names":false,"suffix":""},{"dropping-particle":"","family":"Sander","given":"Chris","non-dropping-particle":"","parse-names":false,"suffix":""},{"dropping-particle":"","family":"Hakimi","given":"A. Ari","non-dropping-particle":"","parse-names":false,"suffix":""}],"container-title":"Genome Biology","id":"ITEM-2","issue":"1","issued":{"date-parts":[["2016"]]},"page":"1-25","title":"Tumor immune microenvironment characterization in clear cell renal cell carcinoma identifies prognostic and immunotherapeutically relevant messenger RNA signatures","type":"article-journal","volume":"71"},"uris":["http://www.mendeley.com/documents/?uuid=7ec60b7a-94d2-4b16-888d-34900cbc3d5a"]},{"id":"ITEM-3","itemData":{"author":[{"dropping-particle":"","family":"Qi","given":"Yu","non-dropping-particle":"","parse-names":false,"suffix":""},{"dropping-particle":"","family":"Xia","given":"Yu","non-dropping-particle":"","parse-names":false,"suffix":""},{"dropping-particle":"","family":"Lin","given":"Zhiyuan","non-dropping-particle":"","parse-names":false,"suffix":""},{"dropping-particle":"","family":"Qu","given":"Yang","non-dropping-particle":"","parse-names":false,"suffix":""},{"dropping-particle":"","family":"Qi","given":"Yangyang","non-dropping-particle":"","parse-names":false,"suffix":""},{"dropping-particle":"","family":"Chen","given":"Yifan","non-dropping-particle":"","parse-names":false,"suffix":""},{"dropping-particle":"","family":"Zhou","given":"Quan","non-dropping-particle":"","parse-names":false,"suffix":""},{"dropping-particle":"","family":"Zeng","given":"Han","non-dropping-particle":"","parse-names":false,"suffix":""},{"dropping-particle":"","family":"Wang","given":"Jiajun","non-dropping-particle":"","parse-names":false,"suffix":""},{"dropping-particle":"","family":"Chang","given":"Yuan","non-dropping-particle":"","parse-names":false,"suffix":""}],"container-title":"Cancer Immunol, Immunother","id":"ITEM-3","issue":"69","issued":{"date-parts":[["2020"]]},"page":"1565-1576","publisher":"Springer","title":"Tumor-infiltrating CD39+ CD8+ T cells determine poor prognosis and immune evasion in clear cell renal cell carcinoma patients","type":"article-journal"},"uris":["http://www.mendeley.com/documents/?uuid=b42bd98a-7eca-49ae-924b-9a6f41f823bd"]}],"mendeley":{"formattedCitation":"&lt;sup&gt;51,55,57&lt;/sup&gt;","plainTextFormattedCitation":"51,55,57","previouslyFormattedCitation":"&lt;sup&gt;50,54,56&lt;/sup&gt;"},"properties":{"noteIndex":0},"schema":"https://github.com/citation-style-language/schema/raw/master/csl-citation.json"}</w:instrText>
      </w:r>
      <w:r w:rsidR="00BA6EB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51,55,57</w:t>
      </w:r>
      <w:r w:rsidR="00BA6EBB" w:rsidRPr="0002326A">
        <w:rPr>
          <w:rFonts w:ascii="Arial" w:hAnsi="Arial" w:cs="Arial"/>
          <w:color w:val="000000"/>
          <w:sz w:val="22"/>
          <w:szCs w:val="22"/>
        </w:rPr>
        <w:fldChar w:fldCharType="end"/>
      </w:r>
      <w:del w:id="178" w:author="Borcherding, Nicholas (CCOM Student)" w:date="2020-11-02T13:26:00Z">
        <w:r w:rsidR="00BA6EBB" w:rsidRPr="0002326A" w:rsidDel="003E01D3">
          <w:rPr>
            <w:rFonts w:ascii="Arial" w:hAnsi="Arial" w:cs="Arial"/>
            <w:color w:val="000000"/>
            <w:sz w:val="22"/>
            <w:szCs w:val="22"/>
          </w:rPr>
          <w:delText>,</w:delText>
        </w:r>
      </w:del>
      <w:r w:rsidR="00BA6EBB" w:rsidRPr="0002326A">
        <w:rPr>
          <w:rFonts w:ascii="Arial" w:hAnsi="Arial" w:cs="Arial"/>
          <w:color w:val="000000"/>
          <w:sz w:val="22"/>
          <w:szCs w:val="22"/>
        </w:rPr>
        <w:t xml:space="preserve"> increased</w:t>
      </w:r>
      <w:r w:rsidR="00FD6968" w:rsidRPr="0002326A">
        <w:rPr>
          <w:rFonts w:ascii="Arial" w:hAnsi="Arial" w:cs="Arial"/>
          <w:color w:val="000000"/>
          <w:sz w:val="22"/>
          <w:szCs w:val="22"/>
        </w:rPr>
        <w:t xml:space="preserve"> dysfunctional DC</w:t>
      </w:r>
      <w:ins w:id="179" w:author="Borcherding, Nicholas (CCOM Student)" w:date="2020-11-02T13:26:00Z">
        <w:r w:rsidR="003E01D3">
          <w:rPr>
            <w:rFonts w:ascii="Arial" w:hAnsi="Arial" w:cs="Arial"/>
            <w:color w:val="000000"/>
            <w:sz w:val="22"/>
            <w:szCs w:val="22"/>
          </w:rPr>
          <w:t>,</w:t>
        </w:r>
      </w:ins>
      <w:del w:id="180" w:author="Borcherding, Nicholas (CCOM Student)" w:date="2020-11-02T13:26:00Z">
        <w:r w:rsidR="00FD6968" w:rsidRPr="0002326A" w:rsidDel="003E01D3">
          <w:rPr>
            <w:rFonts w:ascii="Arial" w:hAnsi="Arial" w:cs="Arial"/>
            <w:color w:val="000000"/>
            <w:sz w:val="22"/>
            <w:szCs w:val="22"/>
          </w:rPr>
          <w:delText xml:space="preserve"> </w:delText>
        </w:r>
      </w:del>
      <w:r w:rsidR="00FD6968"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{"citationItems":[{"id":"ITEM-1","itemData":{"DOI":"10.1158/1078-0432.CCR-14-2926","ISSN":"15573265","PMID":"25688160","abstract":"Purpose: Clear cell renal cell carcinoma (ccRCC) has shown durable responses to checkpoint blockade therapies. However, important gaps persist in the understanding of its immune micro-environment. This study aims to investigate the expression and prognostic significance of immune checkpoints in primary and metastatic ccRCC, in relation with mature dendritic cells (DC) and T-cell densities. Experimental Design: We investigated the infiltration and the localization of CD8+Tcells and mature DC, and the expression of immune checkpoints (PD-1, LAG-3, PD-L1, and PD-L2) in relation with prognosis, in 135 primary ccRCC tumors and 51 ccRCC lung metastases. RNA expression data for 496 primary ccRCC samples were used as confirmatory cohort. Results: We identify two groups of tumors with extensive CD8+ T-cell infiltrates. One group, characterized by high expression of immune checkpoints in the absence of fully functional mature DC, is associated with increased risk of disease progression. The second group, characterized by low expression of immune checkpoints and localization of mature DC in peritumoral immune aggregates (tertiary lymphoid structures), is associated with good prognosis. Conclusions: The expression of the immune checkpoints and the localization of DC in the tumor microenvironment modulate the clinical impact of CD8+ T cells in ccRCC.","author":[{"dropping-particle":"","family":"Giraldo","given":"Nicolas A.","non-dropping-particle":"","parse-names":false,"suffix":""},{"dropping-particle":"","family":"Becht","given":"Etienne","non-dropping-particle":"","parse-names":false,"suffix":""},{"dropping-particle":"","family":"Pagès","given":"Franck","non-dropping-particle":"","parse-names":false,"suffix":""},{"dropping-particle":"","family":"Skliris","given":"Georgios","non-dropping-particle":"","parse-names":false,"suffix":""},{"dropping-particle":"","family":"Verkarre","given":"Virginie","non-dropping-particle":"","parse-names":false,"suffix":""},{"dropping-particle":"","family":"Vano","given":"Yann","non-dropping-particle":"","parse-names":false,"suffix":""},{"dropping-particle":"","family":"Mejean","given":"Arnaud","non-dropping-particle":"","parse-names":false,"suffix":""},{"dropping-particle":"","family":"Saint-Aubert","given":"Nicolas","non-dropping-particle":"","parse-names":false,"suffix":""},{"dropping-particle":"","family":"Lacroix","given":"Laetitia","non-dropping-particle":"","parse-names":false,"suffix":""},{"dropping-particle":"","family":"Natario","given":"Ivo","non-dropping-particle":"","parse-names":false,"suffix":""},{"dropping-particle":"","family":"Lupo","given":"Audrey","non-dropping-particle":"","parse-names":false,"suffix":""},{"dropping-particle":"","family":"Alifano","given":"Marco","non-dropping-particle":"","parse-names":false,"suffix":""},{"dropping-particle":"","family":"Damotte","given":"Diane","non-dropping-particle":"","parse-names":false,"suffix":""},{"dropping-particle":"","family":"Cazes","given":"Aurelie","non-dropping-particle":"","parse-names":false,"suffix":""},{"dropping-particle":"","family":"Triebel","given":"Frederic","non-dropping-particle":"","parse-names":false,"suffix":""},{"dropping-particle":"","family":"Freeman","given":"Gordon J.","non-dropping-particle":"","parse-names":false,"suffix":""},{"dropping-particle":"","family":"Dieu-Nosjean","given":"Marie Caroline","non-dropping-particle":"","parse-names":false,"suffix":""},{"dropping-particle":"","family":"Oudard","given":"Stephane","non-dropping-particle":"","parse-names":false,"suffix":""},{"dropping-particle":"","family":"Fridman","given":"Wolf H.","non-dropping-particle":"","parse-names":false,"suffix":""},{"dropping-particle":"","family":"Sautés-Fridman","given":"Catherine","non-dropping-particle":"","parse-names":false,"suffix":""}],"container-title":"Clinical Cancer Research","id":"ITEM-1","issue":"13","issued":{"date-parts":[["2015"]]},"page":"3031-3040","title":"Orchestration and prognostic significance of immune checkpoints in the microenvironment of primary and metastatic renal cell cancer","type":"article-journal","volume":"21"},"uris":["http://www.mendeley.com/documents/?uuid=ec3302ef-5ce4-4969-9eec-dd95284e1655"]}],"mendeley":{"formattedCitation":"&lt;sup&gt;6&lt;/sup&gt;","plainTextFormattedCitation":"6","previouslyFormattedCitation":"&lt;sup&gt;6&lt;/sup&gt;"},"properties":{"noteIndex":0},"schema":"https://github.com/citation-style-language/schema/raw/master/csl-citation.json"}</w:instrText>
      </w:r>
      <w:r w:rsidR="00FD6968"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6</w:t>
      </w:r>
      <w:r w:rsidR="00FD6968" w:rsidRPr="0002326A">
        <w:rPr>
          <w:rFonts w:ascii="Arial" w:hAnsi="Arial" w:cs="Arial"/>
          <w:color w:val="000000"/>
          <w:sz w:val="22"/>
          <w:szCs w:val="22"/>
        </w:rPr>
        <w:fldChar w:fldCharType="end"/>
      </w:r>
      <w:del w:id="181" w:author="Borcherding, Nicholas (CCOM Student)" w:date="2020-11-02T13:26:00Z">
        <w:r w:rsidR="00BA6EBB" w:rsidRPr="0002326A" w:rsidDel="003E01D3">
          <w:rPr>
            <w:rFonts w:ascii="Arial" w:hAnsi="Arial" w:cs="Arial"/>
            <w:color w:val="000000"/>
            <w:sz w:val="22"/>
            <w:szCs w:val="22"/>
          </w:rPr>
          <w:delText>,</w:delText>
        </w:r>
      </w:del>
      <w:r w:rsidR="00BA6EBB" w:rsidRPr="0002326A">
        <w:rPr>
          <w:rFonts w:ascii="Arial" w:hAnsi="Arial" w:cs="Arial"/>
          <w:color w:val="000000"/>
          <w:sz w:val="22"/>
          <w:szCs w:val="22"/>
        </w:rPr>
        <w:t xml:space="preserve"> and increased </w:t>
      </w:r>
      <w:r w:rsidR="00FD6968" w:rsidRPr="0002326A">
        <w:rPr>
          <w:rFonts w:ascii="Arial" w:hAnsi="Arial" w:cs="Arial"/>
          <w:color w:val="000000"/>
          <w:sz w:val="22"/>
          <w:szCs w:val="22"/>
        </w:rPr>
        <w:t>macrophage populations</w:t>
      </w:r>
      <w:ins w:id="182" w:author="Borcherding, Nicholas (CCOM Student)" w:date="2020-11-02T13:26:00Z">
        <w:r w:rsidR="003E01D3">
          <w:rPr>
            <w:rFonts w:ascii="Arial" w:hAnsi="Arial" w:cs="Arial"/>
            <w:color w:val="000000"/>
            <w:sz w:val="22"/>
            <w:szCs w:val="22"/>
          </w:rPr>
          <w:t>.</w:t>
        </w:r>
      </w:ins>
      <w:del w:id="183" w:author="Borcherding, Nicholas (CCOM Student)" w:date="2020-11-02T13:26:00Z">
        <w:r w:rsidR="00FD6968" w:rsidRPr="0002326A" w:rsidDel="003E01D3">
          <w:rPr>
            <w:rFonts w:ascii="Arial" w:hAnsi="Arial" w:cs="Arial"/>
            <w:color w:val="000000"/>
            <w:sz w:val="22"/>
            <w:szCs w:val="22"/>
          </w:rPr>
          <w:delText xml:space="preserve"> </w:delText>
        </w:r>
      </w:del>
      <w:r w:rsidR="00FD6968"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lt;sup&gt;18&lt;/sup&gt;","plainTextFormattedCitation":"18","previouslyFormattedCitation":"&lt;sup&gt;18&lt;/sup&gt;"},"properties":{"noteIndex":0},"schema":"https://github.com/citation-style-language/schema/raw/master/csl-citation.json"}</w:instrText>
      </w:r>
      <w:r w:rsidR="00FD6968"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18</w:t>
      </w:r>
      <w:r w:rsidR="00FD6968" w:rsidRPr="0002326A">
        <w:rPr>
          <w:rFonts w:ascii="Arial" w:hAnsi="Arial" w:cs="Arial"/>
          <w:color w:val="000000"/>
          <w:sz w:val="22"/>
          <w:szCs w:val="22"/>
        </w:rPr>
        <w:fldChar w:fldCharType="end"/>
      </w:r>
      <w:del w:id="184" w:author="Borcherding, Nicholas (CCOM Student)" w:date="2020-11-02T13:26:00Z">
        <w:r w:rsidR="00FD6968" w:rsidRPr="0002326A" w:rsidDel="003E01D3">
          <w:rPr>
            <w:rFonts w:ascii="Arial" w:hAnsi="Arial" w:cs="Arial"/>
            <w:color w:val="000000"/>
            <w:sz w:val="22"/>
            <w:szCs w:val="22"/>
          </w:rPr>
          <w:delText>.</w:delText>
        </w:r>
      </w:del>
      <w:r w:rsidR="00C752C8">
        <w:rPr>
          <w:rFonts w:ascii="Arial" w:hAnsi="Arial" w:cs="Arial"/>
          <w:color w:val="000000"/>
          <w:sz w:val="22"/>
          <w:szCs w:val="22"/>
        </w:rPr>
        <w:t xml:space="preserve"> However, c</w:t>
      </w:r>
      <w:r w:rsidR="00FD6968" w:rsidRPr="0002326A">
        <w:rPr>
          <w:rFonts w:ascii="Arial" w:hAnsi="Arial" w:cs="Arial"/>
          <w:color w:val="000000"/>
          <w:sz w:val="22"/>
          <w:szCs w:val="22"/>
        </w:rPr>
        <w:t>ontroversy surrounds the role of myeloid populations in ccRCC tumor prognosis and progression.</w:t>
      </w:r>
      <w:r w:rsidR="00BA6EBB" w:rsidRPr="0002326A">
        <w:rPr>
          <w:rFonts w:ascii="Arial" w:hAnsi="Arial" w:cs="Arial"/>
          <w:color w:val="000000"/>
          <w:sz w:val="22"/>
          <w:szCs w:val="22"/>
        </w:rPr>
        <w:t xml:space="preserve"> This may, in part, be a result of transcriptional and phenotypic plasticity of tumor-infiltrating myeloid cells</w:t>
      </w:r>
      <w:ins w:id="185" w:author="Borcherding, Nicholas (CCOM Student)" w:date="2020-11-02T13:26:00Z">
        <w:r w:rsidR="003E01D3">
          <w:rPr>
            <w:rFonts w:ascii="Arial" w:hAnsi="Arial" w:cs="Arial"/>
            <w:color w:val="000000"/>
            <w:sz w:val="22"/>
            <w:szCs w:val="22"/>
          </w:rPr>
          <w:t>.</w:t>
        </w:r>
      </w:ins>
      <w:del w:id="186" w:author="Borcherding, Nicholas (CCOM Student)" w:date="2020-11-02T13:26:00Z">
        <w:r w:rsidR="00BA6EBB" w:rsidRPr="0002326A" w:rsidDel="003E01D3">
          <w:rPr>
            <w:rFonts w:ascii="Arial" w:hAnsi="Arial" w:cs="Arial"/>
            <w:color w:val="000000"/>
            <w:sz w:val="22"/>
            <w:szCs w:val="22"/>
          </w:rPr>
          <w:delText xml:space="preserve"> </w:delText>
        </w:r>
      </w:del>
      <w:r w:rsidR="00BA6EBB"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{"citationItems":[{"id":"ITEM-1","itemData":{"DOI":"10.1016/j.cell.2018.05.060","ISSN":"10974172","PMID":"29961579","abstract":"Knowledge of immune cell phenotypes in the tumor microenvironment is essential for understanding mechanisms of cancer progression and immunotherapy response. We profiled 45,000 immune cells from eight breast carcinomas, as well as matched normal breast tissue, blood, and lymph nodes, using single-cell RNA-seq. We developed a preprocessing pipeline, SEQC, and a Bayesian clustering and normalization method, Biscuit, to address computational challenges inherent to single-cell data. Despite significant similarity between normal and tumor tissue-resident immune cells, we observed continuous phenotypic expansions specific to the tumor microenvironment. Analysis of paired single-cell RNA and T cell receptor (TCR) sequencing data from 27,000 additional T cells revealed the combinatorial impact of TCR utilization on phenotypic diversity. Our results support a model of continuous activation in T cells and do not comport with the macrophage polarization model in cancer. Our results have important implications for characterizing tumor-infiltrating immune cells. Single-cell analysis of the breast tumor immune microenvironment, coupled with computational analysis, yields an immune map of breast cancer that points to continuous T cell activation and differentiation states.","author":[{"dropping-particle":"","family":"Azizi","given":"Elham","non-dropping-particle":"","parse-names":false,"suffix":""},{"dropping-particle":"","family":"Carr","given":"Ambrose J.","non-dropping-particle":"","parse-names":false,"suffix":""},{"dropping-particle":"","family":"Plitas","given":"George","non-dropping-particle":"","parse-names":false,"suffix":""},{"dropping-particle":"","family":"Cornish","given":"Andrew E.","non-dropping-particle":"","parse-names":false,"suffix":""},{"dropping-particle":"","family":"Konopacki","given":"Catherine","non-dropping-particle":"","parse-names":false,"suffix":""},{"dropping-particle":"","family":"Prabhakaran","given":"Sandhya","non-dropping-particle":"","parse-names":false,"suffix":""},{"dropping-particle":"","family":"Nainys","given":"Juozas","non-dropping-particle":"","parse-names":false,"suffix":""},{"dropping-particle":"","family":"Wu","given":"Kenmin","non-dropping-particle":"","parse-names":false,"suffix":""},{"dropping-particle":"","family":"Kiseliovas","given":"Vaidotas","non-dropping-particle":"","parse-names":false,"suffix":""},{"dropping-particle":"","family":"Setty","given":"Manu","non-dropping-particle":"","parse-names":false,"suffix":""},{"dropping-particle":"","family":"Choi","given":"Kristy","non-dropping-particle":"","parse-names":false,"suffix":""},{"dropping-particle":"","family":"Fromme","given":"Rachel M.","non-dropping-particle":"","parse-names":false,"suffix":""},{"dropping-particle":"","family":"Dao","given":"Phuong","non-dropping-particle":"","parse-names":false,"suffix":""},{"dropping-particle":"","family":"McKenney","given":"Peter T.","non-dropping-particle":"","parse-names":false,"suffix":""},{"dropping-particle":"","family":"Wasti","given":"Ruby C.","non-dropping-particle":"","parse-names":false,"suffix":""},{"dropping-particle":"","family":"Kadaveru","given":"Krishna","non-dropping-particle":"","parse-names":false,"suffix":""},{"dropping-particle":"","family":"Mazutis","given":"Linas","non-dropping-particle":"","parse-names":false,"suffix":""},{"dropping-particle":"","family":"Rudensky","given":"Alexander Y.","non-dropping-particle":"","parse-names":false,"suffix":""},{"dropping-particle":"","family":"Pe'er","given":"Dana","non-dropping-particle":"","parse-names":false,"suffix":""}],"container-title":"Cell","id":"ITEM-1","issue":"5","issued":{"date-parts":[["2018"]]},"page":"1293-1308","title":"Single-Cell Map of Diverse Immune Phenotypes in the Breast Tumor Microenvironment","type":"article-journal","volume":"174"},"uris":["http://www.mendeley.com/documents/?uuid=9392f45e-1788-4153-aa66-25f0c497cbd2"]},{"id":"ITEM-2","itemData":{"DOI":"10.1016/j.cell.2017.04.016","ISSN":"10974172","abstract":"Immune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-2","issue":"4","issued":{"date-parts":[["2017"]]},"page":"736-749","title":"An Immune Atlas of Clear Cell Renal Cell Carcinoma","type":"article-journal","volume":"169"},"uris":["http://www.mendeley.com/documents/?uuid=5d516839-531f-4c22-a230-5e3bf717eb9f"]}],"mendeley":{"formattedCitation":"&lt;sup&gt;18,25&lt;/sup&gt;","plainTextFormattedCitation":"18,25","previouslyFormattedCitation":"&lt;sup&gt;18,25&lt;/sup&gt;"},"properties":{"noteIndex":0},"schema":"https://github.com/citation-style-language/schema/raw/master/csl-citation.json"}</w:instrText>
      </w:r>
      <w:r w:rsidR="00BA6EB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18,25</w:t>
      </w:r>
      <w:r w:rsidR="00BA6EBB" w:rsidRPr="0002326A">
        <w:rPr>
          <w:rFonts w:ascii="Arial" w:hAnsi="Arial" w:cs="Arial"/>
          <w:color w:val="000000"/>
          <w:sz w:val="22"/>
          <w:szCs w:val="22"/>
        </w:rPr>
        <w:fldChar w:fldCharType="end"/>
      </w:r>
      <w:del w:id="187" w:author="Borcherding, Nicholas (CCOM Student)" w:date="2020-11-02T13:26:00Z">
        <w:r w:rsidR="00BA6EBB" w:rsidRPr="0002326A" w:rsidDel="003E01D3">
          <w:rPr>
            <w:rFonts w:ascii="Arial" w:hAnsi="Arial" w:cs="Arial"/>
            <w:color w:val="000000"/>
            <w:sz w:val="22"/>
            <w:szCs w:val="22"/>
          </w:rPr>
          <w:delText>.</w:delText>
        </w:r>
      </w:del>
      <w:r w:rsidR="00BA6EBB" w:rsidRPr="0002326A">
        <w:rPr>
          <w:rFonts w:ascii="Arial" w:hAnsi="Arial" w:cs="Arial"/>
          <w:color w:val="000000"/>
          <w:sz w:val="22"/>
          <w:szCs w:val="22"/>
        </w:rPr>
        <w:t xml:space="preserve"> </w:t>
      </w:r>
      <w:r w:rsidR="00272B1C" w:rsidRPr="0002326A">
        <w:rPr>
          <w:rFonts w:ascii="Arial" w:hAnsi="Arial" w:cs="Arial"/>
          <w:color w:val="000000"/>
          <w:sz w:val="22"/>
          <w:szCs w:val="22"/>
        </w:rPr>
        <w:t>Our analysis demonstrated distinct CD16</w:t>
      </w:r>
      <w:r w:rsidR="00272B1C" w:rsidRPr="0002326A">
        <w:rPr>
          <w:rFonts w:ascii="Arial" w:hAnsi="Arial" w:cs="Arial"/>
          <w:color w:val="000000"/>
          <w:sz w:val="22"/>
          <w:szCs w:val="22"/>
          <w:vertAlign w:val="superscript"/>
        </w:rPr>
        <w:t>+</w:t>
      </w:r>
      <w:r w:rsidR="00272B1C" w:rsidRPr="0002326A">
        <w:rPr>
          <w:rFonts w:ascii="Arial" w:hAnsi="Arial" w:cs="Arial"/>
          <w:color w:val="000000"/>
          <w:sz w:val="22"/>
          <w:szCs w:val="22"/>
        </w:rPr>
        <w:t xml:space="preserve"> myeloid population derived within tumor compared to peripheral blood or normal renal parenchyma and an overall increase in tumor-associated macrophages (Figure </w:t>
      </w:r>
      <w:r w:rsidR="00C96B8B">
        <w:rPr>
          <w:rFonts w:ascii="Arial" w:hAnsi="Arial" w:cs="Arial"/>
          <w:color w:val="000000"/>
          <w:sz w:val="22"/>
          <w:szCs w:val="22"/>
        </w:rPr>
        <w:t>5</w:t>
      </w:r>
      <w:r w:rsidR="00272B1C" w:rsidRPr="0002326A">
        <w:rPr>
          <w:rFonts w:ascii="Arial" w:hAnsi="Arial" w:cs="Arial"/>
          <w:color w:val="000000"/>
          <w:sz w:val="22"/>
          <w:szCs w:val="22"/>
        </w:rPr>
        <w:t xml:space="preserve">A, D). </w:t>
      </w:r>
      <w:r w:rsidR="005B103D" w:rsidRPr="0002326A">
        <w:rPr>
          <w:rFonts w:ascii="Arial" w:hAnsi="Arial" w:cs="Arial"/>
          <w:color w:val="000000"/>
          <w:sz w:val="22"/>
          <w:szCs w:val="22"/>
        </w:rPr>
        <w:t>M2 markers, like CD163</w:t>
      </w:r>
      <w:r w:rsidR="00FD6968" w:rsidRPr="0002326A">
        <w:rPr>
          <w:rFonts w:ascii="Arial" w:hAnsi="Arial" w:cs="Arial"/>
          <w:color w:val="000000"/>
          <w:sz w:val="22"/>
          <w:szCs w:val="22"/>
        </w:rPr>
        <w:t xml:space="preserve"> and CD204</w:t>
      </w:r>
      <w:r w:rsidR="005B103D" w:rsidRPr="0002326A">
        <w:rPr>
          <w:rFonts w:ascii="Arial" w:hAnsi="Arial" w:cs="Arial"/>
          <w:color w:val="000000"/>
          <w:sz w:val="22"/>
          <w:szCs w:val="22"/>
        </w:rPr>
        <w:t>, ha</w:t>
      </w:r>
      <w:r>
        <w:rPr>
          <w:rFonts w:ascii="Arial" w:hAnsi="Arial" w:cs="Arial"/>
          <w:color w:val="000000"/>
          <w:sz w:val="22"/>
          <w:szCs w:val="22"/>
        </w:rPr>
        <w:t>ve</w:t>
      </w:r>
      <w:r w:rsidR="005B103D" w:rsidRPr="0002326A">
        <w:rPr>
          <w:rFonts w:ascii="Arial" w:hAnsi="Arial" w:cs="Arial"/>
          <w:color w:val="000000"/>
          <w:sz w:val="22"/>
          <w:szCs w:val="22"/>
        </w:rPr>
        <w:t xml:space="preserve"> been associated with poor </w:t>
      </w:r>
      <w:r w:rsidR="009B62A4">
        <w:rPr>
          <w:rFonts w:ascii="Arial" w:hAnsi="Arial" w:cs="Arial"/>
          <w:color w:val="000000"/>
          <w:sz w:val="22"/>
          <w:szCs w:val="22"/>
        </w:rPr>
        <w:t>clinical outcomes in ccRCC</w:t>
      </w:r>
      <w:del w:id="188" w:author="Borcherding, Nicholas (CCOM Student)" w:date="2020-11-02T13:26:00Z">
        <w:r w:rsidR="005B103D" w:rsidRPr="0002326A" w:rsidDel="003E01D3">
          <w:rPr>
            <w:rFonts w:ascii="Arial" w:hAnsi="Arial" w:cs="Arial"/>
            <w:color w:val="000000"/>
            <w:sz w:val="22"/>
            <w:szCs w:val="22"/>
          </w:rPr>
          <w:delText xml:space="preserve"> </w:delText>
        </w:r>
      </w:del>
      <w:r w:rsidR="005B103D"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{"citationItems":[{"id":"ITEM-1","itemData":{"DOI":"10.1111/j.1349-7006.2011.01945.x","ISSN":"13479032","PMID":"21453387","abstract":"Most malignant tumors evidence infiltration of many macrophages. In this study, we investigated an anti-inflammatory macrophage phenotype (M2) in clear cell renal cell carcinoma (RCC) using CD163 and CD204 as markers. Immunostaining showed a correlation between the number of CD163+ cells and age, sex, nuclear grade, and TNM classification. High infiltration of CD163+ cells was significantly associated with poor clinical prognosis in univariate analysis but not in multivariate analysis. We also carried out in vitro studies to examine cell-cell interactions between macrophages and cancer cells. Culture supernatants from RCC cell lines induced polarization of macrophages toward the M2 phenotype. Coculture of macrophages with cancer cells significantly induced activation of signal transducers and activators of transcription-3 (Stat3) in the cancer cells. Direct coculture of RCC cells with macrophages led to stronger activation of Stat3 in the cancer cells than did indirect coculture using Transwell chamber dishes. Because RCC cells expressed membrane-type macrophage colony-stimulating factor (mM-CSF) on the cell surface, we suggested that this mM-CSF plays an important role in direct cell-cell interactions. Stat3 activation in cancer cells that was induced by coculture with macrophages was suppressed by downregulation of the M-CSF receptor (M-CSFR) in macrophages and by an inhibitor of M-CSFR. In conclusion, investigation of CD163+ tumor-associated macrophages would be useful for assessment of the clinical prognosis of patients with ccRCC. Cell-cell interactions mediated by mM-CSF and M-CSFR binding could contribute to cancer cell activation. © 2011 Japanese Cancer Association.","author":[{"dropping-particle":"","family":"Komohara","given":"Yoshihiro","non-dropping-particle":"","parse-names":false,"suffix":""},{"dropping-particle":"","family":"Hasita","given":"Horlad","non-dropping-particle":"","parse-names":false,"suffix":""},{"dropping-particle":"","family":"Ohnishi","given":"Koji","non-dropping-particle":"","parse-names":false,"suffix":""},{"dropping-particle":"","family":"Fujiwara","given":"Yukio","non-dropping-particle":"","parse-names":false,"suffix":""},{"dropping-particle":"","family":"Suzu","given":"Shinya","non-dropping-particle":"","parse-names":false,"suffix":""},{"dropping-particle":"","family":"Eto","given":"Masatoshi","non-dropping-particle":"","parse-names":false,"suffix":""},{"dropping-particle":"","family":"Takeya","given":"Motohiro","non-dropping-particle":"","parse-names":false,"suffix":""}],"container-title":"Cancer Science","id":"ITEM-1","issue":"7","issued":{"date-parts":[["2011"]]},"page":"1424-1431","title":"Macrophage infiltration and its prognostic relevance in clear cell renal cell carcinoma","type":"article-journal","volume":"102"},"uris":["http://www.mendeley.com/documents/?uuid=5aa99c21-97a1-4bf1-b0fc-60e19f611f1f"]},{"id":"ITEM-2","itemData":{"DOI":"10.1016/j.cell.2017.04.016","ISSN":"10974172","abstract":"Immune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-2","issue":"4","issued":{"date-parts":[["2017"]]},"page":"736-749","title":"An Immune Atlas of Clear Cell Renal Cell Carcinoma","type":"article-journal","volume":"169"},"uris":["http://www.mendeley.com/documents/?uuid=5d516839-531f-4c22-a230-5e3bf717eb9f"]}],"mendeley":{"formattedCitation":"&lt;sup&gt;18,58&lt;/sup&gt;","plainTextFormattedCitation":"18,58","previouslyFormattedCitation":"&lt;sup&gt;18,57&lt;/sup&gt;"},"properties":{"noteIndex":0},"schema":"https://github.com/citation-style-language/schema/raw/master/csl-citation.json"}</w:instrText>
      </w:r>
      <w:r w:rsidR="005B103D"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18,58</w:t>
      </w:r>
      <w:r w:rsidR="005B103D" w:rsidRPr="0002326A">
        <w:rPr>
          <w:rFonts w:ascii="Arial" w:hAnsi="Arial" w:cs="Arial"/>
          <w:color w:val="000000"/>
          <w:sz w:val="22"/>
          <w:szCs w:val="22"/>
        </w:rPr>
        <w:fldChar w:fldCharType="end"/>
      </w:r>
      <w:r w:rsidR="00272B1C" w:rsidRPr="0002326A">
        <w:rPr>
          <w:rFonts w:ascii="Arial" w:hAnsi="Arial" w:cs="Arial"/>
          <w:color w:val="000000"/>
          <w:sz w:val="22"/>
          <w:szCs w:val="22"/>
        </w:rPr>
        <w:t xml:space="preserve"> </w:t>
      </w:r>
      <w:r w:rsidR="009B62A4">
        <w:rPr>
          <w:rFonts w:ascii="Arial" w:hAnsi="Arial" w:cs="Arial"/>
          <w:color w:val="000000"/>
          <w:sz w:val="22"/>
          <w:szCs w:val="22"/>
        </w:rPr>
        <w:t xml:space="preserve"> </w:t>
      </w:r>
      <w:r w:rsidR="00272B1C" w:rsidRPr="0002326A">
        <w:rPr>
          <w:rFonts w:ascii="Arial" w:hAnsi="Arial" w:cs="Arial"/>
          <w:color w:val="000000"/>
          <w:sz w:val="22"/>
          <w:szCs w:val="22"/>
        </w:rPr>
        <w:t xml:space="preserve">and were the highest in the TAM_1 and TAM_2 subclusters (Figure </w:t>
      </w:r>
      <w:r w:rsidR="00C96B8B">
        <w:rPr>
          <w:rFonts w:ascii="Arial" w:hAnsi="Arial" w:cs="Arial"/>
          <w:color w:val="000000"/>
          <w:sz w:val="22"/>
          <w:szCs w:val="22"/>
        </w:rPr>
        <w:t>5</w:t>
      </w:r>
      <w:r w:rsidR="00272B1C" w:rsidRPr="0002326A">
        <w:rPr>
          <w:rFonts w:ascii="Arial" w:hAnsi="Arial" w:cs="Arial"/>
          <w:color w:val="000000"/>
          <w:sz w:val="22"/>
          <w:szCs w:val="22"/>
        </w:rPr>
        <w:t>G)</w:t>
      </w:r>
      <w:r w:rsidR="005B103D" w:rsidRPr="0002326A">
        <w:rPr>
          <w:rFonts w:ascii="Arial" w:hAnsi="Arial" w:cs="Arial"/>
          <w:color w:val="000000"/>
          <w:sz w:val="22"/>
          <w:szCs w:val="22"/>
        </w:rPr>
        <w:t>.</w:t>
      </w:r>
      <w:r w:rsidR="009E3D20">
        <w:rPr>
          <w:rFonts w:ascii="Arial" w:hAnsi="Arial" w:cs="Arial"/>
          <w:color w:val="000000"/>
          <w:sz w:val="22"/>
          <w:szCs w:val="22"/>
        </w:rPr>
        <w:t xml:space="preserve"> </w:t>
      </w:r>
      <w:r w:rsidR="00272B1C" w:rsidRPr="0002326A">
        <w:rPr>
          <w:rFonts w:ascii="Arial" w:hAnsi="Arial" w:cs="Arial"/>
          <w:color w:val="000000"/>
          <w:sz w:val="22"/>
          <w:szCs w:val="22"/>
        </w:rPr>
        <w:t xml:space="preserve">This is despite no clear </w:t>
      </w:r>
      <w:r w:rsidR="0006181A" w:rsidRPr="0002326A">
        <w:rPr>
          <w:rFonts w:ascii="Arial" w:hAnsi="Arial" w:cs="Arial"/>
          <w:color w:val="000000"/>
          <w:sz w:val="22"/>
          <w:szCs w:val="22"/>
        </w:rPr>
        <w:t>identification</w:t>
      </w:r>
      <w:r w:rsidR="00272B1C" w:rsidRPr="0002326A">
        <w:rPr>
          <w:rFonts w:ascii="Arial" w:hAnsi="Arial" w:cs="Arial"/>
          <w:color w:val="000000"/>
          <w:sz w:val="22"/>
          <w:szCs w:val="22"/>
        </w:rPr>
        <w:t xml:space="preserve"> of canonical M1 or M2 macrophages</w:t>
      </w:r>
      <w:r w:rsidR="0006181A" w:rsidRPr="0002326A">
        <w:rPr>
          <w:rFonts w:ascii="Arial" w:hAnsi="Arial" w:cs="Arial"/>
          <w:color w:val="000000"/>
          <w:sz w:val="22"/>
          <w:szCs w:val="22"/>
        </w:rPr>
        <w:t xml:space="preserve"> subclusters</w:t>
      </w:r>
      <w:r w:rsidR="00272B1C" w:rsidRPr="0002326A">
        <w:rPr>
          <w:rFonts w:ascii="Arial" w:hAnsi="Arial" w:cs="Arial"/>
          <w:color w:val="000000"/>
          <w:sz w:val="22"/>
          <w:szCs w:val="22"/>
        </w:rPr>
        <w:t xml:space="preserve"> (Figure </w:t>
      </w:r>
      <w:r w:rsidR="00C96B8B">
        <w:rPr>
          <w:rFonts w:ascii="Arial" w:hAnsi="Arial" w:cs="Arial"/>
          <w:color w:val="000000"/>
          <w:sz w:val="22"/>
          <w:szCs w:val="22"/>
        </w:rPr>
        <w:t>5</w:t>
      </w:r>
      <w:r w:rsidR="009E3D20">
        <w:rPr>
          <w:rFonts w:ascii="Arial" w:hAnsi="Arial" w:cs="Arial"/>
          <w:color w:val="000000"/>
          <w:sz w:val="22"/>
          <w:szCs w:val="22"/>
        </w:rPr>
        <w:t>H</w:t>
      </w:r>
      <w:r w:rsidR="00272B1C" w:rsidRPr="0002326A">
        <w:rPr>
          <w:rFonts w:ascii="Arial" w:hAnsi="Arial" w:cs="Arial"/>
          <w:color w:val="000000"/>
          <w:sz w:val="22"/>
          <w:szCs w:val="22"/>
        </w:rPr>
        <w:t xml:space="preserve">). </w:t>
      </w:r>
      <w:r w:rsidR="009E3D20">
        <w:rPr>
          <w:rFonts w:ascii="Arial" w:hAnsi="Arial" w:cs="Arial"/>
          <w:color w:val="000000"/>
          <w:sz w:val="22"/>
          <w:szCs w:val="22"/>
        </w:rPr>
        <w:lastRenderedPageBreak/>
        <w:t>Model training for gene signatures for TAMs found better overall discrimination using genes derived from TAM_3 (Figure 6B), a subcluster that was unique for having lower levels of gene enrichment for M2 macrophages, angiogenesis, and lipid mediator production (Figure 5H).</w:t>
      </w:r>
      <w:ins w:id="189" w:author="Borcherding, Nicholas (CCOM Student)" w:date="2020-11-02T13:47:00Z">
        <w:r w:rsidR="00F031BF">
          <w:rPr>
            <w:rFonts w:ascii="Arial" w:hAnsi="Arial" w:cs="Arial"/>
            <w:color w:val="000000"/>
            <w:sz w:val="22"/>
            <w:szCs w:val="22"/>
          </w:rPr>
          <w:t xml:space="preserve"> The TAM_3 classification </w:t>
        </w:r>
      </w:ins>
      <w:ins w:id="190" w:author="Borcherding, Nicholas (CCOM Student)" w:date="2020-11-02T13:48:00Z">
        <w:r w:rsidR="00F031BF">
          <w:rPr>
            <w:rFonts w:ascii="Arial" w:hAnsi="Arial" w:cs="Arial"/>
            <w:color w:val="000000"/>
            <w:sz w:val="22"/>
            <w:szCs w:val="22"/>
          </w:rPr>
          <w:t xml:space="preserve">had </w:t>
        </w:r>
      </w:ins>
      <w:ins w:id="191" w:author="Borcherding, Nicholas (CCOM Student)" w:date="2020-11-02T13:49:00Z">
        <w:r w:rsidR="00F031BF">
          <w:rPr>
            <w:rFonts w:ascii="Arial" w:hAnsi="Arial" w:cs="Arial"/>
            <w:color w:val="000000"/>
            <w:sz w:val="22"/>
            <w:szCs w:val="22"/>
          </w:rPr>
          <w:t>an independently</w:t>
        </w:r>
      </w:ins>
      <w:ins w:id="192" w:author="Borcherding, Nicholas (CCOM Student)" w:date="2020-11-02T13:48:00Z">
        <w:r w:rsidR="00F031BF">
          <w:rPr>
            <w:rFonts w:ascii="Arial" w:hAnsi="Arial" w:cs="Arial"/>
            <w:color w:val="000000"/>
            <w:sz w:val="22"/>
            <w:szCs w:val="22"/>
          </w:rPr>
          <w:t xml:space="preserve"> high degree with the </w:t>
        </w:r>
      </w:ins>
      <w:ins w:id="193" w:author="Borcherding, Nicholas (CCOM Student)" w:date="2020-11-02T13:49:00Z">
        <w:r w:rsidR="00F031BF">
          <w:rPr>
            <w:rFonts w:ascii="Arial" w:hAnsi="Arial" w:cs="Arial"/>
            <w:color w:val="000000"/>
            <w:sz w:val="22"/>
            <w:szCs w:val="22"/>
          </w:rPr>
          <w:t>CD8_6, suggesting the possible interaction</w:t>
        </w:r>
      </w:ins>
      <w:ins w:id="194" w:author="Borcherding, Nicholas (CCOM Student)" w:date="2020-11-02T13:50:00Z">
        <w:r w:rsidR="00F031BF">
          <w:rPr>
            <w:rFonts w:ascii="Arial" w:hAnsi="Arial" w:cs="Arial"/>
            <w:color w:val="000000"/>
            <w:sz w:val="22"/>
            <w:szCs w:val="22"/>
          </w:rPr>
          <w:t xml:space="preserve"> or coordination between</w:t>
        </w:r>
      </w:ins>
      <w:ins w:id="195" w:author="Borcherding, Nicholas (CCOM Student)" w:date="2020-11-02T13:49:00Z">
        <w:r w:rsidR="00F031BF">
          <w:rPr>
            <w:rFonts w:ascii="Arial" w:hAnsi="Arial" w:cs="Arial"/>
            <w:color w:val="000000"/>
            <w:sz w:val="22"/>
            <w:szCs w:val="22"/>
          </w:rPr>
          <w:t xml:space="preserve"> lymphoid and myeloid cells in</w:t>
        </w:r>
      </w:ins>
      <w:ins w:id="196" w:author="Borcherding, Nicholas (CCOM Student)" w:date="2020-11-02T13:50:00Z">
        <w:r w:rsidR="00F031BF">
          <w:rPr>
            <w:rFonts w:ascii="Arial" w:hAnsi="Arial" w:cs="Arial"/>
            <w:color w:val="000000"/>
            <w:sz w:val="22"/>
            <w:szCs w:val="22"/>
          </w:rPr>
          <w:t xml:space="preserve"> ccRCC</w:t>
        </w:r>
      </w:ins>
      <w:ins w:id="197" w:author="Borcherding, Nicholas (CCOM Student)" w:date="2020-11-02T13:49:00Z">
        <w:r w:rsidR="00F031BF">
          <w:rPr>
            <w:rFonts w:ascii="Arial" w:hAnsi="Arial" w:cs="Arial"/>
            <w:color w:val="000000"/>
            <w:sz w:val="22"/>
            <w:szCs w:val="22"/>
          </w:rPr>
          <w:t>.</w:t>
        </w:r>
      </w:ins>
      <w:ins w:id="198" w:author="Borcherding, Nicholas (CCOM Student)" w:date="2020-11-02T13:48:00Z">
        <w:r w:rsidR="00F031BF">
          <w:rPr>
            <w:rFonts w:ascii="Arial" w:hAnsi="Arial" w:cs="Arial"/>
            <w:color w:val="000000"/>
            <w:sz w:val="22"/>
            <w:szCs w:val="22"/>
          </w:rPr>
          <w:t xml:space="preserve"> </w:t>
        </w:r>
      </w:ins>
      <w:r w:rsidR="009E3D20" w:rsidRPr="0002326A">
        <w:rPr>
          <w:rFonts w:ascii="Arial" w:hAnsi="Arial" w:cs="Arial"/>
          <w:color w:val="000000"/>
          <w:sz w:val="22"/>
          <w:szCs w:val="22"/>
        </w:rPr>
        <w:t xml:space="preserve"> </w:t>
      </w:r>
      <w:r w:rsidR="00272B1C" w:rsidRPr="0002326A">
        <w:rPr>
          <w:rFonts w:ascii="Arial" w:hAnsi="Arial" w:cs="Arial"/>
          <w:color w:val="000000"/>
          <w:sz w:val="22"/>
          <w:szCs w:val="22"/>
        </w:rPr>
        <w:t>The increased immunogenicity of ccRCC has been tied to upregulation of the antigen presenting machinery expression through MHC-I</w:t>
      </w:r>
      <w:ins w:id="199" w:author="Borcherding, Nicholas (CCOM Student)" w:date="2020-11-02T13:26:00Z">
        <w:r w:rsidR="003E01D3">
          <w:rPr>
            <w:rFonts w:ascii="Arial" w:hAnsi="Arial" w:cs="Arial"/>
            <w:color w:val="000000"/>
            <w:sz w:val="22"/>
            <w:szCs w:val="22"/>
          </w:rPr>
          <w:t>.</w:t>
        </w:r>
      </w:ins>
      <w:del w:id="200" w:author="Borcherding, Nicholas (CCOM Student)" w:date="2020-11-02T13:26:00Z">
        <w:r w:rsidR="00272B1C" w:rsidRPr="0002326A" w:rsidDel="003E01D3">
          <w:rPr>
            <w:rFonts w:ascii="Arial" w:hAnsi="Arial" w:cs="Arial"/>
            <w:color w:val="000000"/>
            <w:sz w:val="22"/>
            <w:szCs w:val="22"/>
          </w:rPr>
          <w:delText xml:space="preserve"> </w:delText>
        </w:r>
      </w:del>
      <w:r w:rsidR="00272B1C"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{"citationItems":[{"id":"ITEM-1","itemData":{"DOI":"10.1186/s13059-016-1092-z","ISSN":"1474760X","PMID":"27855702","abstract":"Background: Tumor-infiltrating immune cells have been linked to prognosis and response to immunotherapy; however, the levels of distinct immune cell subsets and the signals that draw them into a tumor, such as the expression of antigen presenting machinery genes, remain poorly characterized. Here, we employ a gene expression-based computational method to profile the infiltration levels of 24 immune cell populations in 19 cancer types. Results: We compare cancer types using an immune infiltration score and a T cell infiltration score and find that clear cell renal cell carcinoma (ccRCC) is among the highest for both scores. Using immune infiltration profiles as well as transcriptomic and proteomic datasets, we characterize three groups of ccRCC tumors: T cell enriched, heterogeneously infiltrated, and non-infiltrated. We observe that the immunogenicity of ccRCC tumors cannot be explained by mutation load or neo-antigen load, but is highly correlated with MHC class I antigen presenting machinery expression (APM). We explore the prognostic value of distinct T cell subsets and show in two cohorts that Th17 cells and CD8+ T/Treg ratio are associated with improved survival, whereas Th2 cells and Tregs are associated with negative outcomes. Investigation of the association of immune infiltration patterns with the subclonal architecture of tumors shows that both APM and T cell levels are negatively associated with subclone number. Conclusions: Our analysis sheds light on the immune infiltration patterns of 19 human cancers and unravels mRNA signatures with prognostic utility and immunotherapeutic biomarker potential in ccRCC.","author":[{"dropping-particle":"","family":"Şenbabaoğlu","given":"Yasin","non-dropping-particle":"","parse-names":false,"suffix":""},{"dropping-particle":"","family":"Gejman","given":"Ron S.","non-dropping-particle":"","parse-names":false,"suffix":""},{"dropping-particle":"","family":"Winer","given":"Andrew G.","non-dropping-particle":"","parse-names":false,"suffix":""},{"dropping-particle":"","family":"Liu","given":"Ming","non-dropping-particle":"","parse-names":false,"suffix":""},{"dropping-particle":"","family":"Allen","given":"Eliezer M.","non-dropping-particle":"Van","parse-names":false,"suffix":""},{"dropping-particle":"","family":"Velasco","given":"Guillermo","non-dropping-particle":"de","parse-names":false,"suffix":""},{"dropping-particle":"","family":"Miao","given":"Diana","non-dropping-particle":"","parse-names":false,"suffix":""},{"dropping-particle":"","family":"Ostrovnaya","given":"Irina","non-dropping-particle":"","parse-names":false,"suffix":""},{"dropping-particle":"","family":"Drill","given":"Esther","non-dropping-particle":"","parse-names":false,"suffix":""},{"dropping-particle":"","family":"Luna","given":"Augustin","non-dropping-particle":"","parse-names":false,"suffix":""},{"dropping-particle":"","family":"Weinhold","given":"Nils","non-dropping-particle":"","parse-names":false,"suffix":""},{"dropping-particle":"","family":"Lee","given":"William","non-dropping-particle":"","parse-names":false,"suffix":""},{"dropping-particle":"","family":"Manley","given":"Brandon J.","non-dropping-particle":"","parse-names":false,"suffix":""},{"dropping-particle":"","family":"Khalil","given":"Danny N.","non-dropping-particle":"","parse-names":false,"suffix":""},{"dropping-particle":"","family":"Kaffenberger","given":"Samuel D.","non-dropping-particle":"","parse-names":false,"suffix":""},{"dropping-particle":"","family":"Chen","given":"Yingbei","non-dropping-particle":"","parse-names":false,"suffix":""},{"dropping-particle":"","family":"Danilova","given":"Ludmila","non-dropping-particle":"","parse-names":false,"suffix":""},{"dropping-particle":"","family":"Voss","given":"Martin H.","non-dropping-particle":"","parse-names":false,"suffix":""},{"dropping-particle":"","family":"Coleman","given":"Jonathan A.","non-dropping-particle":"","parse-names":false,"suffix":""},{"dropping-particle":"","family":"Russo","given":"Paul","non-dropping-particle":"","parse-names":false,"suffix":""},{"dropping-particle":"","family":"Reuter","given":"Victor E.","non-dropping-particle":"","parse-names":false,"suffix":""},{"dropping-particle":"","family":"Chan","given":"Timothy A.","non-dropping-particle":"","parse-names":false,"suffix":""},{"dropping-particle":"","family":"Cheng","given":"Emily H.","non-dropping-particle":"","parse-names":false,"suffix":""},{"dropping-particle":"","family":"Scheinberg","given":"David A.","non-dropping-particle":"","parse-names":false,"suffix":""},{"dropping-particle":"","family":"Li","given":"Ming O.","non-dropping-particle":"","parse-names":false,"suffix":""},{"dropping-particle":"","family":"Choueiri","given":"Toni K.","non-dropping-particle":"","parse-names":false,"suffix":""},{"dropping-particle":"","family":"Hsieh","given":"James J.","non-dropping-particle":"","parse-names":false,"suffix":""},{"dropping-particle":"","family":"Sander","given":"Chris","non-dropping-particle":"","parse-names":false,"suffix":""},{"dropping-particle":"","family":"Hakimi","given":"A. Ari","non-dropping-particle":"","parse-names":false,"suffix":""}],"container-title":"Genome Biology","id":"ITEM-1","issue":"1","issued":{"date-parts":[["2016"]]},"page":"1-25","title":"Tumor immune microenvironment characterization in clear cell renal cell carcinoma identifies prognostic and immunotherapeutically relevant messenger RNA signatures","type":"article-journal","volume":"71"},"uris":["http://www.mendeley.com/documents/?uuid=7ec60b7a-94d2-4b16-888d-34900cbc3d5a"]}],"mendeley":{"formattedCitation":"&lt;sup&gt;51&lt;/sup&gt;","plainTextFormattedCitation":"51","previouslyFormattedCitation":"&lt;sup&gt;50&lt;/sup&gt;"},"properties":{"noteIndex":0},"schema":"https://github.com/citation-style-language/schema/raw/master/csl-citation.json"}</w:instrText>
      </w:r>
      <w:r w:rsidR="00272B1C"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51</w:t>
      </w:r>
      <w:r w:rsidR="00272B1C" w:rsidRPr="0002326A">
        <w:rPr>
          <w:rFonts w:ascii="Arial" w:hAnsi="Arial" w:cs="Arial"/>
          <w:color w:val="000000"/>
          <w:sz w:val="22"/>
          <w:szCs w:val="22"/>
        </w:rPr>
        <w:fldChar w:fldCharType="end"/>
      </w:r>
      <w:del w:id="201" w:author="Borcherding, Nicholas (CCOM Student)" w:date="2020-11-02T13:26:00Z">
        <w:r w:rsidR="00272B1C" w:rsidRPr="0002326A" w:rsidDel="003E01D3">
          <w:rPr>
            <w:rFonts w:ascii="Arial" w:hAnsi="Arial" w:cs="Arial"/>
            <w:color w:val="000000"/>
            <w:sz w:val="22"/>
            <w:szCs w:val="22"/>
          </w:rPr>
          <w:delText>.</w:delText>
        </w:r>
      </w:del>
      <w:r w:rsidR="005B103D" w:rsidRPr="0002326A">
        <w:rPr>
          <w:rFonts w:ascii="Arial" w:hAnsi="Arial" w:cs="Arial"/>
          <w:color w:val="000000"/>
          <w:sz w:val="22"/>
          <w:szCs w:val="22"/>
        </w:rPr>
        <w:t xml:space="preserve"> </w:t>
      </w:r>
      <w:r w:rsidR="006B42C9">
        <w:rPr>
          <w:rFonts w:ascii="Arial" w:hAnsi="Arial" w:cs="Arial"/>
          <w:color w:val="000000"/>
          <w:sz w:val="22"/>
          <w:szCs w:val="22"/>
        </w:rPr>
        <w:t xml:space="preserve">Across the myeloid subclustering, there was gene enrichment for MHC class I processing and presentation machinery in the DC subsets, while the macrophages had increased MHC class II enrichment (Supplemental Figure </w:t>
      </w:r>
      <w:r w:rsidR="001A73F2">
        <w:rPr>
          <w:rFonts w:ascii="Arial" w:hAnsi="Arial" w:cs="Arial"/>
          <w:color w:val="000000"/>
          <w:sz w:val="22"/>
          <w:szCs w:val="22"/>
        </w:rPr>
        <w:t>5</w:t>
      </w:r>
      <w:r w:rsidR="006B42C9">
        <w:rPr>
          <w:rFonts w:ascii="Arial" w:hAnsi="Arial" w:cs="Arial"/>
          <w:color w:val="000000"/>
          <w:sz w:val="22"/>
          <w:szCs w:val="22"/>
        </w:rPr>
        <w:t xml:space="preserve">). </w:t>
      </w:r>
      <w:r w:rsidR="00B015AB" w:rsidRPr="0002326A">
        <w:rPr>
          <w:rFonts w:ascii="Arial" w:hAnsi="Arial" w:cs="Arial"/>
          <w:color w:val="000000"/>
          <w:sz w:val="22"/>
          <w:szCs w:val="22"/>
        </w:rPr>
        <w:t xml:space="preserve">Although several distinct DC populations were detected and there was a trend for increase in </w:t>
      </w:r>
      <w:r w:rsidR="008F11D6">
        <w:rPr>
          <w:rFonts w:ascii="Arial" w:hAnsi="Arial" w:cs="Arial"/>
          <w:color w:val="000000"/>
          <w:sz w:val="22"/>
          <w:szCs w:val="22"/>
        </w:rPr>
        <w:t>c</w:t>
      </w:r>
      <w:r w:rsidR="00B015AB" w:rsidRPr="0002326A">
        <w:rPr>
          <w:rFonts w:ascii="Arial" w:hAnsi="Arial" w:cs="Arial"/>
          <w:color w:val="000000"/>
          <w:sz w:val="22"/>
          <w:szCs w:val="22"/>
        </w:rPr>
        <w:t>DC1 subset (subcluster 15)</w:t>
      </w:r>
      <w:r w:rsidR="008F11D6">
        <w:rPr>
          <w:rFonts w:ascii="Arial" w:hAnsi="Arial" w:cs="Arial"/>
          <w:color w:val="000000"/>
          <w:sz w:val="22"/>
          <w:szCs w:val="22"/>
        </w:rPr>
        <w:t xml:space="preserve"> with known function of tumor antigen cross-presentation</w:t>
      </w:r>
      <w:r w:rsidR="00B015AB" w:rsidRPr="0002326A">
        <w:rPr>
          <w:rFonts w:ascii="Arial" w:hAnsi="Arial" w:cs="Arial"/>
          <w:color w:val="000000"/>
          <w:sz w:val="22"/>
          <w:szCs w:val="22"/>
        </w:rPr>
        <w:t>, further analysis was limited by the total number of DCs isolated.</w:t>
      </w:r>
      <w:r w:rsidR="00885FC7" w:rsidRPr="0002326A">
        <w:rPr>
          <w:rFonts w:ascii="Arial" w:hAnsi="Arial" w:cs="Arial"/>
          <w:color w:val="000000"/>
          <w:sz w:val="22"/>
          <w:szCs w:val="22"/>
        </w:rPr>
        <w:t xml:space="preserve"> </w:t>
      </w:r>
    </w:p>
    <w:p w14:paraId="6BCFA4A1" w14:textId="396DEBAE" w:rsidR="00B015AB" w:rsidRDefault="00B015AB" w:rsidP="0038281C">
      <w:pPr>
        <w:pStyle w:val="Paragraph"/>
        <w:snapToGrid w:val="0"/>
        <w:spacing w:line="480" w:lineRule="auto"/>
        <w:ind w:firstLine="0"/>
        <w:rPr>
          <w:rFonts w:ascii="Arial" w:hAnsi="Arial" w:cs="Arial"/>
          <w:color w:val="000000"/>
          <w:sz w:val="22"/>
          <w:szCs w:val="22"/>
        </w:rPr>
      </w:pPr>
    </w:p>
    <w:p w14:paraId="04A54E04" w14:textId="5B8F31EC" w:rsidR="0038281C" w:rsidRPr="0002326A" w:rsidRDefault="001F7933" w:rsidP="005148D8">
      <w:pPr>
        <w:spacing w:line="480" w:lineRule="auto"/>
        <w:jc w:val="both"/>
        <w:rPr>
          <w:rFonts w:ascii="Arial" w:hAnsi="Arial" w:cs="Arial"/>
          <w:color w:val="000000"/>
          <w:sz w:val="22"/>
          <w:szCs w:val="22"/>
        </w:rPr>
      </w:pPr>
      <w:r w:rsidRPr="005148D8">
        <w:rPr>
          <w:rFonts w:ascii="Arial" w:hAnsi="Arial" w:cs="Arial"/>
          <w:color w:val="000000"/>
          <w:sz w:val="22"/>
          <w:szCs w:val="22"/>
        </w:rPr>
        <w:t xml:space="preserve">Our strategy of single cell analysis performed on immune cells taking into consideration the frequencies of lymphoid and myeloid cells during flow sorting provides a powerful way to identify </w:t>
      </w:r>
      <w:r w:rsidR="00C4699B">
        <w:rPr>
          <w:rFonts w:ascii="Arial" w:hAnsi="Arial" w:cs="Arial"/>
          <w:color w:val="000000"/>
          <w:sz w:val="22"/>
          <w:szCs w:val="22"/>
        </w:rPr>
        <w:t xml:space="preserve">the </w:t>
      </w:r>
      <w:r w:rsidRPr="005148D8">
        <w:rPr>
          <w:rFonts w:ascii="Arial" w:hAnsi="Arial" w:cs="Arial"/>
          <w:color w:val="000000"/>
          <w:sz w:val="22"/>
          <w:szCs w:val="22"/>
        </w:rPr>
        <w:t>relationship between proportion of cell types and corresponding immune cell states. With the population structure and gene programs defined in our study for multiple immune populations, we showed that though the patients showed variable proportions of lymphoid and myeloid in each cell state, the number of states remain limited. Our study has limitations</w:t>
      </w:r>
      <w:r w:rsidR="005148D8" w:rsidRPr="005148D8">
        <w:rPr>
          <w:rFonts w:ascii="Arial" w:hAnsi="Arial" w:cs="Arial"/>
          <w:color w:val="000000"/>
          <w:sz w:val="22"/>
          <w:szCs w:val="22"/>
        </w:rPr>
        <w:t>, including the small total number of samples (n=7), the rarity of certain cell populations, and the need for further functional characterizations of these immune populations.</w:t>
      </w:r>
      <w:r w:rsidR="005148D8">
        <w:rPr>
          <w:rFonts w:ascii="Arial" w:hAnsi="Arial" w:cs="Arial"/>
          <w:color w:val="000000"/>
          <w:sz w:val="22"/>
          <w:szCs w:val="22"/>
        </w:rPr>
        <w:t xml:space="preserve"> However, taken together, we provide a transcriptional and clonotypic map of ccRCC immune cells that in hope to gain </w:t>
      </w:r>
      <w:r w:rsidR="0038281C" w:rsidRPr="0002326A">
        <w:rPr>
          <w:rFonts w:ascii="Arial" w:hAnsi="Arial" w:cs="Arial"/>
          <w:color w:val="000000"/>
          <w:sz w:val="22"/>
          <w:szCs w:val="22"/>
        </w:rPr>
        <w:t>insight into biomarkers and therapeutic targets in ccRCC.</w:t>
      </w:r>
    </w:p>
    <w:p w14:paraId="40B311E0" w14:textId="30C1A434" w:rsidR="00496F98" w:rsidRPr="0002326A" w:rsidRDefault="00496F98" w:rsidP="00496F98">
      <w:pPr>
        <w:pStyle w:val="Paragraph"/>
        <w:snapToGrid w:val="0"/>
        <w:ind w:firstLine="0"/>
        <w:rPr>
          <w:rFonts w:ascii="Arial" w:hAnsi="Arial" w:cs="Arial"/>
          <w:color w:val="000000"/>
          <w:sz w:val="22"/>
          <w:szCs w:val="22"/>
        </w:rPr>
      </w:pPr>
    </w:p>
    <w:p w14:paraId="5FD5FDD5" w14:textId="77777777" w:rsidR="00250FBC" w:rsidRPr="0002326A" w:rsidRDefault="00250FBC" w:rsidP="002E4EFB">
      <w:pPr>
        <w:spacing w:line="480" w:lineRule="auto"/>
        <w:jc w:val="both"/>
        <w:rPr>
          <w:rFonts w:ascii="Arial" w:hAnsi="Arial" w:cs="Arial"/>
          <w:sz w:val="22"/>
          <w:szCs w:val="22"/>
        </w:rPr>
      </w:pPr>
    </w:p>
    <w:p w14:paraId="7904C4FE" w14:textId="77777777" w:rsidR="00F031BF" w:rsidRDefault="00F031BF" w:rsidP="002E4EFB">
      <w:pPr>
        <w:spacing w:line="480" w:lineRule="auto"/>
        <w:jc w:val="both"/>
        <w:rPr>
          <w:ins w:id="202" w:author="Borcherding, Nicholas (CCOM Student)" w:date="2020-11-02T13:50:00Z"/>
          <w:rFonts w:ascii="Arial" w:hAnsi="Arial" w:cs="Arial"/>
          <w:b/>
          <w:color w:val="000000"/>
          <w:sz w:val="22"/>
          <w:szCs w:val="22"/>
        </w:rPr>
      </w:pPr>
    </w:p>
    <w:p w14:paraId="3680F3A4" w14:textId="510647FE" w:rsidR="00244E36"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lastRenderedPageBreak/>
        <w:t>Acknowledgments</w:t>
      </w:r>
    </w:p>
    <w:p w14:paraId="61124083" w14:textId="0DF621F2" w:rsidR="00244E36" w:rsidRPr="0002326A" w:rsidRDefault="00CB2EE0" w:rsidP="002E4EFB">
      <w:pPr>
        <w:spacing w:line="480" w:lineRule="auto"/>
        <w:jc w:val="both"/>
        <w:rPr>
          <w:rFonts w:ascii="Arial" w:hAnsi="Arial" w:cs="Arial"/>
          <w:bCs/>
          <w:color w:val="000000"/>
          <w:sz w:val="22"/>
          <w:szCs w:val="22"/>
        </w:rPr>
      </w:pPr>
      <w:r w:rsidRPr="0002326A">
        <w:rPr>
          <w:rFonts w:ascii="Arial" w:hAnsi="Arial" w:cs="Arial"/>
          <w:bCs/>
          <w:color w:val="000000"/>
          <w:sz w:val="22"/>
          <w:szCs w:val="22"/>
        </w:rPr>
        <w:t>We thank Michael Knudson, Rita Sigmund, Joe Galbraith, Janice Cook-</w:t>
      </w:r>
      <w:proofErr w:type="spellStart"/>
      <w:r w:rsidRPr="0002326A">
        <w:rPr>
          <w:rFonts w:ascii="Arial" w:hAnsi="Arial" w:cs="Arial"/>
          <w:bCs/>
          <w:color w:val="000000"/>
          <w:sz w:val="22"/>
          <w:szCs w:val="22"/>
        </w:rPr>
        <w:t>Granroth</w:t>
      </w:r>
      <w:proofErr w:type="spellEnd"/>
      <w:r w:rsidRPr="0002326A">
        <w:rPr>
          <w:rFonts w:ascii="Arial" w:hAnsi="Arial" w:cs="Arial"/>
          <w:bCs/>
          <w:color w:val="000000"/>
          <w:sz w:val="22"/>
          <w:szCs w:val="22"/>
        </w:rPr>
        <w:t xml:space="preserve">, Bethany </w:t>
      </w:r>
      <w:proofErr w:type="spellStart"/>
      <w:r w:rsidRPr="0002326A">
        <w:rPr>
          <w:rFonts w:ascii="Arial" w:hAnsi="Arial" w:cs="Arial"/>
          <w:bCs/>
          <w:color w:val="000000"/>
          <w:sz w:val="22"/>
          <w:szCs w:val="22"/>
        </w:rPr>
        <w:t>Kilburg</w:t>
      </w:r>
      <w:proofErr w:type="spellEnd"/>
      <w:r w:rsidRPr="0002326A">
        <w:rPr>
          <w:rFonts w:ascii="Arial" w:hAnsi="Arial" w:cs="Arial"/>
          <w:bCs/>
          <w:color w:val="000000"/>
          <w:sz w:val="22"/>
          <w:szCs w:val="22"/>
        </w:rPr>
        <w:t xml:space="preserve"> and Celeste </w:t>
      </w:r>
      <w:proofErr w:type="spellStart"/>
      <w:r w:rsidRPr="0002326A">
        <w:rPr>
          <w:rFonts w:ascii="Arial" w:hAnsi="Arial" w:cs="Arial"/>
          <w:bCs/>
          <w:color w:val="000000"/>
          <w:sz w:val="22"/>
          <w:szCs w:val="22"/>
        </w:rPr>
        <w:t>Charchalac</w:t>
      </w:r>
      <w:proofErr w:type="spellEnd"/>
      <w:r w:rsidRPr="0002326A">
        <w:rPr>
          <w:rFonts w:ascii="Arial" w:hAnsi="Arial" w:cs="Arial"/>
          <w:bCs/>
          <w:color w:val="000000"/>
          <w:sz w:val="22"/>
          <w:szCs w:val="22"/>
        </w:rPr>
        <w:t xml:space="preserve"> from University of Iowa Carver College of Medicine, Tissue Procurement Core (TPC) and Genito-Urologic Tissue Repository (GUMER) for receiving biological samples and clinical data. We thank Justin </w:t>
      </w:r>
      <w:proofErr w:type="spellStart"/>
      <w:r w:rsidRPr="0002326A">
        <w:rPr>
          <w:rFonts w:ascii="Arial" w:hAnsi="Arial" w:cs="Arial"/>
          <w:bCs/>
          <w:color w:val="000000"/>
          <w:sz w:val="22"/>
          <w:szCs w:val="22"/>
        </w:rPr>
        <w:t>Fishbaugh</w:t>
      </w:r>
      <w:proofErr w:type="spellEnd"/>
      <w:r w:rsidRPr="0002326A">
        <w:rPr>
          <w:rFonts w:ascii="Arial" w:hAnsi="Arial" w:cs="Arial"/>
          <w:bCs/>
          <w:color w:val="000000"/>
          <w:sz w:val="22"/>
          <w:szCs w:val="22"/>
        </w:rPr>
        <w:t xml:space="preserve">, Heath </w:t>
      </w:r>
      <w:proofErr w:type="spellStart"/>
      <w:r w:rsidRPr="0002326A">
        <w:rPr>
          <w:rFonts w:ascii="Arial" w:hAnsi="Arial" w:cs="Arial"/>
          <w:bCs/>
          <w:color w:val="000000"/>
          <w:sz w:val="22"/>
          <w:szCs w:val="22"/>
        </w:rPr>
        <w:t>Vignes</w:t>
      </w:r>
      <w:proofErr w:type="spellEnd"/>
      <w:r w:rsidRPr="0002326A">
        <w:rPr>
          <w:rFonts w:ascii="Arial" w:hAnsi="Arial" w:cs="Arial"/>
          <w:bCs/>
          <w:color w:val="000000"/>
          <w:sz w:val="22"/>
          <w:szCs w:val="22"/>
        </w:rPr>
        <w:t xml:space="preserve"> and Michael </w:t>
      </w:r>
      <w:proofErr w:type="spellStart"/>
      <w:r w:rsidRPr="0002326A">
        <w:rPr>
          <w:rFonts w:ascii="Arial" w:hAnsi="Arial" w:cs="Arial"/>
          <w:bCs/>
          <w:color w:val="000000"/>
          <w:sz w:val="22"/>
          <w:szCs w:val="22"/>
        </w:rPr>
        <w:t>Shey</w:t>
      </w:r>
      <w:proofErr w:type="spellEnd"/>
      <w:r w:rsidRPr="0002326A">
        <w:rPr>
          <w:rFonts w:ascii="Arial" w:hAnsi="Arial" w:cs="Arial"/>
          <w:bCs/>
          <w:color w:val="000000"/>
          <w:sz w:val="22"/>
          <w:szCs w:val="22"/>
        </w:rPr>
        <w:t xml:space="preserve"> from the University of Iowa Flow Cytometry Facility. We thank Kevin </w:t>
      </w:r>
      <w:proofErr w:type="spellStart"/>
      <w:r w:rsidRPr="0002326A">
        <w:rPr>
          <w:rFonts w:ascii="Arial" w:hAnsi="Arial" w:cs="Arial"/>
          <w:bCs/>
          <w:color w:val="000000"/>
          <w:sz w:val="22"/>
          <w:szCs w:val="22"/>
        </w:rPr>
        <w:t>Knudtson</w:t>
      </w:r>
      <w:proofErr w:type="spellEnd"/>
      <w:r w:rsidRPr="0002326A">
        <w:rPr>
          <w:rFonts w:ascii="Arial" w:hAnsi="Arial" w:cs="Arial"/>
          <w:bCs/>
          <w:color w:val="000000"/>
          <w:sz w:val="22"/>
          <w:szCs w:val="22"/>
        </w:rPr>
        <w:t xml:space="preserve">, Mary </w:t>
      </w:r>
      <w:proofErr w:type="spellStart"/>
      <w:r w:rsidRPr="0002326A">
        <w:rPr>
          <w:rFonts w:ascii="Arial" w:hAnsi="Arial" w:cs="Arial"/>
          <w:bCs/>
          <w:color w:val="000000"/>
          <w:sz w:val="22"/>
          <w:szCs w:val="22"/>
        </w:rPr>
        <w:t>Boes</w:t>
      </w:r>
      <w:proofErr w:type="spellEnd"/>
      <w:r w:rsidRPr="0002326A">
        <w:rPr>
          <w:rFonts w:ascii="Arial" w:hAnsi="Arial" w:cs="Arial"/>
          <w:bCs/>
          <w:color w:val="000000"/>
          <w:sz w:val="22"/>
          <w:szCs w:val="22"/>
        </w:rPr>
        <w:t xml:space="preserve">, Garry Hauser and Mari Eyestone from the Iowa Institute of Human Genetics (IIHG) Genomics Division for planning and assisting use of Next Gen Sequencing (NGS) platforms, Diana Kolb from the IIHG Bioinformatics Division and the University of Iowa High Performance Computing (HPC) facility. </w:t>
      </w:r>
    </w:p>
    <w:p w14:paraId="39C8B0BC" w14:textId="77777777" w:rsidR="00244E36" w:rsidRPr="0002326A" w:rsidRDefault="00244E36" w:rsidP="002E4EFB">
      <w:pPr>
        <w:spacing w:line="480" w:lineRule="auto"/>
        <w:jc w:val="both"/>
        <w:rPr>
          <w:rFonts w:ascii="Arial" w:hAnsi="Arial" w:cs="Arial"/>
          <w:bCs/>
          <w:color w:val="000000"/>
          <w:sz w:val="22"/>
          <w:szCs w:val="22"/>
        </w:rPr>
      </w:pPr>
    </w:p>
    <w:p w14:paraId="25F8152D" w14:textId="77777777" w:rsidR="00244E36"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Funding</w:t>
      </w:r>
    </w:p>
    <w:p w14:paraId="45F9BAE5" w14:textId="689B657A" w:rsidR="00CB2EE0" w:rsidRPr="0002326A" w:rsidRDefault="00244E36" w:rsidP="008F11D6">
      <w:pPr>
        <w:spacing w:line="480" w:lineRule="auto"/>
        <w:rPr>
          <w:rFonts w:ascii="Arial" w:hAnsi="Arial" w:cs="Arial"/>
          <w:bCs/>
          <w:sz w:val="22"/>
          <w:szCs w:val="22"/>
        </w:rPr>
      </w:pPr>
      <w:r w:rsidRPr="0002326A">
        <w:rPr>
          <w:rFonts w:ascii="Arial" w:hAnsi="Arial" w:cs="Arial"/>
          <w:bCs/>
          <w:sz w:val="22"/>
          <w:szCs w:val="22"/>
        </w:rPr>
        <w:t>Funding for this project was provided</w:t>
      </w:r>
      <w:r w:rsidR="007C3051" w:rsidRPr="0002326A">
        <w:rPr>
          <w:rFonts w:ascii="Arial" w:hAnsi="Arial" w:cs="Arial"/>
          <w:bCs/>
          <w:sz w:val="22"/>
          <w:szCs w:val="22"/>
        </w:rPr>
        <w:t xml:space="preserve"> </w:t>
      </w:r>
      <w:r w:rsidR="007C3051" w:rsidRPr="0002326A">
        <w:rPr>
          <w:rFonts w:ascii="Arial" w:hAnsi="Arial" w:cs="Arial"/>
          <w:bCs/>
          <w:color w:val="000000"/>
          <w:sz w:val="22"/>
          <w:szCs w:val="22"/>
        </w:rPr>
        <w:t xml:space="preserve">by Rock ‘N’ Ride Foundation (PI: Y.Z.) and </w:t>
      </w:r>
      <w:r w:rsidRPr="0002326A">
        <w:rPr>
          <w:rFonts w:ascii="Arial" w:hAnsi="Arial" w:cs="Arial"/>
          <w:bCs/>
          <w:sz w:val="22"/>
          <w:szCs w:val="22"/>
        </w:rPr>
        <w:t>from the National Institute of Health under the R01</w:t>
      </w:r>
      <w:r w:rsidR="007C3051" w:rsidRPr="0002326A">
        <w:rPr>
          <w:rFonts w:ascii="Arial" w:hAnsi="Arial" w:cs="Arial"/>
          <w:bCs/>
          <w:sz w:val="22"/>
          <w:szCs w:val="22"/>
        </w:rPr>
        <w:t xml:space="preserve"> CA200673 (PI: W.Z.), R01 CA203834 (PI: W.Z.), </w:t>
      </w:r>
      <w:r w:rsidRPr="0002326A">
        <w:rPr>
          <w:rFonts w:ascii="Arial" w:hAnsi="Arial" w:cs="Arial"/>
          <w:bCs/>
          <w:sz w:val="22"/>
          <w:szCs w:val="22"/>
        </w:rPr>
        <w:t xml:space="preserve">K08 </w:t>
      </w:r>
      <w:r w:rsidRPr="0002326A">
        <w:rPr>
          <w:rFonts w:ascii="Arial" w:hAnsi="Arial" w:cs="Arial"/>
          <w:bCs/>
          <w:color w:val="000000"/>
          <w:sz w:val="22"/>
          <w:szCs w:val="22"/>
        </w:rPr>
        <w:t>CA226391</w:t>
      </w:r>
      <w:r w:rsidRPr="0002326A">
        <w:rPr>
          <w:rFonts w:ascii="Arial" w:hAnsi="Arial" w:cs="Arial"/>
          <w:bCs/>
          <w:sz w:val="22"/>
          <w:szCs w:val="22"/>
        </w:rPr>
        <w:t xml:space="preserve"> (PI: R.W.J) and F30 CA206255 (PI: N.B.).</w:t>
      </w:r>
      <w:r w:rsidR="007C3051" w:rsidRPr="0002326A">
        <w:rPr>
          <w:rFonts w:ascii="Arial" w:hAnsi="Arial" w:cs="Arial"/>
          <w:bCs/>
          <w:sz w:val="22"/>
          <w:szCs w:val="22"/>
        </w:rPr>
        <w:t xml:space="preserve"> </w:t>
      </w:r>
      <w:r w:rsidR="008F11D6">
        <w:rPr>
          <w:rFonts w:ascii="Arial" w:hAnsi="Arial" w:cs="Arial"/>
          <w:bCs/>
          <w:sz w:val="22"/>
          <w:szCs w:val="22"/>
        </w:rPr>
        <w:t xml:space="preserve">W.Z. was also supported by </w:t>
      </w:r>
      <w:r w:rsidR="008F11D6" w:rsidRPr="008F11D6">
        <w:rPr>
          <w:rFonts w:ascii="Arial" w:hAnsi="Arial" w:cs="Arial"/>
          <w:bCs/>
          <w:sz w:val="22"/>
          <w:szCs w:val="22"/>
        </w:rPr>
        <w:t>DOD/CDMRP grant</w:t>
      </w:r>
      <w:r w:rsidR="008F11D6">
        <w:rPr>
          <w:rFonts w:ascii="Arial" w:hAnsi="Arial" w:cs="Arial"/>
          <w:bCs/>
          <w:sz w:val="22"/>
          <w:szCs w:val="22"/>
        </w:rPr>
        <w:t xml:space="preserve"> </w:t>
      </w:r>
      <w:r w:rsidR="008F11D6" w:rsidRPr="008F11D6">
        <w:rPr>
          <w:rFonts w:ascii="Arial" w:hAnsi="Arial" w:cs="Arial"/>
          <w:bCs/>
          <w:sz w:val="22"/>
          <w:szCs w:val="22"/>
        </w:rPr>
        <w:t>BC180227 (</w:t>
      </w:r>
      <w:r w:rsidR="008F11D6">
        <w:rPr>
          <w:rFonts w:ascii="Arial" w:hAnsi="Arial" w:cs="Arial"/>
          <w:bCs/>
          <w:sz w:val="22"/>
          <w:szCs w:val="22"/>
        </w:rPr>
        <w:t>PI:</w:t>
      </w:r>
      <w:r w:rsidR="00FA0689">
        <w:rPr>
          <w:rFonts w:ascii="Arial" w:hAnsi="Arial" w:cs="Arial"/>
          <w:bCs/>
          <w:sz w:val="22"/>
          <w:szCs w:val="22"/>
        </w:rPr>
        <w:t xml:space="preserve"> </w:t>
      </w:r>
      <w:r w:rsidR="008F11D6" w:rsidRPr="008F11D6">
        <w:rPr>
          <w:rFonts w:ascii="Arial" w:hAnsi="Arial" w:cs="Arial"/>
          <w:bCs/>
          <w:sz w:val="22"/>
          <w:szCs w:val="22"/>
        </w:rPr>
        <w:t>W.Z.), and an endowment from the Dr. and Mrs. James Robert Spencer Family</w:t>
      </w:r>
      <w:r w:rsidR="008F11D6">
        <w:rPr>
          <w:rFonts w:ascii="Arial" w:hAnsi="Arial" w:cs="Arial"/>
          <w:bCs/>
          <w:sz w:val="22"/>
          <w:szCs w:val="22"/>
        </w:rPr>
        <w:t xml:space="preserve"> </w:t>
      </w:r>
      <w:r w:rsidR="008F11D6" w:rsidRPr="008F11D6">
        <w:rPr>
          <w:rFonts w:ascii="Arial" w:hAnsi="Arial" w:cs="Arial"/>
          <w:bCs/>
          <w:sz w:val="22"/>
          <w:szCs w:val="22"/>
        </w:rPr>
        <w:t>Cancer Research Fund (</w:t>
      </w:r>
      <w:r w:rsidR="008F11D6">
        <w:rPr>
          <w:rFonts w:ascii="Arial" w:hAnsi="Arial" w:cs="Arial"/>
          <w:bCs/>
          <w:sz w:val="22"/>
          <w:szCs w:val="22"/>
        </w:rPr>
        <w:t xml:space="preserve">PI: </w:t>
      </w:r>
      <w:r w:rsidR="008F11D6" w:rsidRPr="008F11D6">
        <w:rPr>
          <w:rFonts w:ascii="Arial" w:hAnsi="Arial" w:cs="Arial"/>
          <w:bCs/>
          <w:sz w:val="22"/>
          <w:szCs w:val="22"/>
        </w:rPr>
        <w:t>W.Z.)</w:t>
      </w:r>
      <w:r w:rsidR="008F11D6" w:rsidRPr="008F11D6">
        <w:rPr>
          <w:rFonts w:ascii="Arial" w:hAnsi="Arial" w:cs="Arial"/>
          <w:bCs/>
          <w:color w:val="000000"/>
          <w:sz w:val="22"/>
          <w:szCs w:val="22"/>
        </w:rPr>
        <w:t xml:space="preserve"> </w:t>
      </w:r>
      <w:r w:rsidR="00CB2EE0" w:rsidRPr="0002326A">
        <w:rPr>
          <w:rFonts w:ascii="Arial" w:hAnsi="Arial" w:cs="Arial"/>
          <w:bCs/>
          <w:color w:val="000000"/>
          <w:sz w:val="22"/>
          <w:szCs w:val="22"/>
        </w:rPr>
        <w:t xml:space="preserve">The flow cytometry </w:t>
      </w:r>
      <w:r w:rsidRPr="0002326A">
        <w:rPr>
          <w:rFonts w:ascii="Arial" w:hAnsi="Arial" w:cs="Arial"/>
          <w:bCs/>
          <w:color w:val="000000"/>
          <w:sz w:val="22"/>
          <w:szCs w:val="22"/>
        </w:rPr>
        <w:t xml:space="preserve">and sequencing </w:t>
      </w:r>
      <w:r w:rsidRPr="0002326A">
        <w:rPr>
          <w:rStyle w:val="Strong"/>
          <w:rFonts w:ascii="Arial" w:hAnsi="Arial" w:cs="Arial"/>
          <w:b w:val="0"/>
          <w:color w:val="000000"/>
          <w:sz w:val="22"/>
          <w:szCs w:val="22"/>
        </w:rPr>
        <w:t xml:space="preserve">facilities are funded </w:t>
      </w:r>
      <w:r w:rsidR="00CB2EE0" w:rsidRPr="0002326A">
        <w:rPr>
          <w:rStyle w:val="Strong"/>
          <w:rFonts w:ascii="Arial" w:hAnsi="Arial" w:cs="Arial"/>
          <w:b w:val="0"/>
          <w:color w:val="000000"/>
          <w:sz w:val="22"/>
          <w:szCs w:val="22"/>
        </w:rPr>
        <w:t xml:space="preserve">in part, by the National Cancer Institute of the National Institutes of Health under Award Number P30CA086862. The </w:t>
      </w:r>
      <w:proofErr w:type="spellStart"/>
      <w:r w:rsidR="00CB2EE0" w:rsidRPr="0002326A">
        <w:rPr>
          <w:rFonts w:ascii="Arial" w:hAnsi="Arial" w:cs="Arial"/>
          <w:bCs/>
          <w:color w:val="000000"/>
          <w:sz w:val="22"/>
          <w:szCs w:val="22"/>
        </w:rPr>
        <w:t>FACSAria</w:t>
      </w:r>
      <w:proofErr w:type="spellEnd"/>
      <w:r w:rsidR="00CB2EE0" w:rsidRPr="0002326A">
        <w:rPr>
          <w:rFonts w:ascii="Arial" w:hAnsi="Arial" w:cs="Arial"/>
          <w:bCs/>
          <w:color w:val="000000"/>
          <w:sz w:val="22"/>
          <w:szCs w:val="22"/>
        </w:rPr>
        <w:t xml:space="preserve"> Fusion high-speed cell sorter was supported with funds from </w:t>
      </w:r>
      <w:r w:rsidR="00CB2EE0" w:rsidRPr="0002326A">
        <w:rPr>
          <w:rStyle w:val="Strong"/>
          <w:rFonts w:ascii="Arial" w:hAnsi="Arial" w:cs="Arial"/>
          <w:b w:val="0"/>
          <w:color w:val="000000"/>
          <w:sz w:val="22"/>
          <w:szCs w:val="22"/>
        </w:rPr>
        <w:t>the National Center for Research Resources of the National Institutes of Health under Award Number 1 S10 OD016199-01A1.</w:t>
      </w:r>
      <w:r w:rsidR="00CB2EE0" w:rsidRPr="0002326A">
        <w:rPr>
          <w:rFonts w:ascii="Arial" w:hAnsi="Arial" w:cs="Arial"/>
          <w:bCs/>
          <w:color w:val="000000"/>
          <w:sz w:val="22"/>
          <w:szCs w:val="22"/>
        </w:rPr>
        <w:t xml:space="preserve"> The content is solely the responsibility of the authors and does not necessarily represent the official views of the National Institutes of Health. </w:t>
      </w:r>
    </w:p>
    <w:p w14:paraId="0FA19CF9" w14:textId="77777777" w:rsidR="00CB2EE0" w:rsidRPr="0002326A" w:rsidRDefault="00CB2EE0" w:rsidP="002E4EFB">
      <w:pPr>
        <w:spacing w:line="480" w:lineRule="auto"/>
        <w:jc w:val="both"/>
        <w:rPr>
          <w:rFonts w:ascii="Arial" w:hAnsi="Arial" w:cs="Arial"/>
          <w:bCs/>
          <w:color w:val="000000"/>
          <w:sz w:val="22"/>
          <w:szCs w:val="22"/>
        </w:rPr>
      </w:pPr>
    </w:p>
    <w:p w14:paraId="5B8F64C8" w14:textId="488D6C53" w:rsidR="002E4EFB"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Author contributions</w:t>
      </w:r>
    </w:p>
    <w:p w14:paraId="115296DA" w14:textId="66F2C450"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Conception and design:</w:t>
      </w:r>
      <w:r w:rsidRPr="0002326A">
        <w:rPr>
          <w:rFonts w:ascii="Arial" w:hAnsi="Arial" w:cs="Arial"/>
          <w:bCs/>
          <w:color w:val="000000"/>
          <w:sz w:val="22"/>
          <w:szCs w:val="22"/>
        </w:rPr>
        <w:t> AV, YZ, WZ</w:t>
      </w:r>
    </w:p>
    <w:p w14:paraId="2871F40D" w14:textId="494BF884"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Development of methodology:</w:t>
      </w:r>
      <w:r w:rsidRPr="0002326A">
        <w:rPr>
          <w:rFonts w:ascii="Arial" w:hAnsi="Arial" w:cs="Arial"/>
          <w:bCs/>
          <w:color w:val="000000"/>
          <w:sz w:val="22"/>
          <w:szCs w:val="22"/>
        </w:rPr>
        <w:t> AV NB WZ</w:t>
      </w:r>
    </w:p>
    <w:p w14:paraId="36AC5BCF" w14:textId="19F5D332"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lastRenderedPageBreak/>
        <w:t>Acquisition of data:</w:t>
      </w:r>
      <w:r w:rsidRPr="0002326A">
        <w:rPr>
          <w:rFonts w:ascii="Arial" w:hAnsi="Arial" w:cs="Arial"/>
          <w:bCs/>
          <w:color w:val="000000"/>
          <w:sz w:val="22"/>
          <w:szCs w:val="22"/>
        </w:rPr>
        <w:t> KN, YZ, AV</w:t>
      </w:r>
    </w:p>
    <w:p w14:paraId="0D4AD9D0" w14:textId="699CD9E6"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Analysis and interpretation of data:</w:t>
      </w:r>
      <w:r w:rsidRPr="0002326A">
        <w:rPr>
          <w:rFonts w:ascii="Arial" w:hAnsi="Arial" w:cs="Arial"/>
          <w:bCs/>
          <w:color w:val="000000"/>
          <w:sz w:val="22"/>
          <w:szCs w:val="22"/>
        </w:rPr>
        <w:t> NB AV AS RWJ WZ YZ</w:t>
      </w:r>
    </w:p>
    <w:p w14:paraId="0B92AA3A" w14:textId="75FE7757"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Writing, review, and/or revision of the manuscript:</w:t>
      </w:r>
      <w:r w:rsidRPr="0002326A">
        <w:rPr>
          <w:rFonts w:ascii="Arial" w:hAnsi="Arial" w:cs="Arial"/>
          <w:bCs/>
          <w:color w:val="000000"/>
          <w:sz w:val="22"/>
          <w:szCs w:val="22"/>
        </w:rPr>
        <w:t> AV NB AS RWJ WZ YZ</w:t>
      </w:r>
    </w:p>
    <w:p w14:paraId="3E3530E1" w14:textId="7F5A620E"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Fonts w:ascii="Arial" w:hAnsi="Arial" w:cs="Arial"/>
          <w:bCs/>
          <w:color w:val="000000"/>
          <w:sz w:val="22"/>
          <w:szCs w:val="22"/>
        </w:rPr>
        <w:t>Supervision: YZ, WZ, RWJ</w:t>
      </w:r>
    </w:p>
    <w:p w14:paraId="2A0ABB8C" w14:textId="77777777" w:rsidR="00CB2EE0" w:rsidRPr="0002326A" w:rsidRDefault="00CB2EE0" w:rsidP="002E4EFB">
      <w:pPr>
        <w:spacing w:line="480" w:lineRule="auto"/>
        <w:jc w:val="both"/>
        <w:rPr>
          <w:rFonts w:ascii="Arial" w:hAnsi="Arial" w:cs="Arial"/>
          <w:bCs/>
          <w:color w:val="000000"/>
          <w:sz w:val="22"/>
          <w:szCs w:val="22"/>
        </w:rPr>
      </w:pPr>
    </w:p>
    <w:p w14:paraId="4BE4ED16" w14:textId="77777777" w:rsidR="00244E36"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Declaration of interests</w:t>
      </w:r>
    </w:p>
    <w:p w14:paraId="6BCDA515" w14:textId="1362AF1F" w:rsidR="00CB2EE0" w:rsidRPr="0002326A" w:rsidRDefault="00CB2EE0" w:rsidP="002E4EFB">
      <w:pPr>
        <w:spacing w:line="480" w:lineRule="auto"/>
        <w:jc w:val="both"/>
        <w:rPr>
          <w:rFonts w:ascii="Arial" w:hAnsi="Arial" w:cs="Arial"/>
          <w:bCs/>
          <w:color w:val="000000"/>
          <w:sz w:val="22"/>
          <w:szCs w:val="22"/>
        </w:rPr>
      </w:pPr>
      <w:r w:rsidRPr="0002326A">
        <w:rPr>
          <w:rFonts w:ascii="Arial" w:hAnsi="Arial" w:cs="Arial"/>
          <w:bCs/>
          <w:color w:val="000000"/>
          <w:sz w:val="22"/>
          <w:szCs w:val="22"/>
        </w:rPr>
        <w:t xml:space="preserve">Dr. Russell W. Jenkins has a financial interest in </w:t>
      </w:r>
      <w:proofErr w:type="spellStart"/>
      <w:r w:rsidRPr="0002326A">
        <w:rPr>
          <w:rFonts w:ascii="Arial" w:hAnsi="Arial" w:cs="Arial"/>
          <w:bCs/>
          <w:color w:val="000000"/>
          <w:sz w:val="22"/>
          <w:szCs w:val="22"/>
        </w:rPr>
        <w:t>XSphera</w:t>
      </w:r>
      <w:proofErr w:type="spellEnd"/>
      <w:r w:rsidRPr="0002326A">
        <w:rPr>
          <w:rFonts w:ascii="Arial" w:hAnsi="Arial" w:cs="Arial"/>
          <w:bCs/>
          <w:color w:val="000000"/>
          <w:sz w:val="22"/>
          <w:szCs w:val="22"/>
        </w:rPr>
        <w:t xml:space="preserve"> Biosciences Inc., a company focused on using ex vivo profiling technology to deliver functional, precision immune-oncology solutions for patients, providers, and drug development companies. Dr. Jenkins’ interests were reviewed and are managed by Massachusetts General Hospital and Partners HealthCare in accordance with their conflict of interest policies. </w:t>
      </w:r>
    </w:p>
    <w:p w14:paraId="642C6506" w14:textId="77777777" w:rsidR="00CB2EE0" w:rsidRPr="0002326A" w:rsidRDefault="00CB2EE0" w:rsidP="002E4EFB">
      <w:pPr>
        <w:spacing w:line="480" w:lineRule="auto"/>
        <w:jc w:val="both"/>
        <w:rPr>
          <w:rFonts w:ascii="Arial" w:hAnsi="Arial" w:cs="Arial"/>
          <w:bCs/>
          <w:color w:val="000000"/>
          <w:sz w:val="22"/>
          <w:szCs w:val="22"/>
        </w:rPr>
      </w:pPr>
    </w:p>
    <w:p w14:paraId="34DCA781" w14:textId="77777777" w:rsidR="00244E36"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 xml:space="preserve">Data and materials availability: </w:t>
      </w:r>
    </w:p>
    <w:p w14:paraId="458140FD" w14:textId="138EA820" w:rsidR="00CB2EE0" w:rsidRPr="0002326A" w:rsidRDefault="00CB2EE0" w:rsidP="002E4EFB">
      <w:pPr>
        <w:spacing w:line="480" w:lineRule="auto"/>
        <w:jc w:val="both"/>
        <w:rPr>
          <w:rFonts w:ascii="Arial" w:hAnsi="Arial" w:cs="Arial"/>
          <w:bCs/>
          <w:sz w:val="22"/>
          <w:szCs w:val="22"/>
        </w:rPr>
      </w:pPr>
      <w:r w:rsidRPr="0002326A">
        <w:rPr>
          <w:rFonts w:ascii="Arial" w:hAnsi="Arial" w:cs="Arial"/>
          <w:bCs/>
          <w:color w:val="000000"/>
          <w:sz w:val="22"/>
          <w:szCs w:val="22"/>
        </w:rPr>
        <w:t>Quantified gene expression counts</w:t>
      </w:r>
      <w:r w:rsidR="00244E36" w:rsidRPr="0002326A">
        <w:rPr>
          <w:rFonts w:ascii="Arial" w:hAnsi="Arial" w:cs="Arial"/>
          <w:bCs/>
          <w:color w:val="000000"/>
          <w:sz w:val="22"/>
          <w:szCs w:val="22"/>
        </w:rPr>
        <w:t xml:space="preserve"> </w:t>
      </w:r>
      <w:r w:rsidRPr="0002326A">
        <w:rPr>
          <w:rFonts w:ascii="Arial" w:hAnsi="Arial" w:cs="Arial"/>
          <w:bCs/>
          <w:color w:val="000000"/>
          <w:sz w:val="22"/>
          <w:szCs w:val="22"/>
        </w:rPr>
        <w:t xml:space="preserve">and V(D)J T cell receptor sequences for single-cell RNA sequencing are available at the Gene Expression Omnibus (GEO) at </w:t>
      </w:r>
      <w:hyperlink r:id="rId12" w:history="1">
        <w:r w:rsidRPr="0002326A">
          <w:rPr>
            <w:rStyle w:val="Hyperlink"/>
            <w:rFonts w:ascii="Arial" w:hAnsi="Arial" w:cs="Arial"/>
            <w:bCs/>
            <w:color w:val="000000"/>
            <w:sz w:val="22"/>
            <w:szCs w:val="22"/>
          </w:rPr>
          <w:t>GSE121638</w:t>
        </w:r>
      </w:hyperlink>
      <w:r w:rsidRPr="0002326A">
        <w:rPr>
          <w:rFonts w:ascii="Arial" w:hAnsi="Arial" w:cs="Arial"/>
          <w:bCs/>
          <w:color w:val="000000"/>
          <w:sz w:val="22"/>
          <w:szCs w:val="22"/>
        </w:rPr>
        <w:t xml:space="preserve">. </w:t>
      </w:r>
      <w:r w:rsidR="00EC152A" w:rsidRPr="0002326A">
        <w:rPr>
          <w:rFonts w:ascii="Arial" w:hAnsi="Arial" w:cs="Arial"/>
          <w:sz w:val="22"/>
          <w:szCs w:val="22"/>
        </w:rPr>
        <w:t xml:space="preserve">The </w:t>
      </w:r>
      <w:r w:rsidR="00EC152A">
        <w:rPr>
          <w:rFonts w:ascii="Arial" w:hAnsi="Arial" w:cs="Arial"/>
          <w:sz w:val="22"/>
          <w:szCs w:val="22"/>
        </w:rPr>
        <w:t xml:space="preserve">processed data and </w:t>
      </w:r>
      <w:r w:rsidR="00EC152A" w:rsidRPr="0002326A">
        <w:rPr>
          <w:rFonts w:ascii="Arial" w:hAnsi="Arial" w:cs="Arial"/>
          <w:sz w:val="22"/>
          <w:szCs w:val="22"/>
        </w:rPr>
        <w:t>code for all analys</w:t>
      </w:r>
      <w:r w:rsidR="00EC152A">
        <w:rPr>
          <w:rFonts w:ascii="Arial" w:hAnsi="Arial" w:cs="Arial"/>
          <w:sz w:val="22"/>
          <w:szCs w:val="22"/>
        </w:rPr>
        <w:t>e</w:t>
      </w:r>
      <w:r w:rsidR="00EC152A" w:rsidRPr="0002326A">
        <w:rPr>
          <w:rFonts w:ascii="Arial" w:hAnsi="Arial" w:cs="Arial"/>
          <w:sz w:val="22"/>
          <w:szCs w:val="22"/>
        </w:rPr>
        <w:t xml:space="preserve">s </w:t>
      </w:r>
      <w:r w:rsidR="00EC152A">
        <w:rPr>
          <w:rFonts w:ascii="Arial" w:hAnsi="Arial" w:cs="Arial"/>
          <w:sz w:val="22"/>
          <w:szCs w:val="22"/>
        </w:rPr>
        <w:t xml:space="preserve">will be made public upon publication at </w:t>
      </w:r>
      <w:hyperlink r:id="rId13" w:history="1">
        <w:r w:rsidR="00EC152A" w:rsidRPr="0051289F">
          <w:rPr>
            <w:rStyle w:val="Hyperlink"/>
            <w:rFonts w:ascii="Arial" w:hAnsi="Arial" w:cs="Arial"/>
            <w:sz w:val="22"/>
            <w:szCs w:val="22"/>
          </w:rPr>
          <w:t>https://github.com/ncborcherding/ccRCC</w:t>
        </w:r>
      </w:hyperlink>
      <w:r w:rsidR="00EC152A" w:rsidRPr="001A73F2">
        <w:rPr>
          <w:rStyle w:val="Hyperlink"/>
          <w:rFonts w:ascii="Arial" w:hAnsi="Arial" w:cs="Arial"/>
          <w:color w:val="000000" w:themeColor="text1"/>
          <w:sz w:val="22"/>
          <w:szCs w:val="22"/>
          <w:u w:val="none"/>
        </w:rPr>
        <w:t>.</w:t>
      </w:r>
    </w:p>
    <w:p w14:paraId="23C43ECD" w14:textId="3AAA031C" w:rsidR="002E4EFB" w:rsidRPr="0002326A" w:rsidRDefault="002E4EFB" w:rsidP="002E4EFB">
      <w:pPr>
        <w:spacing w:line="480" w:lineRule="auto"/>
        <w:jc w:val="both"/>
        <w:rPr>
          <w:rFonts w:ascii="Arial" w:hAnsi="Arial" w:cs="Arial"/>
          <w:bCs/>
          <w:sz w:val="22"/>
          <w:szCs w:val="22"/>
        </w:rPr>
      </w:pPr>
    </w:p>
    <w:p w14:paraId="27460B56" w14:textId="017FFAF3" w:rsidR="002E4EFB" w:rsidRPr="0002326A" w:rsidRDefault="002E4EFB" w:rsidP="002E4EFB">
      <w:pPr>
        <w:spacing w:line="480" w:lineRule="auto"/>
        <w:jc w:val="both"/>
        <w:rPr>
          <w:rFonts w:ascii="Arial" w:hAnsi="Arial" w:cs="Arial"/>
          <w:b/>
          <w:sz w:val="22"/>
          <w:szCs w:val="22"/>
        </w:rPr>
      </w:pPr>
      <w:r w:rsidRPr="0002326A">
        <w:rPr>
          <w:rFonts w:ascii="Arial" w:hAnsi="Arial" w:cs="Arial"/>
          <w:b/>
          <w:sz w:val="22"/>
          <w:szCs w:val="22"/>
        </w:rPr>
        <w:t>References</w:t>
      </w:r>
    </w:p>
    <w:p w14:paraId="31DEABF8" w14:textId="7A799D90" w:rsidR="003E01D3" w:rsidRPr="003E01D3" w:rsidRDefault="002E4EFB" w:rsidP="003E01D3">
      <w:pPr>
        <w:widowControl w:val="0"/>
        <w:autoSpaceDE w:val="0"/>
        <w:autoSpaceDN w:val="0"/>
        <w:adjustRightInd w:val="0"/>
        <w:spacing w:line="480" w:lineRule="auto"/>
        <w:ind w:left="640" w:hanging="640"/>
        <w:rPr>
          <w:rFonts w:ascii="Arial" w:hAnsi="Arial" w:cs="Arial"/>
          <w:noProof/>
          <w:sz w:val="22"/>
        </w:rPr>
      </w:pPr>
      <w:r w:rsidRPr="0002326A">
        <w:rPr>
          <w:rFonts w:ascii="Arial" w:hAnsi="Arial" w:cs="Arial"/>
          <w:bCs/>
          <w:color w:val="000000"/>
          <w:sz w:val="22"/>
          <w:szCs w:val="22"/>
        </w:rPr>
        <w:fldChar w:fldCharType="begin" w:fldLock="1"/>
      </w:r>
      <w:r w:rsidRPr="0002326A">
        <w:rPr>
          <w:rFonts w:ascii="Arial" w:hAnsi="Arial" w:cs="Arial"/>
          <w:bCs/>
          <w:color w:val="000000"/>
          <w:sz w:val="22"/>
          <w:szCs w:val="22"/>
        </w:rPr>
        <w:instrText xml:space="preserve">ADDIN Mendeley Bibliography CSL_BIBLIOGRAPHY </w:instrText>
      </w:r>
      <w:r w:rsidRPr="0002326A">
        <w:rPr>
          <w:rFonts w:ascii="Arial" w:hAnsi="Arial" w:cs="Arial"/>
          <w:bCs/>
          <w:color w:val="000000"/>
          <w:sz w:val="22"/>
          <w:szCs w:val="22"/>
        </w:rPr>
        <w:fldChar w:fldCharType="separate"/>
      </w:r>
      <w:r w:rsidR="003E01D3" w:rsidRPr="003E01D3">
        <w:rPr>
          <w:rFonts w:ascii="Arial" w:hAnsi="Arial" w:cs="Arial"/>
          <w:noProof/>
          <w:sz w:val="22"/>
        </w:rPr>
        <w:t>1.</w:t>
      </w:r>
      <w:r w:rsidR="003E01D3" w:rsidRPr="003E01D3">
        <w:rPr>
          <w:rFonts w:ascii="Arial" w:hAnsi="Arial" w:cs="Arial"/>
          <w:noProof/>
          <w:sz w:val="22"/>
        </w:rPr>
        <w:tab/>
        <w:t xml:space="preserve">Saad, A. M. </w:t>
      </w:r>
      <w:r w:rsidR="003E01D3" w:rsidRPr="003E01D3">
        <w:rPr>
          <w:rFonts w:ascii="Arial" w:hAnsi="Arial" w:cs="Arial"/>
          <w:i/>
          <w:iCs/>
          <w:noProof/>
          <w:sz w:val="22"/>
        </w:rPr>
        <w:t>et al.</w:t>
      </w:r>
      <w:r w:rsidR="003E01D3" w:rsidRPr="003E01D3">
        <w:rPr>
          <w:rFonts w:ascii="Arial" w:hAnsi="Arial" w:cs="Arial"/>
          <w:noProof/>
          <w:sz w:val="22"/>
        </w:rPr>
        <w:t xml:space="preserve"> Trends in Renal-Cell Carcinoma Incidence and Mortality in the United States in the Last 2 Decades: A SEER-Based Study. </w:t>
      </w:r>
      <w:r w:rsidR="003E01D3" w:rsidRPr="003E01D3">
        <w:rPr>
          <w:rFonts w:ascii="Arial" w:hAnsi="Arial" w:cs="Arial"/>
          <w:i/>
          <w:iCs/>
          <w:noProof/>
          <w:sz w:val="22"/>
        </w:rPr>
        <w:t>Clin. Genitourin. Cancer</w:t>
      </w:r>
      <w:r w:rsidR="003E01D3" w:rsidRPr="003E01D3">
        <w:rPr>
          <w:rFonts w:ascii="Arial" w:hAnsi="Arial" w:cs="Arial"/>
          <w:noProof/>
          <w:sz w:val="22"/>
        </w:rPr>
        <w:t xml:space="preserve"> </w:t>
      </w:r>
      <w:r w:rsidR="003E01D3" w:rsidRPr="003E01D3">
        <w:rPr>
          <w:rFonts w:ascii="Arial" w:hAnsi="Arial" w:cs="Arial"/>
          <w:b/>
          <w:bCs/>
          <w:noProof/>
          <w:sz w:val="22"/>
        </w:rPr>
        <w:t>17</w:t>
      </w:r>
      <w:r w:rsidR="003E01D3" w:rsidRPr="003E01D3">
        <w:rPr>
          <w:rFonts w:ascii="Arial" w:hAnsi="Arial" w:cs="Arial"/>
          <w:noProof/>
          <w:sz w:val="22"/>
        </w:rPr>
        <w:t>, 46–75 (2019).</w:t>
      </w:r>
    </w:p>
    <w:p w14:paraId="46781765"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2.</w:t>
      </w:r>
      <w:r w:rsidRPr="003E01D3">
        <w:rPr>
          <w:rFonts w:ascii="Arial" w:hAnsi="Arial" w:cs="Arial"/>
          <w:noProof/>
          <w:sz w:val="22"/>
        </w:rPr>
        <w:tab/>
        <w:t xml:space="preserve">Koneru, R. &amp; Hotte, S. J. Role of cytokine therapy for renal cell carcinoma in the era of targeted agents. </w:t>
      </w:r>
      <w:r w:rsidRPr="003E01D3">
        <w:rPr>
          <w:rFonts w:ascii="Arial" w:hAnsi="Arial" w:cs="Arial"/>
          <w:i/>
          <w:iCs/>
          <w:noProof/>
          <w:sz w:val="22"/>
        </w:rPr>
        <w:t>Curr. Oncol.</w:t>
      </w:r>
      <w:r w:rsidRPr="003E01D3">
        <w:rPr>
          <w:rFonts w:ascii="Arial" w:hAnsi="Arial" w:cs="Arial"/>
          <w:noProof/>
          <w:sz w:val="22"/>
        </w:rPr>
        <w:t xml:space="preserve"> </w:t>
      </w:r>
      <w:r w:rsidRPr="003E01D3">
        <w:rPr>
          <w:rFonts w:ascii="Arial" w:hAnsi="Arial" w:cs="Arial"/>
          <w:b/>
          <w:bCs/>
          <w:noProof/>
          <w:sz w:val="22"/>
        </w:rPr>
        <w:t>16</w:t>
      </w:r>
      <w:r w:rsidRPr="003E01D3">
        <w:rPr>
          <w:rFonts w:ascii="Arial" w:hAnsi="Arial" w:cs="Arial"/>
          <w:noProof/>
          <w:sz w:val="22"/>
        </w:rPr>
        <w:t>, S40 (2009).</w:t>
      </w:r>
    </w:p>
    <w:p w14:paraId="0826506A"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3.</w:t>
      </w:r>
      <w:r w:rsidRPr="003E01D3">
        <w:rPr>
          <w:rFonts w:ascii="Arial" w:hAnsi="Arial" w:cs="Arial"/>
          <w:noProof/>
          <w:sz w:val="22"/>
        </w:rPr>
        <w:tab/>
        <w:t xml:space="preserve">Motzer, R. J. </w:t>
      </w:r>
      <w:r w:rsidRPr="003E01D3">
        <w:rPr>
          <w:rFonts w:ascii="Arial" w:hAnsi="Arial" w:cs="Arial"/>
          <w:i/>
          <w:iCs/>
          <w:noProof/>
          <w:sz w:val="22"/>
        </w:rPr>
        <w:t>et al.</w:t>
      </w:r>
      <w:r w:rsidRPr="003E01D3">
        <w:rPr>
          <w:rFonts w:ascii="Arial" w:hAnsi="Arial" w:cs="Arial"/>
          <w:noProof/>
          <w:sz w:val="22"/>
        </w:rPr>
        <w:t xml:space="preserve"> Avelumab plus axitinib versus sunitinib for advanced renal-cell carcinoma. </w:t>
      </w:r>
      <w:r w:rsidRPr="003E01D3">
        <w:rPr>
          <w:rFonts w:ascii="Arial" w:hAnsi="Arial" w:cs="Arial"/>
          <w:i/>
          <w:iCs/>
          <w:noProof/>
          <w:sz w:val="22"/>
        </w:rPr>
        <w:t>N. Engl. J. Med.</w:t>
      </w:r>
      <w:r w:rsidRPr="003E01D3">
        <w:rPr>
          <w:rFonts w:ascii="Arial" w:hAnsi="Arial" w:cs="Arial"/>
          <w:noProof/>
          <w:sz w:val="22"/>
        </w:rPr>
        <w:t xml:space="preserve"> </w:t>
      </w:r>
      <w:r w:rsidRPr="003E01D3">
        <w:rPr>
          <w:rFonts w:ascii="Arial" w:hAnsi="Arial" w:cs="Arial"/>
          <w:b/>
          <w:bCs/>
          <w:noProof/>
          <w:sz w:val="22"/>
        </w:rPr>
        <w:t>380</w:t>
      </w:r>
      <w:r w:rsidRPr="003E01D3">
        <w:rPr>
          <w:rFonts w:ascii="Arial" w:hAnsi="Arial" w:cs="Arial"/>
          <w:noProof/>
          <w:sz w:val="22"/>
        </w:rPr>
        <w:t>, 1103–1115 (2019).</w:t>
      </w:r>
    </w:p>
    <w:p w14:paraId="40E7BA5D"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lastRenderedPageBreak/>
        <w:t>4.</w:t>
      </w:r>
      <w:r w:rsidRPr="003E01D3">
        <w:rPr>
          <w:rFonts w:ascii="Arial" w:hAnsi="Arial" w:cs="Arial"/>
          <w:noProof/>
          <w:sz w:val="22"/>
        </w:rPr>
        <w:tab/>
        <w:t xml:space="preserve">Dudani, S. </w:t>
      </w:r>
      <w:r w:rsidRPr="003E01D3">
        <w:rPr>
          <w:rFonts w:ascii="Arial" w:hAnsi="Arial" w:cs="Arial"/>
          <w:i/>
          <w:iCs/>
          <w:noProof/>
          <w:sz w:val="22"/>
        </w:rPr>
        <w:t>et al.</w:t>
      </w:r>
      <w:r w:rsidRPr="003E01D3">
        <w:rPr>
          <w:rFonts w:ascii="Arial" w:hAnsi="Arial" w:cs="Arial"/>
          <w:noProof/>
          <w:sz w:val="22"/>
        </w:rPr>
        <w:t xml:space="preserve"> First-line (1L) immuno-oncology (IO) combination therapies in metastatic renal cell carcinoma (mRCC): Preliminary results from the International Metastatic Renal Cell Carcinoma Database Consortium (IMDC). </w:t>
      </w:r>
      <w:r w:rsidRPr="003E01D3">
        <w:rPr>
          <w:rFonts w:ascii="Arial" w:hAnsi="Arial" w:cs="Arial"/>
          <w:i/>
          <w:iCs/>
          <w:noProof/>
          <w:sz w:val="22"/>
        </w:rPr>
        <w:t>J. Clin. Oncol.</w:t>
      </w:r>
      <w:r w:rsidRPr="003E01D3">
        <w:rPr>
          <w:rFonts w:ascii="Arial" w:hAnsi="Arial" w:cs="Arial"/>
          <w:noProof/>
          <w:sz w:val="22"/>
        </w:rPr>
        <w:t xml:space="preserve"> </w:t>
      </w:r>
      <w:r w:rsidRPr="003E01D3">
        <w:rPr>
          <w:rFonts w:ascii="Arial" w:hAnsi="Arial" w:cs="Arial"/>
          <w:b/>
          <w:bCs/>
          <w:noProof/>
          <w:sz w:val="22"/>
        </w:rPr>
        <w:t>37</w:t>
      </w:r>
      <w:r w:rsidRPr="003E01D3">
        <w:rPr>
          <w:rFonts w:ascii="Arial" w:hAnsi="Arial" w:cs="Arial"/>
          <w:noProof/>
          <w:sz w:val="22"/>
        </w:rPr>
        <w:t>, 584–584 (2019).</w:t>
      </w:r>
    </w:p>
    <w:p w14:paraId="14E5630C"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5.</w:t>
      </w:r>
      <w:r w:rsidRPr="003E01D3">
        <w:rPr>
          <w:rFonts w:ascii="Arial" w:hAnsi="Arial" w:cs="Arial"/>
          <w:noProof/>
          <w:sz w:val="22"/>
        </w:rPr>
        <w:tab/>
        <w:t xml:space="preserve">Sharma, P. &amp; Allison, J. P. Immune checkpoint targeting in cancer therapy: Toward combination strategies with curative potential. </w:t>
      </w:r>
      <w:r w:rsidRPr="003E01D3">
        <w:rPr>
          <w:rFonts w:ascii="Arial" w:hAnsi="Arial" w:cs="Arial"/>
          <w:i/>
          <w:iCs/>
          <w:noProof/>
          <w:sz w:val="22"/>
        </w:rPr>
        <w:t>Cell</w:t>
      </w:r>
      <w:r w:rsidRPr="003E01D3">
        <w:rPr>
          <w:rFonts w:ascii="Arial" w:hAnsi="Arial" w:cs="Arial"/>
          <w:noProof/>
          <w:sz w:val="22"/>
        </w:rPr>
        <w:t xml:space="preserve"> </w:t>
      </w:r>
      <w:r w:rsidRPr="003E01D3">
        <w:rPr>
          <w:rFonts w:ascii="Arial" w:hAnsi="Arial" w:cs="Arial"/>
          <w:b/>
          <w:bCs/>
          <w:noProof/>
          <w:sz w:val="22"/>
        </w:rPr>
        <w:t>161</w:t>
      </w:r>
      <w:r w:rsidRPr="003E01D3">
        <w:rPr>
          <w:rFonts w:ascii="Arial" w:hAnsi="Arial" w:cs="Arial"/>
          <w:noProof/>
          <w:sz w:val="22"/>
        </w:rPr>
        <w:t>, 205–214 (2015).</w:t>
      </w:r>
    </w:p>
    <w:p w14:paraId="3F156DFE"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6.</w:t>
      </w:r>
      <w:r w:rsidRPr="003E01D3">
        <w:rPr>
          <w:rFonts w:ascii="Arial" w:hAnsi="Arial" w:cs="Arial"/>
          <w:noProof/>
          <w:sz w:val="22"/>
        </w:rPr>
        <w:tab/>
        <w:t xml:space="preserve">Giraldo, N. A. </w:t>
      </w:r>
      <w:r w:rsidRPr="003E01D3">
        <w:rPr>
          <w:rFonts w:ascii="Arial" w:hAnsi="Arial" w:cs="Arial"/>
          <w:i/>
          <w:iCs/>
          <w:noProof/>
          <w:sz w:val="22"/>
        </w:rPr>
        <w:t>et al.</w:t>
      </w:r>
      <w:r w:rsidRPr="003E01D3">
        <w:rPr>
          <w:rFonts w:ascii="Arial" w:hAnsi="Arial" w:cs="Arial"/>
          <w:noProof/>
          <w:sz w:val="22"/>
        </w:rPr>
        <w:t xml:space="preserve"> Orchestration and prognostic significance of immune checkpoints in the microenvironment of primary and metastatic renal cell cancer. </w:t>
      </w:r>
      <w:r w:rsidRPr="003E01D3">
        <w:rPr>
          <w:rFonts w:ascii="Arial" w:hAnsi="Arial" w:cs="Arial"/>
          <w:i/>
          <w:iCs/>
          <w:noProof/>
          <w:sz w:val="22"/>
        </w:rPr>
        <w:t>Clin. Cancer Res.</w:t>
      </w:r>
      <w:r w:rsidRPr="003E01D3">
        <w:rPr>
          <w:rFonts w:ascii="Arial" w:hAnsi="Arial" w:cs="Arial"/>
          <w:noProof/>
          <w:sz w:val="22"/>
        </w:rPr>
        <w:t xml:space="preserve"> </w:t>
      </w:r>
      <w:r w:rsidRPr="003E01D3">
        <w:rPr>
          <w:rFonts w:ascii="Arial" w:hAnsi="Arial" w:cs="Arial"/>
          <w:b/>
          <w:bCs/>
          <w:noProof/>
          <w:sz w:val="22"/>
        </w:rPr>
        <w:t>21</w:t>
      </w:r>
      <w:r w:rsidRPr="003E01D3">
        <w:rPr>
          <w:rFonts w:ascii="Arial" w:hAnsi="Arial" w:cs="Arial"/>
          <w:noProof/>
          <w:sz w:val="22"/>
        </w:rPr>
        <w:t>, 3031–3040 (2015).</w:t>
      </w:r>
    </w:p>
    <w:p w14:paraId="342990AD"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7.</w:t>
      </w:r>
      <w:r w:rsidRPr="003E01D3">
        <w:rPr>
          <w:rFonts w:ascii="Arial" w:hAnsi="Arial" w:cs="Arial"/>
          <w:noProof/>
          <w:sz w:val="22"/>
        </w:rPr>
        <w:tab/>
        <w:t xml:space="preserve">Tumeh, P. C. </w:t>
      </w:r>
      <w:r w:rsidRPr="003E01D3">
        <w:rPr>
          <w:rFonts w:ascii="Arial" w:hAnsi="Arial" w:cs="Arial"/>
          <w:i/>
          <w:iCs/>
          <w:noProof/>
          <w:sz w:val="22"/>
        </w:rPr>
        <w:t>et al.</w:t>
      </w:r>
      <w:r w:rsidRPr="003E01D3">
        <w:rPr>
          <w:rFonts w:ascii="Arial" w:hAnsi="Arial" w:cs="Arial"/>
          <w:noProof/>
          <w:sz w:val="22"/>
        </w:rPr>
        <w:t xml:space="preserve"> PD-1 blockade induces responses by inhibiting adaptive immune resistance. </w:t>
      </w:r>
      <w:r w:rsidRPr="003E01D3">
        <w:rPr>
          <w:rFonts w:ascii="Arial" w:hAnsi="Arial" w:cs="Arial"/>
          <w:i/>
          <w:iCs/>
          <w:noProof/>
          <w:sz w:val="22"/>
        </w:rPr>
        <w:t>Nature</w:t>
      </w:r>
      <w:r w:rsidRPr="003E01D3">
        <w:rPr>
          <w:rFonts w:ascii="Arial" w:hAnsi="Arial" w:cs="Arial"/>
          <w:noProof/>
          <w:sz w:val="22"/>
        </w:rPr>
        <w:t xml:space="preserve"> </w:t>
      </w:r>
      <w:r w:rsidRPr="003E01D3">
        <w:rPr>
          <w:rFonts w:ascii="Arial" w:hAnsi="Arial" w:cs="Arial"/>
          <w:b/>
          <w:bCs/>
          <w:noProof/>
          <w:sz w:val="22"/>
        </w:rPr>
        <w:t>515</w:t>
      </w:r>
      <w:r w:rsidRPr="003E01D3">
        <w:rPr>
          <w:rFonts w:ascii="Arial" w:hAnsi="Arial" w:cs="Arial"/>
          <w:noProof/>
          <w:sz w:val="22"/>
        </w:rPr>
        <w:t>, 568–571 (2014).</w:t>
      </w:r>
    </w:p>
    <w:p w14:paraId="39A009CD"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8.</w:t>
      </w:r>
      <w:r w:rsidRPr="003E01D3">
        <w:rPr>
          <w:rFonts w:ascii="Arial" w:hAnsi="Arial" w:cs="Arial"/>
          <w:noProof/>
          <w:sz w:val="22"/>
        </w:rPr>
        <w:tab/>
        <w:t xml:space="preserve">Galon, J. </w:t>
      </w:r>
      <w:r w:rsidRPr="003E01D3">
        <w:rPr>
          <w:rFonts w:ascii="Arial" w:hAnsi="Arial" w:cs="Arial"/>
          <w:i/>
          <w:iCs/>
          <w:noProof/>
          <w:sz w:val="22"/>
        </w:rPr>
        <w:t>et al.</w:t>
      </w:r>
      <w:r w:rsidRPr="003E01D3">
        <w:rPr>
          <w:rFonts w:ascii="Arial" w:hAnsi="Arial" w:cs="Arial"/>
          <w:noProof/>
          <w:sz w:val="22"/>
        </w:rPr>
        <w:t xml:space="preserve"> Immunoscore and Immunoprofiling in cancer: An update from the melanoma and immunotherapy bridge 2015. </w:t>
      </w:r>
      <w:r w:rsidRPr="003E01D3">
        <w:rPr>
          <w:rFonts w:ascii="Arial" w:hAnsi="Arial" w:cs="Arial"/>
          <w:i/>
          <w:iCs/>
          <w:noProof/>
          <w:sz w:val="22"/>
        </w:rPr>
        <w:t>J. Transl. Med.</w:t>
      </w:r>
      <w:r w:rsidRPr="003E01D3">
        <w:rPr>
          <w:rFonts w:ascii="Arial" w:hAnsi="Arial" w:cs="Arial"/>
          <w:noProof/>
          <w:sz w:val="22"/>
        </w:rPr>
        <w:t xml:space="preserve"> </w:t>
      </w:r>
      <w:r w:rsidRPr="003E01D3">
        <w:rPr>
          <w:rFonts w:ascii="Arial" w:hAnsi="Arial" w:cs="Arial"/>
          <w:b/>
          <w:bCs/>
          <w:noProof/>
          <w:sz w:val="22"/>
        </w:rPr>
        <w:t>4</w:t>
      </w:r>
      <w:r w:rsidRPr="003E01D3">
        <w:rPr>
          <w:rFonts w:ascii="Arial" w:hAnsi="Arial" w:cs="Arial"/>
          <w:noProof/>
          <w:sz w:val="22"/>
        </w:rPr>
        <w:t>, (2016).</w:t>
      </w:r>
    </w:p>
    <w:p w14:paraId="4BA4C5DA"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9.</w:t>
      </w:r>
      <w:r w:rsidRPr="003E01D3">
        <w:rPr>
          <w:rFonts w:ascii="Arial" w:hAnsi="Arial" w:cs="Arial"/>
          <w:noProof/>
          <w:sz w:val="22"/>
        </w:rPr>
        <w:tab/>
        <w:t xml:space="preserve">Ziai, J. </w:t>
      </w:r>
      <w:r w:rsidRPr="003E01D3">
        <w:rPr>
          <w:rFonts w:ascii="Arial" w:hAnsi="Arial" w:cs="Arial"/>
          <w:i/>
          <w:iCs/>
          <w:noProof/>
          <w:sz w:val="22"/>
        </w:rPr>
        <w:t>et al.</w:t>
      </w:r>
      <w:r w:rsidRPr="003E01D3">
        <w:rPr>
          <w:rFonts w:ascii="Arial" w:hAnsi="Arial" w:cs="Arial"/>
          <w:noProof/>
          <w:sz w:val="22"/>
        </w:rPr>
        <w:t xml:space="preserve"> CD8+ T cell infiltration in breast and colon cancer: A histologic and statistical analysis. </w:t>
      </w:r>
      <w:r w:rsidRPr="003E01D3">
        <w:rPr>
          <w:rFonts w:ascii="Arial" w:hAnsi="Arial" w:cs="Arial"/>
          <w:i/>
          <w:iCs/>
          <w:noProof/>
          <w:sz w:val="22"/>
        </w:rPr>
        <w:t>PLoS One</w:t>
      </w:r>
      <w:r w:rsidRPr="003E01D3">
        <w:rPr>
          <w:rFonts w:ascii="Arial" w:hAnsi="Arial" w:cs="Arial"/>
          <w:noProof/>
          <w:sz w:val="22"/>
        </w:rPr>
        <w:t xml:space="preserve"> </w:t>
      </w:r>
      <w:r w:rsidRPr="003E01D3">
        <w:rPr>
          <w:rFonts w:ascii="Arial" w:hAnsi="Arial" w:cs="Arial"/>
          <w:b/>
          <w:bCs/>
          <w:noProof/>
          <w:sz w:val="22"/>
        </w:rPr>
        <w:t>13</w:t>
      </w:r>
      <w:r w:rsidRPr="003E01D3">
        <w:rPr>
          <w:rFonts w:ascii="Arial" w:hAnsi="Arial" w:cs="Arial"/>
          <w:noProof/>
          <w:sz w:val="22"/>
        </w:rPr>
        <w:t>, e0190158 (2018).</w:t>
      </w:r>
    </w:p>
    <w:p w14:paraId="0B4727DF"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10.</w:t>
      </w:r>
      <w:r w:rsidRPr="003E01D3">
        <w:rPr>
          <w:rFonts w:ascii="Arial" w:hAnsi="Arial" w:cs="Arial"/>
          <w:noProof/>
          <w:sz w:val="22"/>
        </w:rPr>
        <w:tab/>
        <w:t xml:space="preserve">Shimizu, S. </w:t>
      </w:r>
      <w:r w:rsidRPr="003E01D3">
        <w:rPr>
          <w:rFonts w:ascii="Arial" w:hAnsi="Arial" w:cs="Arial"/>
          <w:i/>
          <w:iCs/>
          <w:noProof/>
          <w:sz w:val="22"/>
        </w:rPr>
        <w:t>et al.</w:t>
      </w:r>
      <w:r w:rsidRPr="003E01D3">
        <w:rPr>
          <w:rFonts w:ascii="Arial" w:hAnsi="Arial" w:cs="Arial"/>
          <w:noProof/>
          <w:sz w:val="22"/>
        </w:rPr>
        <w:t xml:space="preserve"> Tumor-infiltrating CD8+ T-cell density is an independent prognostic marker for oral squamous cell carcinoma. </w:t>
      </w:r>
      <w:r w:rsidRPr="003E01D3">
        <w:rPr>
          <w:rFonts w:ascii="Arial" w:hAnsi="Arial" w:cs="Arial"/>
          <w:i/>
          <w:iCs/>
          <w:noProof/>
          <w:sz w:val="22"/>
        </w:rPr>
        <w:t>Cancer Med.</w:t>
      </w:r>
      <w:r w:rsidRPr="003E01D3">
        <w:rPr>
          <w:rFonts w:ascii="Arial" w:hAnsi="Arial" w:cs="Arial"/>
          <w:noProof/>
          <w:sz w:val="22"/>
        </w:rPr>
        <w:t xml:space="preserve"> </w:t>
      </w:r>
      <w:r w:rsidRPr="003E01D3">
        <w:rPr>
          <w:rFonts w:ascii="Arial" w:hAnsi="Arial" w:cs="Arial"/>
          <w:b/>
          <w:bCs/>
          <w:noProof/>
          <w:sz w:val="22"/>
        </w:rPr>
        <w:t>8</w:t>
      </w:r>
      <w:r w:rsidRPr="003E01D3">
        <w:rPr>
          <w:rFonts w:ascii="Arial" w:hAnsi="Arial" w:cs="Arial"/>
          <w:noProof/>
          <w:sz w:val="22"/>
        </w:rPr>
        <w:t>, 80–93 (2019).</w:t>
      </w:r>
    </w:p>
    <w:p w14:paraId="43D14A29"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11.</w:t>
      </w:r>
      <w:r w:rsidRPr="003E01D3">
        <w:rPr>
          <w:rFonts w:ascii="Arial" w:hAnsi="Arial" w:cs="Arial"/>
          <w:noProof/>
          <w:sz w:val="22"/>
        </w:rPr>
        <w:tab/>
        <w:t xml:space="preserve">Borcherding, N. </w:t>
      </w:r>
      <w:r w:rsidRPr="003E01D3">
        <w:rPr>
          <w:rFonts w:ascii="Arial" w:hAnsi="Arial" w:cs="Arial"/>
          <w:i/>
          <w:iCs/>
          <w:noProof/>
          <w:sz w:val="22"/>
        </w:rPr>
        <w:t>et al.</w:t>
      </w:r>
      <w:r w:rsidRPr="003E01D3">
        <w:rPr>
          <w:rFonts w:ascii="Arial" w:hAnsi="Arial" w:cs="Arial"/>
          <w:noProof/>
          <w:sz w:val="22"/>
        </w:rPr>
        <w:t xml:space="preserve"> Keeping Tumors in Check: A Mechanistic Review of Clinical Response and Resistance to Immune Checkpoint Blockade in Cancer. </w:t>
      </w:r>
      <w:r w:rsidRPr="003E01D3">
        <w:rPr>
          <w:rFonts w:ascii="Arial" w:hAnsi="Arial" w:cs="Arial"/>
          <w:i/>
          <w:iCs/>
          <w:noProof/>
          <w:sz w:val="22"/>
        </w:rPr>
        <w:t>J. Mol. Biol.</w:t>
      </w:r>
      <w:r w:rsidRPr="003E01D3">
        <w:rPr>
          <w:rFonts w:ascii="Arial" w:hAnsi="Arial" w:cs="Arial"/>
          <w:noProof/>
          <w:sz w:val="22"/>
        </w:rPr>
        <w:t xml:space="preserve"> </w:t>
      </w:r>
      <w:r w:rsidRPr="003E01D3">
        <w:rPr>
          <w:rFonts w:ascii="Arial" w:hAnsi="Arial" w:cs="Arial"/>
          <w:b/>
          <w:bCs/>
          <w:noProof/>
          <w:sz w:val="22"/>
        </w:rPr>
        <w:t>430</w:t>
      </w:r>
      <w:r w:rsidRPr="003E01D3">
        <w:rPr>
          <w:rFonts w:ascii="Arial" w:hAnsi="Arial" w:cs="Arial"/>
          <w:noProof/>
          <w:sz w:val="22"/>
        </w:rPr>
        <w:t>, 2014–2029 (2018).</w:t>
      </w:r>
    </w:p>
    <w:p w14:paraId="4F16F0EB"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12.</w:t>
      </w:r>
      <w:r w:rsidRPr="003E01D3">
        <w:rPr>
          <w:rFonts w:ascii="Arial" w:hAnsi="Arial" w:cs="Arial"/>
          <w:noProof/>
          <w:sz w:val="22"/>
        </w:rPr>
        <w:tab/>
        <w:t xml:space="preserve">Patel, H. D. </w:t>
      </w:r>
      <w:r w:rsidRPr="003E01D3">
        <w:rPr>
          <w:rFonts w:ascii="Arial" w:hAnsi="Arial" w:cs="Arial"/>
          <w:i/>
          <w:iCs/>
          <w:noProof/>
          <w:sz w:val="22"/>
        </w:rPr>
        <w:t>et al.</w:t>
      </w:r>
      <w:r w:rsidRPr="003E01D3">
        <w:rPr>
          <w:rFonts w:ascii="Arial" w:hAnsi="Arial" w:cs="Arial"/>
          <w:noProof/>
          <w:sz w:val="22"/>
        </w:rPr>
        <w:t xml:space="preserve"> The future of perioperative therapy in advanced renal cell carcinoma: How can we PROSPER? </w:t>
      </w:r>
      <w:r w:rsidRPr="003E01D3">
        <w:rPr>
          <w:rFonts w:ascii="Arial" w:hAnsi="Arial" w:cs="Arial"/>
          <w:i/>
          <w:iCs/>
          <w:noProof/>
          <w:sz w:val="22"/>
        </w:rPr>
        <w:t>Futur. Oncol.</w:t>
      </w:r>
      <w:r w:rsidRPr="003E01D3">
        <w:rPr>
          <w:rFonts w:ascii="Arial" w:hAnsi="Arial" w:cs="Arial"/>
          <w:noProof/>
          <w:sz w:val="22"/>
        </w:rPr>
        <w:t xml:space="preserve"> </w:t>
      </w:r>
      <w:r w:rsidRPr="003E01D3">
        <w:rPr>
          <w:rFonts w:ascii="Arial" w:hAnsi="Arial" w:cs="Arial"/>
          <w:b/>
          <w:bCs/>
          <w:noProof/>
          <w:sz w:val="22"/>
        </w:rPr>
        <w:t>15</w:t>
      </w:r>
      <w:r w:rsidRPr="003E01D3">
        <w:rPr>
          <w:rFonts w:ascii="Arial" w:hAnsi="Arial" w:cs="Arial"/>
          <w:noProof/>
          <w:sz w:val="22"/>
        </w:rPr>
        <w:t>, 1683–1695 (2019).</w:t>
      </w:r>
    </w:p>
    <w:p w14:paraId="3E254209"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13.</w:t>
      </w:r>
      <w:r w:rsidRPr="003E01D3">
        <w:rPr>
          <w:rFonts w:ascii="Arial" w:hAnsi="Arial" w:cs="Arial"/>
          <w:noProof/>
          <w:sz w:val="22"/>
        </w:rPr>
        <w:tab/>
        <w:t xml:space="preserve">Nakano, O. </w:t>
      </w:r>
      <w:r w:rsidRPr="003E01D3">
        <w:rPr>
          <w:rFonts w:ascii="Arial" w:hAnsi="Arial" w:cs="Arial"/>
          <w:i/>
          <w:iCs/>
          <w:noProof/>
          <w:sz w:val="22"/>
        </w:rPr>
        <w:t>et al.</w:t>
      </w:r>
      <w:r w:rsidRPr="003E01D3">
        <w:rPr>
          <w:rFonts w:ascii="Arial" w:hAnsi="Arial" w:cs="Arial"/>
          <w:noProof/>
          <w:sz w:val="22"/>
        </w:rPr>
        <w:t xml:space="preserve"> Proliferative activity of intratumoral CD8+ T-lymphocytes as a prognostic factor in human renal cell carcinoma: Clinicopathologic demonstration of antitumor immunity. </w:t>
      </w:r>
      <w:r w:rsidRPr="003E01D3">
        <w:rPr>
          <w:rFonts w:ascii="Arial" w:hAnsi="Arial" w:cs="Arial"/>
          <w:i/>
          <w:iCs/>
          <w:noProof/>
          <w:sz w:val="22"/>
        </w:rPr>
        <w:t>Cancer Res.</w:t>
      </w:r>
      <w:r w:rsidRPr="003E01D3">
        <w:rPr>
          <w:rFonts w:ascii="Arial" w:hAnsi="Arial" w:cs="Arial"/>
          <w:noProof/>
          <w:sz w:val="22"/>
        </w:rPr>
        <w:t xml:space="preserve"> </w:t>
      </w:r>
      <w:r w:rsidRPr="003E01D3">
        <w:rPr>
          <w:rFonts w:ascii="Arial" w:hAnsi="Arial" w:cs="Arial"/>
          <w:b/>
          <w:bCs/>
          <w:noProof/>
          <w:sz w:val="22"/>
        </w:rPr>
        <w:t>61</w:t>
      </w:r>
      <w:r w:rsidRPr="003E01D3">
        <w:rPr>
          <w:rFonts w:ascii="Arial" w:hAnsi="Arial" w:cs="Arial"/>
          <w:noProof/>
          <w:sz w:val="22"/>
        </w:rPr>
        <w:t>, 5132–5136 (2001).</w:t>
      </w:r>
    </w:p>
    <w:p w14:paraId="366324DE"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14.</w:t>
      </w:r>
      <w:r w:rsidRPr="003E01D3">
        <w:rPr>
          <w:rFonts w:ascii="Arial" w:hAnsi="Arial" w:cs="Arial"/>
          <w:noProof/>
          <w:sz w:val="22"/>
        </w:rPr>
        <w:tab/>
        <w:t xml:space="preserve">Baine, M. K. </w:t>
      </w:r>
      <w:r w:rsidRPr="003E01D3">
        <w:rPr>
          <w:rFonts w:ascii="Arial" w:hAnsi="Arial" w:cs="Arial"/>
          <w:i/>
          <w:iCs/>
          <w:noProof/>
          <w:sz w:val="22"/>
        </w:rPr>
        <w:t>et al.</w:t>
      </w:r>
      <w:r w:rsidRPr="003E01D3">
        <w:rPr>
          <w:rFonts w:ascii="Arial" w:hAnsi="Arial" w:cs="Arial"/>
          <w:noProof/>
          <w:sz w:val="22"/>
        </w:rPr>
        <w:t xml:space="preserve"> Characterization of tumor infiltrating lymphocytes in paired primary and metastatic renal cell carcinoma specimens. </w:t>
      </w:r>
      <w:r w:rsidRPr="003E01D3">
        <w:rPr>
          <w:rFonts w:ascii="Arial" w:hAnsi="Arial" w:cs="Arial"/>
          <w:i/>
          <w:iCs/>
          <w:noProof/>
          <w:sz w:val="22"/>
        </w:rPr>
        <w:t>Oncotarget</w:t>
      </w:r>
      <w:r w:rsidRPr="003E01D3">
        <w:rPr>
          <w:rFonts w:ascii="Arial" w:hAnsi="Arial" w:cs="Arial"/>
          <w:noProof/>
          <w:sz w:val="22"/>
        </w:rPr>
        <w:t xml:space="preserve"> </w:t>
      </w:r>
      <w:r w:rsidRPr="003E01D3">
        <w:rPr>
          <w:rFonts w:ascii="Arial" w:hAnsi="Arial" w:cs="Arial"/>
          <w:b/>
          <w:bCs/>
          <w:noProof/>
          <w:sz w:val="22"/>
        </w:rPr>
        <w:t>6</w:t>
      </w:r>
      <w:r w:rsidRPr="003E01D3">
        <w:rPr>
          <w:rFonts w:ascii="Arial" w:hAnsi="Arial" w:cs="Arial"/>
          <w:noProof/>
          <w:sz w:val="22"/>
        </w:rPr>
        <w:t>, 24990 (2015).</w:t>
      </w:r>
    </w:p>
    <w:p w14:paraId="148A2B13"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lastRenderedPageBreak/>
        <w:t>15.</w:t>
      </w:r>
      <w:r w:rsidRPr="003E01D3">
        <w:rPr>
          <w:rFonts w:ascii="Arial" w:hAnsi="Arial" w:cs="Arial"/>
          <w:noProof/>
          <w:sz w:val="22"/>
        </w:rPr>
        <w:tab/>
        <w:t xml:space="preserve">Braun, D. A. </w:t>
      </w:r>
      <w:r w:rsidRPr="003E01D3">
        <w:rPr>
          <w:rFonts w:ascii="Arial" w:hAnsi="Arial" w:cs="Arial"/>
          <w:i/>
          <w:iCs/>
          <w:noProof/>
          <w:sz w:val="22"/>
        </w:rPr>
        <w:t>et al.</w:t>
      </w:r>
      <w:r w:rsidRPr="003E01D3">
        <w:rPr>
          <w:rFonts w:ascii="Arial" w:hAnsi="Arial" w:cs="Arial"/>
          <w:noProof/>
          <w:sz w:val="22"/>
        </w:rPr>
        <w:t xml:space="preserve"> Interplay of somatic alterations and immune infiltration modulates response to PD-1 blockade in advanced clear cell renal cell carcinoma. </w:t>
      </w:r>
      <w:r w:rsidRPr="003E01D3">
        <w:rPr>
          <w:rFonts w:ascii="Arial" w:hAnsi="Arial" w:cs="Arial"/>
          <w:i/>
          <w:iCs/>
          <w:noProof/>
          <w:sz w:val="22"/>
        </w:rPr>
        <w:t>Nat. Med.</w:t>
      </w:r>
      <w:r w:rsidRPr="003E01D3">
        <w:rPr>
          <w:rFonts w:ascii="Arial" w:hAnsi="Arial" w:cs="Arial"/>
          <w:noProof/>
          <w:sz w:val="22"/>
        </w:rPr>
        <w:t xml:space="preserve"> </w:t>
      </w:r>
      <w:r w:rsidRPr="003E01D3">
        <w:rPr>
          <w:rFonts w:ascii="Arial" w:hAnsi="Arial" w:cs="Arial"/>
          <w:b/>
          <w:bCs/>
          <w:noProof/>
          <w:sz w:val="22"/>
        </w:rPr>
        <w:t>26</w:t>
      </w:r>
      <w:r w:rsidRPr="003E01D3">
        <w:rPr>
          <w:rFonts w:ascii="Arial" w:hAnsi="Arial" w:cs="Arial"/>
          <w:noProof/>
          <w:sz w:val="22"/>
        </w:rPr>
        <w:t>, 909–918 (2020).</w:t>
      </w:r>
    </w:p>
    <w:p w14:paraId="13A323E3"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16.</w:t>
      </w:r>
      <w:r w:rsidRPr="003E01D3">
        <w:rPr>
          <w:rFonts w:ascii="Arial" w:hAnsi="Arial" w:cs="Arial"/>
          <w:noProof/>
          <w:sz w:val="22"/>
        </w:rPr>
        <w:tab/>
        <w:t xml:space="preserve">Choueiri, T. K. </w:t>
      </w:r>
      <w:r w:rsidRPr="003E01D3">
        <w:rPr>
          <w:rFonts w:ascii="Arial" w:hAnsi="Arial" w:cs="Arial"/>
          <w:i/>
          <w:iCs/>
          <w:noProof/>
          <w:sz w:val="22"/>
        </w:rPr>
        <w:t>et al.</w:t>
      </w:r>
      <w:r w:rsidRPr="003E01D3">
        <w:rPr>
          <w:rFonts w:ascii="Arial" w:hAnsi="Arial" w:cs="Arial"/>
          <w:noProof/>
          <w:sz w:val="22"/>
        </w:rPr>
        <w:t xml:space="preserve"> Biomarker analyses from JAVELIN Renal 101: Avelumab + axitinib (A+Ax) versus sunitinib (S) in advanced renal cell carcinoma (aRCC). </w:t>
      </w:r>
      <w:r w:rsidRPr="003E01D3">
        <w:rPr>
          <w:rFonts w:ascii="Arial" w:hAnsi="Arial" w:cs="Arial"/>
          <w:i/>
          <w:iCs/>
          <w:noProof/>
          <w:sz w:val="22"/>
        </w:rPr>
        <w:t>J. Clin. Oncol.</w:t>
      </w:r>
      <w:r w:rsidRPr="003E01D3">
        <w:rPr>
          <w:rFonts w:ascii="Arial" w:hAnsi="Arial" w:cs="Arial"/>
          <w:noProof/>
          <w:sz w:val="22"/>
        </w:rPr>
        <w:t xml:space="preserve"> </w:t>
      </w:r>
      <w:r w:rsidRPr="003E01D3">
        <w:rPr>
          <w:rFonts w:ascii="Arial" w:hAnsi="Arial" w:cs="Arial"/>
          <w:b/>
          <w:bCs/>
          <w:noProof/>
          <w:sz w:val="22"/>
        </w:rPr>
        <w:t>37</w:t>
      </w:r>
      <w:r w:rsidRPr="003E01D3">
        <w:rPr>
          <w:rFonts w:ascii="Arial" w:hAnsi="Arial" w:cs="Arial"/>
          <w:noProof/>
          <w:sz w:val="22"/>
        </w:rPr>
        <w:t>, 101 (2019).</w:t>
      </w:r>
    </w:p>
    <w:p w14:paraId="74A486D7"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17.</w:t>
      </w:r>
      <w:r w:rsidRPr="003E01D3">
        <w:rPr>
          <w:rFonts w:ascii="Arial" w:hAnsi="Arial" w:cs="Arial"/>
          <w:noProof/>
          <w:sz w:val="22"/>
        </w:rPr>
        <w:tab/>
        <w:t xml:space="preserve">Choueiri, T. K. </w:t>
      </w:r>
      <w:r w:rsidRPr="003E01D3">
        <w:rPr>
          <w:rFonts w:ascii="Arial" w:hAnsi="Arial" w:cs="Arial"/>
          <w:i/>
          <w:iCs/>
          <w:noProof/>
          <w:sz w:val="22"/>
        </w:rPr>
        <w:t>et al.</w:t>
      </w:r>
      <w:r w:rsidRPr="003E01D3">
        <w:rPr>
          <w:rFonts w:ascii="Arial" w:hAnsi="Arial" w:cs="Arial"/>
          <w:noProof/>
          <w:sz w:val="22"/>
        </w:rPr>
        <w:t xml:space="preserve"> Preliminary results for avelumab plus axitinib as first-line therapy in patients with advanced clear-cell renal-cell carcinoma (JAVELIN Renal 100): an open-label, dose-finding and dose-expansion, phase 1b trial. </w:t>
      </w:r>
      <w:r w:rsidRPr="003E01D3">
        <w:rPr>
          <w:rFonts w:ascii="Arial" w:hAnsi="Arial" w:cs="Arial"/>
          <w:i/>
          <w:iCs/>
          <w:noProof/>
          <w:sz w:val="22"/>
        </w:rPr>
        <w:t>Lancet Oncol.</w:t>
      </w:r>
      <w:r w:rsidRPr="003E01D3">
        <w:rPr>
          <w:rFonts w:ascii="Arial" w:hAnsi="Arial" w:cs="Arial"/>
          <w:noProof/>
          <w:sz w:val="22"/>
        </w:rPr>
        <w:t xml:space="preserve"> </w:t>
      </w:r>
      <w:r w:rsidRPr="003E01D3">
        <w:rPr>
          <w:rFonts w:ascii="Arial" w:hAnsi="Arial" w:cs="Arial"/>
          <w:b/>
          <w:bCs/>
          <w:noProof/>
          <w:sz w:val="22"/>
        </w:rPr>
        <w:t>19</w:t>
      </w:r>
      <w:r w:rsidRPr="003E01D3">
        <w:rPr>
          <w:rFonts w:ascii="Arial" w:hAnsi="Arial" w:cs="Arial"/>
          <w:noProof/>
          <w:sz w:val="22"/>
        </w:rPr>
        <w:t>, 451–460 (2018).</w:t>
      </w:r>
    </w:p>
    <w:p w14:paraId="66D5DBF7"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18.</w:t>
      </w:r>
      <w:r w:rsidRPr="003E01D3">
        <w:rPr>
          <w:rFonts w:ascii="Arial" w:hAnsi="Arial" w:cs="Arial"/>
          <w:noProof/>
          <w:sz w:val="22"/>
        </w:rPr>
        <w:tab/>
        <w:t xml:space="preserve">Chevrier, S. </w:t>
      </w:r>
      <w:r w:rsidRPr="003E01D3">
        <w:rPr>
          <w:rFonts w:ascii="Arial" w:hAnsi="Arial" w:cs="Arial"/>
          <w:i/>
          <w:iCs/>
          <w:noProof/>
          <w:sz w:val="22"/>
        </w:rPr>
        <w:t>et al.</w:t>
      </w:r>
      <w:r w:rsidRPr="003E01D3">
        <w:rPr>
          <w:rFonts w:ascii="Arial" w:hAnsi="Arial" w:cs="Arial"/>
          <w:noProof/>
          <w:sz w:val="22"/>
        </w:rPr>
        <w:t xml:space="preserve"> An Immune Atlas of Clear Cell Renal Cell Carcinoma. </w:t>
      </w:r>
      <w:r w:rsidRPr="003E01D3">
        <w:rPr>
          <w:rFonts w:ascii="Arial" w:hAnsi="Arial" w:cs="Arial"/>
          <w:i/>
          <w:iCs/>
          <w:noProof/>
          <w:sz w:val="22"/>
        </w:rPr>
        <w:t>Cell</w:t>
      </w:r>
      <w:r w:rsidRPr="003E01D3">
        <w:rPr>
          <w:rFonts w:ascii="Arial" w:hAnsi="Arial" w:cs="Arial"/>
          <w:noProof/>
          <w:sz w:val="22"/>
        </w:rPr>
        <w:t xml:space="preserve"> </w:t>
      </w:r>
      <w:r w:rsidRPr="003E01D3">
        <w:rPr>
          <w:rFonts w:ascii="Arial" w:hAnsi="Arial" w:cs="Arial"/>
          <w:b/>
          <w:bCs/>
          <w:noProof/>
          <w:sz w:val="22"/>
        </w:rPr>
        <w:t>169</w:t>
      </w:r>
      <w:r w:rsidRPr="003E01D3">
        <w:rPr>
          <w:rFonts w:ascii="Arial" w:hAnsi="Arial" w:cs="Arial"/>
          <w:noProof/>
          <w:sz w:val="22"/>
        </w:rPr>
        <w:t>, 736–749 (2017).</w:t>
      </w:r>
    </w:p>
    <w:p w14:paraId="3564884B"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19.</w:t>
      </w:r>
      <w:r w:rsidRPr="003E01D3">
        <w:rPr>
          <w:rFonts w:ascii="Arial" w:hAnsi="Arial" w:cs="Arial"/>
          <w:noProof/>
          <w:sz w:val="22"/>
        </w:rPr>
        <w:tab/>
        <w:t xml:space="preserve">Creighton, C. J. </w:t>
      </w:r>
      <w:r w:rsidRPr="003E01D3">
        <w:rPr>
          <w:rFonts w:ascii="Arial" w:hAnsi="Arial" w:cs="Arial"/>
          <w:i/>
          <w:iCs/>
          <w:noProof/>
          <w:sz w:val="22"/>
        </w:rPr>
        <w:t>et al.</w:t>
      </w:r>
      <w:r w:rsidRPr="003E01D3">
        <w:rPr>
          <w:rFonts w:ascii="Arial" w:hAnsi="Arial" w:cs="Arial"/>
          <w:noProof/>
          <w:sz w:val="22"/>
        </w:rPr>
        <w:t xml:space="preserve"> Comprehensivemolecular characterization of clear cell renal cell carcinoma. </w:t>
      </w:r>
      <w:r w:rsidRPr="003E01D3">
        <w:rPr>
          <w:rFonts w:ascii="Arial" w:hAnsi="Arial" w:cs="Arial"/>
          <w:i/>
          <w:iCs/>
          <w:noProof/>
          <w:sz w:val="22"/>
        </w:rPr>
        <w:t>Nature</w:t>
      </w:r>
      <w:r w:rsidRPr="003E01D3">
        <w:rPr>
          <w:rFonts w:ascii="Arial" w:hAnsi="Arial" w:cs="Arial"/>
          <w:noProof/>
          <w:sz w:val="22"/>
        </w:rPr>
        <w:t xml:space="preserve"> </w:t>
      </w:r>
      <w:r w:rsidRPr="003E01D3">
        <w:rPr>
          <w:rFonts w:ascii="Arial" w:hAnsi="Arial" w:cs="Arial"/>
          <w:b/>
          <w:bCs/>
          <w:noProof/>
          <w:sz w:val="22"/>
        </w:rPr>
        <w:t>499</w:t>
      </w:r>
      <w:r w:rsidRPr="003E01D3">
        <w:rPr>
          <w:rFonts w:ascii="Arial" w:hAnsi="Arial" w:cs="Arial"/>
          <w:noProof/>
          <w:sz w:val="22"/>
        </w:rPr>
        <w:t>, 43–49 (2013).</w:t>
      </w:r>
    </w:p>
    <w:p w14:paraId="6CCD7EDC"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20.</w:t>
      </w:r>
      <w:r w:rsidRPr="003E01D3">
        <w:rPr>
          <w:rFonts w:ascii="Arial" w:hAnsi="Arial" w:cs="Arial"/>
          <w:noProof/>
          <w:sz w:val="22"/>
        </w:rPr>
        <w:tab/>
        <w:t xml:space="preserve">Van Den Heuvel, C. N. A. M. </w:t>
      </w:r>
      <w:r w:rsidRPr="003E01D3">
        <w:rPr>
          <w:rFonts w:ascii="Arial" w:hAnsi="Arial" w:cs="Arial"/>
          <w:i/>
          <w:iCs/>
          <w:noProof/>
          <w:sz w:val="22"/>
        </w:rPr>
        <w:t>et al.</w:t>
      </w:r>
      <w:r w:rsidRPr="003E01D3">
        <w:rPr>
          <w:rFonts w:ascii="Arial" w:hAnsi="Arial" w:cs="Arial"/>
          <w:noProof/>
          <w:sz w:val="22"/>
        </w:rPr>
        <w:t xml:space="preserve"> Molecular profiling of druggable targets in clear cell renal cell carcinoma through targeted RNA sequencing. </w:t>
      </w:r>
      <w:r w:rsidRPr="003E01D3">
        <w:rPr>
          <w:rFonts w:ascii="Arial" w:hAnsi="Arial" w:cs="Arial"/>
          <w:i/>
          <w:iCs/>
          <w:noProof/>
          <w:sz w:val="22"/>
        </w:rPr>
        <w:t>Front. Oncol.</w:t>
      </w:r>
      <w:r w:rsidRPr="003E01D3">
        <w:rPr>
          <w:rFonts w:ascii="Arial" w:hAnsi="Arial" w:cs="Arial"/>
          <w:noProof/>
          <w:sz w:val="22"/>
        </w:rPr>
        <w:t xml:space="preserve"> </w:t>
      </w:r>
      <w:r w:rsidRPr="003E01D3">
        <w:rPr>
          <w:rFonts w:ascii="Arial" w:hAnsi="Arial" w:cs="Arial"/>
          <w:b/>
          <w:bCs/>
          <w:noProof/>
          <w:sz w:val="22"/>
        </w:rPr>
        <w:t>9</w:t>
      </w:r>
      <w:r w:rsidRPr="003E01D3">
        <w:rPr>
          <w:rFonts w:ascii="Arial" w:hAnsi="Arial" w:cs="Arial"/>
          <w:noProof/>
          <w:sz w:val="22"/>
        </w:rPr>
        <w:t>, 117 (2019).</w:t>
      </w:r>
    </w:p>
    <w:p w14:paraId="2288A10E"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21.</w:t>
      </w:r>
      <w:r w:rsidRPr="003E01D3">
        <w:rPr>
          <w:rFonts w:ascii="Arial" w:hAnsi="Arial" w:cs="Arial"/>
          <w:noProof/>
          <w:sz w:val="22"/>
        </w:rPr>
        <w:tab/>
        <w:t xml:space="preserve">Savas, P. </w:t>
      </w:r>
      <w:r w:rsidRPr="003E01D3">
        <w:rPr>
          <w:rFonts w:ascii="Arial" w:hAnsi="Arial" w:cs="Arial"/>
          <w:i/>
          <w:iCs/>
          <w:noProof/>
          <w:sz w:val="22"/>
        </w:rPr>
        <w:t>et al.</w:t>
      </w:r>
      <w:r w:rsidRPr="003E01D3">
        <w:rPr>
          <w:rFonts w:ascii="Arial" w:hAnsi="Arial" w:cs="Arial"/>
          <w:noProof/>
          <w:sz w:val="22"/>
        </w:rPr>
        <w:t xml:space="preserve"> Single-cell profiling of breast cancer T cells reveals a tissue-resident memory subset associated with improved prognosis. </w:t>
      </w:r>
      <w:r w:rsidRPr="003E01D3">
        <w:rPr>
          <w:rFonts w:ascii="Arial" w:hAnsi="Arial" w:cs="Arial"/>
          <w:i/>
          <w:iCs/>
          <w:noProof/>
          <w:sz w:val="22"/>
        </w:rPr>
        <w:t>Nat. Med.</w:t>
      </w:r>
      <w:r w:rsidRPr="003E01D3">
        <w:rPr>
          <w:rFonts w:ascii="Arial" w:hAnsi="Arial" w:cs="Arial"/>
          <w:noProof/>
          <w:sz w:val="22"/>
        </w:rPr>
        <w:t xml:space="preserve"> </w:t>
      </w:r>
      <w:r w:rsidRPr="003E01D3">
        <w:rPr>
          <w:rFonts w:ascii="Arial" w:hAnsi="Arial" w:cs="Arial"/>
          <w:b/>
          <w:bCs/>
          <w:noProof/>
          <w:sz w:val="22"/>
        </w:rPr>
        <w:t>24</w:t>
      </w:r>
      <w:r w:rsidRPr="003E01D3">
        <w:rPr>
          <w:rFonts w:ascii="Arial" w:hAnsi="Arial" w:cs="Arial"/>
          <w:noProof/>
          <w:sz w:val="22"/>
        </w:rPr>
        <w:t>, 986–993 (2018).</w:t>
      </w:r>
    </w:p>
    <w:p w14:paraId="6E97558C"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22.</w:t>
      </w:r>
      <w:r w:rsidRPr="003E01D3">
        <w:rPr>
          <w:rFonts w:ascii="Arial" w:hAnsi="Arial" w:cs="Arial"/>
          <w:noProof/>
          <w:sz w:val="22"/>
        </w:rPr>
        <w:tab/>
        <w:t xml:space="preserve">Sade-Feldman, M. </w:t>
      </w:r>
      <w:r w:rsidRPr="003E01D3">
        <w:rPr>
          <w:rFonts w:ascii="Arial" w:hAnsi="Arial" w:cs="Arial"/>
          <w:i/>
          <w:iCs/>
          <w:noProof/>
          <w:sz w:val="22"/>
        </w:rPr>
        <w:t>et al.</w:t>
      </w:r>
      <w:r w:rsidRPr="003E01D3">
        <w:rPr>
          <w:rFonts w:ascii="Arial" w:hAnsi="Arial" w:cs="Arial"/>
          <w:noProof/>
          <w:sz w:val="22"/>
        </w:rPr>
        <w:t xml:space="preserve"> Defining T Cell States Associated with Response to Checkpoint Immunotherapy in Melanoma. </w:t>
      </w:r>
      <w:r w:rsidRPr="003E01D3">
        <w:rPr>
          <w:rFonts w:ascii="Arial" w:hAnsi="Arial" w:cs="Arial"/>
          <w:i/>
          <w:iCs/>
          <w:noProof/>
          <w:sz w:val="22"/>
        </w:rPr>
        <w:t>Cell</w:t>
      </w:r>
      <w:r w:rsidRPr="003E01D3">
        <w:rPr>
          <w:rFonts w:ascii="Arial" w:hAnsi="Arial" w:cs="Arial"/>
          <w:noProof/>
          <w:sz w:val="22"/>
        </w:rPr>
        <w:t xml:space="preserve"> </w:t>
      </w:r>
      <w:r w:rsidRPr="003E01D3">
        <w:rPr>
          <w:rFonts w:ascii="Arial" w:hAnsi="Arial" w:cs="Arial"/>
          <w:b/>
          <w:bCs/>
          <w:noProof/>
          <w:sz w:val="22"/>
        </w:rPr>
        <w:t>175</w:t>
      </w:r>
      <w:r w:rsidRPr="003E01D3">
        <w:rPr>
          <w:rFonts w:ascii="Arial" w:hAnsi="Arial" w:cs="Arial"/>
          <w:noProof/>
          <w:sz w:val="22"/>
        </w:rPr>
        <w:t>, 998–1013 (2018).</w:t>
      </w:r>
    </w:p>
    <w:p w14:paraId="3EB9D64B"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23.</w:t>
      </w:r>
      <w:r w:rsidRPr="003E01D3">
        <w:rPr>
          <w:rFonts w:ascii="Arial" w:hAnsi="Arial" w:cs="Arial"/>
          <w:noProof/>
          <w:sz w:val="22"/>
        </w:rPr>
        <w:tab/>
        <w:t xml:space="preserve">Geissler, K. </w:t>
      </w:r>
      <w:r w:rsidRPr="003E01D3">
        <w:rPr>
          <w:rFonts w:ascii="Arial" w:hAnsi="Arial" w:cs="Arial"/>
          <w:i/>
          <w:iCs/>
          <w:noProof/>
          <w:sz w:val="22"/>
        </w:rPr>
        <w:t>et al.</w:t>
      </w:r>
      <w:r w:rsidRPr="003E01D3">
        <w:rPr>
          <w:rFonts w:ascii="Arial" w:hAnsi="Arial" w:cs="Arial"/>
          <w:noProof/>
          <w:sz w:val="22"/>
        </w:rPr>
        <w:t xml:space="preserve"> Immune signature of tumor infiltrating immune cells in renal cancer. </w:t>
      </w:r>
      <w:r w:rsidRPr="003E01D3">
        <w:rPr>
          <w:rFonts w:ascii="Arial" w:hAnsi="Arial" w:cs="Arial"/>
          <w:i/>
          <w:iCs/>
          <w:noProof/>
          <w:sz w:val="22"/>
        </w:rPr>
        <w:t>Oncoimmunology</w:t>
      </w:r>
      <w:r w:rsidRPr="003E01D3">
        <w:rPr>
          <w:rFonts w:ascii="Arial" w:hAnsi="Arial" w:cs="Arial"/>
          <w:noProof/>
          <w:sz w:val="22"/>
        </w:rPr>
        <w:t xml:space="preserve"> </w:t>
      </w:r>
      <w:r w:rsidRPr="003E01D3">
        <w:rPr>
          <w:rFonts w:ascii="Arial" w:hAnsi="Arial" w:cs="Arial"/>
          <w:b/>
          <w:bCs/>
          <w:noProof/>
          <w:sz w:val="22"/>
        </w:rPr>
        <w:t>4</w:t>
      </w:r>
      <w:r w:rsidRPr="003E01D3">
        <w:rPr>
          <w:rFonts w:ascii="Arial" w:hAnsi="Arial" w:cs="Arial"/>
          <w:noProof/>
          <w:sz w:val="22"/>
        </w:rPr>
        <w:t>, e985082 (2015).</w:t>
      </w:r>
    </w:p>
    <w:p w14:paraId="7A5ECD97"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24.</w:t>
      </w:r>
      <w:r w:rsidRPr="003E01D3">
        <w:rPr>
          <w:rFonts w:ascii="Arial" w:hAnsi="Arial" w:cs="Arial"/>
          <w:noProof/>
          <w:sz w:val="22"/>
        </w:rPr>
        <w:tab/>
        <w:t xml:space="preserve">Chung, W. </w:t>
      </w:r>
      <w:r w:rsidRPr="003E01D3">
        <w:rPr>
          <w:rFonts w:ascii="Arial" w:hAnsi="Arial" w:cs="Arial"/>
          <w:i/>
          <w:iCs/>
          <w:noProof/>
          <w:sz w:val="22"/>
        </w:rPr>
        <w:t>et al.</w:t>
      </w:r>
      <w:r w:rsidRPr="003E01D3">
        <w:rPr>
          <w:rFonts w:ascii="Arial" w:hAnsi="Arial" w:cs="Arial"/>
          <w:noProof/>
          <w:sz w:val="22"/>
        </w:rPr>
        <w:t xml:space="preserve"> Single-cell RNA-seq enables comprehensive tumour and immune cell profiling in primary breast cancer. </w:t>
      </w:r>
      <w:r w:rsidRPr="003E01D3">
        <w:rPr>
          <w:rFonts w:ascii="Arial" w:hAnsi="Arial" w:cs="Arial"/>
          <w:i/>
          <w:iCs/>
          <w:noProof/>
          <w:sz w:val="22"/>
        </w:rPr>
        <w:t>Nat. Commun.</w:t>
      </w:r>
      <w:r w:rsidRPr="003E01D3">
        <w:rPr>
          <w:rFonts w:ascii="Arial" w:hAnsi="Arial" w:cs="Arial"/>
          <w:noProof/>
          <w:sz w:val="22"/>
        </w:rPr>
        <w:t xml:space="preserve"> </w:t>
      </w:r>
      <w:r w:rsidRPr="003E01D3">
        <w:rPr>
          <w:rFonts w:ascii="Arial" w:hAnsi="Arial" w:cs="Arial"/>
          <w:b/>
          <w:bCs/>
          <w:noProof/>
          <w:sz w:val="22"/>
        </w:rPr>
        <w:t>8</w:t>
      </w:r>
      <w:r w:rsidRPr="003E01D3">
        <w:rPr>
          <w:rFonts w:ascii="Arial" w:hAnsi="Arial" w:cs="Arial"/>
          <w:noProof/>
          <w:sz w:val="22"/>
        </w:rPr>
        <w:t>, 1–12 (2017).</w:t>
      </w:r>
    </w:p>
    <w:p w14:paraId="22020B99"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25.</w:t>
      </w:r>
      <w:r w:rsidRPr="003E01D3">
        <w:rPr>
          <w:rFonts w:ascii="Arial" w:hAnsi="Arial" w:cs="Arial"/>
          <w:noProof/>
          <w:sz w:val="22"/>
        </w:rPr>
        <w:tab/>
        <w:t xml:space="preserve">Azizi, E. </w:t>
      </w:r>
      <w:r w:rsidRPr="003E01D3">
        <w:rPr>
          <w:rFonts w:ascii="Arial" w:hAnsi="Arial" w:cs="Arial"/>
          <w:i/>
          <w:iCs/>
          <w:noProof/>
          <w:sz w:val="22"/>
        </w:rPr>
        <w:t>et al.</w:t>
      </w:r>
      <w:r w:rsidRPr="003E01D3">
        <w:rPr>
          <w:rFonts w:ascii="Arial" w:hAnsi="Arial" w:cs="Arial"/>
          <w:noProof/>
          <w:sz w:val="22"/>
        </w:rPr>
        <w:t xml:space="preserve"> Single-Cell Map of Diverse Immune Phenotypes in the Breast Tumor Microenvironment. </w:t>
      </w:r>
      <w:r w:rsidRPr="003E01D3">
        <w:rPr>
          <w:rFonts w:ascii="Arial" w:hAnsi="Arial" w:cs="Arial"/>
          <w:i/>
          <w:iCs/>
          <w:noProof/>
          <w:sz w:val="22"/>
        </w:rPr>
        <w:t>Cell</w:t>
      </w:r>
      <w:r w:rsidRPr="003E01D3">
        <w:rPr>
          <w:rFonts w:ascii="Arial" w:hAnsi="Arial" w:cs="Arial"/>
          <w:noProof/>
          <w:sz w:val="22"/>
        </w:rPr>
        <w:t xml:space="preserve"> </w:t>
      </w:r>
      <w:r w:rsidRPr="003E01D3">
        <w:rPr>
          <w:rFonts w:ascii="Arial" w:hAnsi="Arial" w:cs="Arial"/>
          <w:b/>
          <w:bCs/>
          <w:noProof/>
          <w:sz w:val="22"/>
        </w:rPr>
        <w:t>174</w:t>
      </w:r>
      <w:r w:rsidRPr="003E01D3">
        <w:rPr>
          <w:rFonts w:ascii="Arial" w:hAnsi="Arial" w:cs="Arial"/>
          <w:noProof/>
          <w:sz w:val="22"/>
        </w:rPr>
        <w:t>, 1293–1308 (2018).</w:t>
      </w:r>
    </w:p>
    <w:p w14:paraId="4383BC3B"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lastRenderedPageBreak/>
        <w:t>26.</w:t>
      </w:r>
      <w:r w:rsidRPr="003E01D3">
        <w:rPr>
          <w:rFonts w:ascii="Arial" w:hAnsi="Arial" w:cs="Arial"/>
          <w:noProof/>
          <w:sz w:val="22"/>
        </w:rPr>
        <w:tab/>
        <w:t xml:space="preserve">Guo, X. </w:t>
      </w:r>
      <w:r w:rsidRPr="003E01D3">
        <w:rPr>
          <w:rFonts w:ascii="Arial" w:hAnsi="Arial" w:cs="Arial"/>
          <w:i/>
          <w:iCs/>
          <w:noProof/>
          <w:sz w:val="22"/>
        </w:rPr>
        <w:t>et al.</w:t>
      </w:r>
      <w:r w:rsidRPr="003E01D3">
        <w:rPr>
          <w:rFonts w:ascii="Arial" w:hAnsi="Arial" w:cs="Arial"/>
          <w:noProof/>
          <w:sz w:val="22"/>
        </w:rPr>
        <w:t xml:space="preserve"> Global characterization of T cells in non-small-cell lung cancer by single-cell sequencing. </w:t>
      </w:r>
      <w:r w:rsidRPr="003E01D3">
        <w:rPr>
          <w:rFonts w:ascii="Arial" w:hAnsi="Arial" w:cs="Arial"/>
          <w:i/>
          <w:iCs/>
          <w:noProof/>
          <w:sz w:val="22"/>
        </w:rPr>
        <w:t>Nat. Med.</w:t>
      </w:r>
      <w:r w:rsidRPr="003E01D3">
        <w:rPr>
          <w:rFonts w:ascii="Arial" w:hAnsi="Arial" w:cs="Arial"/>
          <w:noProof/>
          <w:sz w:val="22"/>
        </w:rPr>
        <w:t xml:space="preserve"> </w:t>
      </w:r>
      <w:r w:rsidRPr="003E01D3">
        <w:rPr>
          <w:rFonts w:ascii="Arial" w:hAnsi="Arial" w:cs="Arial"/>
          <w:b/>
          <w:bCs/>
          <w:noProof/>
          <w:sz w:val="22"/>
        </w:rPr>
        <w:t>24</w:t>
      </w:r>
      <w:r w:rsidRPr="003E01D3">
        <w:rPr>
          <w:rFonts w:ascii="Arial" w:hAnsi="Arial" w:cs="Arial"/>
          <w:noProof/>
          <w:sz w:val="22"/>
        </w:rPr>
        <w:t>, 978–985 (2018).</w:t>
      </w:r>
    </w:p>
    <w:p w14:paraId="2FD9007F"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27.</w:t>
      </w:r>
      <w:r w:rsidRPr="003E01D3">
        <w:rPr>
          <w:rFonts w:ascii="Arial" w:hAnsi="Arial" w:cs="Arial"/>
          <w:noProof/>
          <w:sz w:val="22"/>
        </w:rPr>
        <w:tab/>
        <w:t xml:space="preserve">Tirosh, I. </w:t>
      </w:r>
      <w:r w:rsidRPr="003E01D3">
        <w:rPr>
          <w:rFonts w:ascii="Arial" w:hAnsi="Arial" w:cs="Arial"/>
          <w:i/>
          <w:iCs/>
          <w:noProof/>
          <w:sz w:val="22"/>
        </w:rPr>
        <w:t>et al.</w:t>
      </w:r>
      <w:r w:rsidRPr="003E01D3">
        <w:rPr>
          <w:rFonts w:ascii="Arial" w:hAnsi="Arial" w:cs="Arial"/>
          <w:noProof/>
          <w:sz w:val="22"/>
        </w:rPr>
        <w:t xml:space="preserve"> Dissecting the multicellular ecosystem of metastatic melanoma by single-cell RNA-seq. </w:t>
      </w:r>
      <w:r w:rsidRPr="003E01D3">
        <w:rPr>
          <w:rFonts w:ascii="Arial" w:hAnsi="Arial" w:cs="Arial"/>
          <w:i/>
          <w:iCs/>
          <w:noProof/>
          <w:sz w:val="22"/>
        </w:rPr>
        <w:t>Science (80-. ).</w:t>
      </w:r>
      <w:r w:rsidRPr="003E01D3">
        <w:rPr>
          <w:rFonts w:ascii="Arial" w:hAnsi="Arial" w:cs="Arial"/>
          <w:noProof/>
          <w:sz w:val="22"/>
        </w:rPr>
        <w:t xml:space="preserve"> </w:t>
      </w:r>
      <w:r w:rsidRPr="003E01D3">
        <w:rPr>
          <w:rFonts w:ascii="Arial" w:hAnsi="Arial" w:cs="Arial"/>
          <w:b/>
          <w:bCs/>
          <w:noProof/>
          <w:sz w:val="22"/>
        </w:rPr>
        <w:t>352</w:t>
      </w:r>
      <w:r w:rsidRPr="003E01D3">
        <w:rPr>
          <w:rFonts w:ascii="Arial" w:hAnsi="Arial" w:cs="Arial"/>
          <w:noProof/>
          <w:sz w:val="22"/>
        </w:rPr>
        <w:t>, 189–196 (2016).</w:t>
      </w:r>
    </w:p>
    <w:p w14:paraId="32F4D28B"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28.</w:t>
      </w:r>
      <w:r w:rsidRPr="003E01D3">
        <w:rPr>
          <w:rFonts w:ascii="Arial" w:hAnsi="Arial" w:cs="Arial"/>
          <w:noProof/>
          <w:sz w:val="22"/>
        </w:rPr>
        <w:tab/>
        <w:t xml:space="preserve">Beausang, J. F. </w:t>
      </w:r>
      <w:r w:rsidRPr="003E01D3">
        <w:rPr>
          <w:rFonts w:ascii="Arial" w:hAnsi="Arial" w:cs="Arial"/>
          <w:i/>
          <w:iCs/>
          <w:noProof/>
          <w:sz w:val="22"/>
        </w:rPr>
        <w:t>et al.</w:t>
      </w:r>
      <w:r w:rsidRPr="003E01D3">
        <w:rPr>
          <w:rFonts w:ascii="Arial" w:hAnsi="Arial" w:cs="Arial"/>
          <w:noProof/>
          <w:sz w:val="22"/>
        </w:rPr>
        <w:t xml:space="preserve"> T cell receptor sequencing of early-stage breast cancer tumors identifies altered clonal structure of the T cell repertoire. </w:t>
      </w:r>
      <w:r w:rsidRPr="003E01D3">
        <w:rPr>
          <w:rFonts w:ascii="Arial" w:hAnsi="Arial" w:cs="Arial"/>
          <w:i/>
          <w:iCs/>
          <w:noProof/>
          <w:sz w:val="22"/>
        </w:rPr>
        <w:t>Proc. Natl. Acad. Sci. U. S. A.</w:t>
      </w:r>
      <w:r w:rsidRPr="003E01D3">
        <w:rPr>
          <w:rFonts w:ascii="Arial" w:hAnsi="Arial" w:cs="Arial"/>
          <w:noProof/>
          <w:sz w:val="22"/>
        </w:rPr>
        <w:t xml:space="preserve"> </w:t>
      </w:r>
      <w:r w:rsidRPr="003E01D3">
        <w:rPr>
          <w:rFonts w:ascii="Arial" w:hAnsi="Arial" w:cs="Arial"/>
          <w:b/>
          <w:bCs/>
          <w:noProof/>
          <w:sz w:val="22"/>
        </w:rPr>
        <w:t>114</w:t>
      </w:r>
      <w:r w:rsidRPr="003E01D3">
        <w:rPr>
          <w:rFonts w:ascii="Arial" w:hAnsi="Arial" w:cs="Arial"/>
          <w:noProof/>
          <w:sz w:val="22"/>
        </w:rPr>
        <w:t>, e10409-10417 (2017).</w:t>
      </w:r>
    </w:p>
    <w:p w14:paraId="753DE021"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29.</w:t>
      </w:r>
      <w:r w:rsidRPr="003E01D3">
        <w:rPr>
          <w:rFonts w:ascii="Arial" w:hAnsi="Arial" w:cs="Arial"/>
          <w:noProof/>
          <w:sz w:val="22"/>
        </w:rPr>
        <w:tab/>
        <w:t xml:space="preserve">Zheng, C. </w:t>
      </w:r>
      <w:r w:rsidRPr="003E01D3">
        <w:rPr>
          <w:rFonts w:ascii="Arial" w:hAnsi="Arial" w:cs="Arial"/>
          <w:i/>
          <w:iCs/>
          <w:noProof/>
          <w:sz w:val="22"/>
        </w:rPr>
        <w:t>et al.</w:t>
      </w:r>
      <w:r w:rsidRPr="003E01D3">
        <w:rPr>
          <w:rFonts w:ascii="Arial" w:hAnsi="Arial" w:cs="Arial"/>
          <w:noProof/>
          <w:sz w:val="22"/>
        </w:rPr>
        <w:t xml:space="preserve"> Landscape of Infiltrating T Cells in Liver Cancer Revealed by Single-Cell Sequencing. </w:t>
      </w:r>
      <w:r w:rsidRPr="003E01D3">
        <w:rPr>
          <w:rFonts w:ascii="Arial" w:hAnsi="Arial" w:cs="Arial"/>
          <w:i/>
          <w:iCs/>
          <w:noProof/>
          <w:sz w:val="22"/>
        </w:rPr>
        <w:t>Cell</w:t>
      </w:r>
      <w:r w:rsidRPr="003E01D3">
        <w:rPr>
          <w:rFonts w:ascii="Arial" w:hAnsi="Arial" w:cs="Arial"/>
          <w:noProof/>
          <w:sz w:val="22"/>
        </w:rPr>
        <w:t xml:space="preserve"> </w:t>
      </w:r>
      <w:r w:rsidRPr="003E01D3">
        <w:rPr>
          <w:rFonts w:ascii="Arial" w:hAnsi="Arial" w:cs="Arial"/>
          <w:b/>
          <w:bCs/>
          <w:noProof/>
          <w:sz w:val="22"/>
        </w:rPr>
        <w:t>169</w:t>
      </w:r>
      <w:r w:rsidRPr="003E01D3">
        <w:rPr>
          <w:rFonts w:ascii="Arial" w:hAnsi="Arial" w:cs="Arial"/>
          <w:noProof/>
          <w:sz w:val="22"/>
        </w:rPr>
        <w:t>, 1342–1356 (2017).</w:t>
      </w:r>
    </w:p>
    <w:p w14:paraId="61CC56AF"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30.</w:t>
      </w:r>
      <w:r w:rsidRPr="003E01D3">
        <w:rPr>
          <w:rFonts w:ascii="Arial" w:hAnsi="Arial" w:cs="Arial"/>
          <w:noProof/>
          <w:sz w:val="22"/>
        </w:rPr>
        <w:tab/>
        <w:t xml:space="preserve">Young, M. D. </w:t>
      </w:r>
      <w:r w:rsidRPr="003E01D3">
        <w:rPr>
          <w:rFonts w:ascii="Arial" w:hAnsi="Arial" w:cs="Arial"/>
          <w:i/>
          <w:iCs/>
          <w:noProof/>
          <w:sz w:val="22"/>
        </w:rPr>
        <w:t>et al.</w:t>
      </w:r>
      <w:r w:rsidRPr="003E01D3">
        <w:rPr>
          <w:rFonts w:ascii="Arial" w:hAnsi="Arial" w:cs="Arial"/>
          <w:noProof/>
          <w:sz w:val="22"/>
        </w:rPr>
        <w:t xml:space="preserve"> Single-cell transcriptomes from human kidneys reveal the cellular identity of renal tumors. </w:t>
      </w:r>
      <w:r w:rsidRPr="003E01D3">
        <w:rPr>
          <w:rFonts w:ascii="Arial" w:hAnsi="Arial" w:cs="Arial"/>
          <w:i/>
          <w:iCs/>
          <w:noProof/>
          <w:sz w:val="22"/>
        </w:rPr>
        <w:t>Science (80-. ).</w:t>
      </w:r>
      <w:r w:rsidRPr="003E01D3">
        <w:rPr>
          <w:rFonts w:ascii="Arial" w:hAnsi="Arial" w:cs="Arial"/>
          <w:noProof/>
          <w:sz w:val="22"/>
        </w:rPr>
        <w:t xml:space="preserve"> </w:t>
      </w:r>
      <w:r w:rsidRPr="003E01D3">
        <w:rPr>
          <w:rFonts w:ascii="Arial" w:hAnsi="Arial" w:cs="Arial"/>
          <w:b/>
          <w:bCs/>
          <w:noProof/>
          <w:sz w:val="22"/>
        </w:rPr>
        <w:t>361</w:t>
      </w:r>
      <w:r w:rsidRPr="003E01D3">
        <w:rPr>
          <w:rFonts w:ascii="Arial" w:hAnsi="Arial" w:cs="Arial"/>
          <w:noProof/>
          <w:sz w:val="22"/>
        </w:rPr>
        <w:t>, 594–599 (2018).</w:t>
      </w:r>
    </w:p>
    <w:p w14:paraId="77266BC9"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31.</w:t>
      </w:r>
      <w:r w:rsidRPr="003E01D3">
        <w:rPr>
          <w:rFonts w:ascii="Arial" w:hAnsi="Arial" w:cs="Arial"/>
          <w:noProof/>
          <w:sz w:val="22"/>
        </w:rPr>
        <w:tab/>
        <w:t xml:space="preserve">Baldan, V., Griffiths, R., Hawkins, R. E. &amp; Gilham, D. E. Efficient and reproducible generation of tumour-infiltrating lymphocytes for renal cell carcinoma. </w:t>
      </w:r>
      <w:r w:rsidRPr="003E01D3">
        <w:rPr>
          <w:rFonts w:ascii="Arial" w:hAnsi="Arial" w:cs="Arial"/>
          <w:i/>
          <w:iCs/>
          <w:noProof/>
          <w:sz w:val="22"/>
        </w:rPr>
        <w:t>Br. J. Cancer</w:t>
      </w:r>
      <w:r w:rsidRPr="003E01D3">
        <w:rPr>
          <w:rFonts w:ascii="Arial" w:hAnsi="Arial" w:cs="Arial"/>
          <w:noProof/>
          <w:sz w:val="22"/>
        </w:rPr>
        <w:t xml:space="preserve"> </w:t>
      </w:r>
      <w:r w:rsidRPr="003E01D3">
        <w:rPr>
          <w:rFonts w:ascii="Arial" w:hAnsi="Arial" w:cs="Arial"/>
          <w:b/>
          <w:bCs/>
          <w:noProof/>
          <w:sz w:val="22"/>
        </w:rPr>
        <w:t>112</w:t>
      </w:r>
      <w:r w:rsidRPr="003E01D3">
        <w:rPr>
          <w:rFonts w:ascii="Arial" w:hAnsi="Arial" w:cs="Arial"/>
          <w:noProof/>
          <w:sz w:val="22"/>
        </w:rPr>
        <w:t>, 1510–1518 (2015).</w:t>
      </w:r>
    </w:p>
    <w:p w14:paraId="1801F3A9"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32.</w:t>
      </w:r>
      <w:r w:rsidRPr="003E01D3">
        <w:rPr>
          <w:rFonts w:ascii="Arial" w:hAnsi="Arial" w:cs="Arial"/>
          <w:noProof/>
          <w:sz w:val="22"/>
        </w:rPr>
        <w:tab/>
        <w:t xml:space="preserve">Stuart, T. </w:t>
      </w:r>
      <w:r w:rsidRPr="003E01D3">
        <w:rPr>
          <w:rFonts w:ascii="Arial" w:hAnsi="Arial" w:cs="Arial"/>
          <w:i/>
          <w:iCs/>
          <w:noProof/>
          <w:sz w:val="22"/>
        </w:rPr>
        <w:t>et al.</w:t>
      </w:r>
      <w:r w:rsidRPr="003E01D3">
        <w:rPr>
          <w:rFonts w:ascii="Arial" w:hAnsi="Arial" w:cs="Arial"/>
          <w:noProof/>
          <w:sz w:val="22"/>
        </w:rPr>
        <w:t xml:space="preserve"> Comprehensive Integration of Single-Cell Data. </w:t>
      </w:r>
      <w:r w:rsidRPr="003E01D3">
        <w:rPr>
          <w:rFonts w:ascii="Arial" w:hAnsi="Arial" w:cs="Arial"/>
          <w:i/>
          <w:iCs/>
          <w:noProof/>
          <w:sz w:val="22"/>
        </w:rPr>
        <w:t>Cell</w:t>
      </w:r>
      <w:r w:rsidRPr="003E01D3">
        <w:rPr>
          <w:rFonts w:ascii="Arial" w:hAnsi="Arial" w:cs="Arial"/>
          <w:noProof/>
          <w:sz w:val="22"/>
        </w:rPr>
        <w:t xml:space="preserve"> </w:t>
      </w:r>
      <w:r w:rsidRPr="003E01D3">
        <w:rPr>
          <w:rFonts w:ascii="Arial" w:hAnsi="Arial" w:cs="Arial"/>
          <w:b/>
          <w:bCs/>
          <w:noProof/>
          <w:sz w:val="22"/>
        </w:rPr>
        <w:t>177</w:t>
      </w:r>
      <w:r w:rsidRPr="003E01D3">
        <w:rPr>
          <w:rFonts w:ascii="Arial" w:hAnsi="Arial" w:cs="Arial"/>
          <w:noProof/>
          <w:sz w:val="22"/>
        </w:rPr>
        <w:t>, 1888–1902 (2019).</w:t>
      </w:r>
    </w:p>
    <w:p w14:paraId="1DED54C4"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33.</w:t>
      </w:r>
      <w:r w:rsidRPr="003E01D3">
        <w:rPr>
          <w:rFonts w:ascii="Arial" w:hAnsi="Arial" w:cs="Arial"/>
          <w:noProof/>
          <w:sz w:val="22"/>
        </w:rPr>
        <w:tab/>
        <w:t xml:space="preserve">Butler, A., Hoffman, P., Smibert, P., Papalexi, E. &amp; Satija, R. Integrating single-cell transcriptomic data across different conditions, technologies, and species. </w:t>
      </w:r>
      <w:r w:rsidRPr="003E01D3">
        <w:rPr>
          <w:rFonts w:ascii="Arial" w:hAnsi="Arial" w:cs="Arial"/>
          <w:i/>
          <w:iCs/>
          <w:noProof/>
          <w:sz w:val="22"/>
        </w:rPr>
        <w:t>Nat. Biotechnol.</w:t>
      </w:r>
      <w:r w:rsidRPr="003E01D3">
        <w:rPr>
          <w:rFonts w:ascii="Arial" w:hAnsi="Arial" w:cs="Arial"/>
          <w:noProof/>
          <w:sz w:val="22"/>
        </w:rPr>
        <w:t xml:space="preserve"> </w:t>
      </w:r>
      <w:r w:rsidRPr="003E01D3">
        <w:rPr>
          <w:rFonts w:ascii="Arial" w:hAnsi="Arial" w:cs="Arial"/>
          <w:b/>
          <w:bCs/>
          <w:noProof/>
          <w:sz w:val="22"/>
        </w:rPr>
        <w:t>36</w:t>
      </w:r>
      <w:r w:rsidRPr="003E01D3">
        <w:rPr>
          <w:rFonts w:ascii="Arial" w:hAnsi="Arial" w:cs="Arial"/>
          <w:noProof/>
          <w:sz w:val="22"/>
        </w:rPr>
        <w:t>, 411–420 (2018).</w:t>
      </w:r>
    </w:p>
    <w:p w14:paraId="34D9A9C9"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34.</w:t>
      </w:r>
      <w:r w:rsidRPr="003E01D3">
        <w:rPr>
          <w:rFonts w:ascii="Arial" w:hAnsi="Arial" w:cs="Arial"/>
          <w:noProof/>
          <w:sz w:val="22"/>
        </w:rPr>
        <w:tab/>
        <w:t xml:space="preserve">Hafemeister, C. &amp; Satija, R. Normalization and variance stabilization of single-cell RNA-seq data using regularized negative binomial regression. </w:t>
      </w:r>
      <w:r w:rsidRPr="003E01D3">
        <w:rPr>
          <w:rFonts w:ascii="Arial" w:hAnsi="Arial" w:cs="Arial"/>
          <w:i/>
          <w:iCs/>
          <w:noProof/>
          <w:sz w:val="22"/>
        </w:rPr>
        <w:t>Genome Biol.</w:t>
      </w:r>
      <w:r w:rsidRPr="003E01D3">
        <w:rPr>
          <w:rFonts w:ascii="Arial" w:hAnsi="Arial" w:cs="Arial"/>
          <w:noProof/>
          <w:sz w:val="22"/>
        </w:rPr>
        <w:t xml:space="preserve"> </w:t>
      </w:r>
      <w:r w:rsidRPr="003E01D3">
        <w:rPr>
          <w:rFonts w:ascii="Arial" w:hAnsi="Arial" w:cs="Arial"/>
          <w:b/>
          <w:bCs/>
          <w:noProof/>
          <w:sz w:val="22"/>
        </w:rPr>
        <w:t>20</w:t>
      </w:r>
      <w:r w:rsidRPr="003E01D3">
        <w:rPr>
          <w:rFonts w:ascii="Arial" w:hAnsi="Arial" w:cs="Arial"/>
          <w:noProof/>
          <w:sz w:val="22"/>
        </w:rPr>
        <w:t>, 1–15 (2019).</w:t>
      </w:r>
    </w:p>
    <w:p w14:paraId="1D5361E8"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35.</w:t>
      </w:r>
      <w:r w:rsidRPr="003E01D3">
        <w:rPr>
          <w:rFonts w:ascii="Arial" w:hAnsi="Arial" w:cs="Arial"/>
          <w:noProof/>
          <w:sz w:val="22"/>
        </w:rPr>
        <w:tab/>
        <w:t xml:space="preserve">Nestorowa, S. </w:t>
      </w:r>
      <w:r w:rsidRPr="003E01D3">
        <w:rPr>
          <w:rFonts w:ascii="Arial" w:hAnsi="Arial" w:cs="Arial"/>
          <w:i/>
          <w:iCs/>
          <w:noProof/>
          <w:sz w:val="22"/>
        </w:rPr>
        <w:t>et al.</w:t>
      </w:r>
      <w:r w:rsidRPr="003E01D3">
        <w:rPr>
          <w:rFonts w:ascii="Arial" w:hAnsi="Arial" w:cs="Arial"/>
          <w:noProof/>
          <w:sz w:val="22"/>
        </w:rPr>
        <w:t xml:space="preserve"> A single-cell resolution map of mouse hematopoietic stem and progenitor cell differentiation. </w:t>
      </w:r>
      <w:r w:rsidRPr="003E01D3">
        <w:rPr>
          <w:rFonts w:ascii="Arial" w:hAnsi="Arial" w:cs="Arial"/>
          <w:i/>
          <w:iCs/>
          <w:noProof/>
          <w:sz w:val="22"/>
        </w:rPr>
        <w:t>Blood</w:t>
      </w:r>
      <w:r w:rsidRPr="003E01D3">
        <w:rPr>
          <w:rFonts w:ascii="Arial" w:hAnsi="Arial" w:cs="Arial"/>
          <w:noProof/>
          <w:sz w:val="22"/>
        </w:rPr>
        <w:t xml:space="preserve"> </w:t>
      </w:r>
      <w:r w:rsidRPr="003E01D3">
        <w:rPr>
          <w:rFonts w:ascii="Arial" w:hAnsi="Arial" w:cs="Arial"/>
          <w:b/>
          <w:bCs/>
          <w:noProof/>
          <w:sz w:val="22"/>
        </w:rPr>
        <w:t>128</w:t>
      </w:r>
      <w:r w:rsidRPr="003E01D3">
        <w:rPr>
          <w:rFonts w:ascii="Arial" w:hAnsi="Arial" w:cs="Arial"/>
          <w:noProof/>
          <w:sz w:val="22"/>
        </w:rPr>
        <w:t>, e20-31 (2016).</w:t>
      </w:r>
    </w:p>
    <w:p w14:paraId="22DFCB9D"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36.</w:t>
      </w:r>
      <w:r w:rsidRPr="003E01D3">
        <w:rPr>
          <w:rFonts w:ascii="Arial" w:hAnsi="Arial" w:cs="Arial"/>
          <w:noProof/>
          <w:sz w:val="22"/>
        </w:rPr>
        <w:tab/>
        <w:t xml:space="preserve">Aran, D. </w:t>
      </w:r>
      <w:r w:rsidRPr="003E01D3">
        <w:rPr>
          <w:rFonts w:ascii="Arial" w:hAnsi="Arial" w:cs="Arial"/>
          <w:i/>
          <w:iCs/>
          <w:noProof/>
          <w:sz w:val="22"/>
        </w:rPr>
        <w:t>et al.</w:t>
      </w:r>
      <w:r w:rsidRPr="003E01D3">
        <w:rPr>
          <w:rFonts w:ascii="Arial" w:hAnsi="Arial" w:cs="Arial"/>
          <w:noProof/>
          <w:sz w:val="22"/>
        </w:rPr>
        <w:t xml:space="preserve"> Reference-based analysis of lung single-cell sequencing reveals a transitional profibrotic macrophage. </w:t>
      </w:r>
      <w:r w:rsidRPr="003E01D3">
        <w:rPr>
          <w:rFonts w:ascii="Arial" w:hAnsi="Arial" w:cs="Arial"/>
          <w:i/>
          <w:iCs/>
          <w:noProof/>
          <w:sz w:val="22"/>
        </w:rPr>
        <w:t>Nat. Immunol.</w:t>
      </w:r>
      <w:r w:rsidRPr="003E01D3">
        <w:rPr>
          <w:rFonts w:ascii="Arial" w:hAnsi="Arial" w:cs="Arial"/>
          <w:noProof/>
          <w:sz w:val="22"/>
        </w:rPr>
        <w:t xml:space="preserve"> </w:t>
      </w:r>
      <w:r w:rsidRPr="003E01D3">
        <w:rPr>
          <w:rFonts w:ascii="Arial" w:hAnsi="Arial" w:cs="Arial"/>
          <w:b/>
          <w:bCs/>
          <w:noProof/>
          <w:sz w:val="22"/>
        </w:rPr>
        <w:t>20</w:t>
      </w:r>
      <w:r w:rsidRPr="003E01D3">
        <w:rPr>
          <w:rFonts w:ascii="Arial" w:hAnsi="Arial" w:cs="Arial"/>
          <w:noProof/>
          <w:sz w:val="22"/>
        </w:rPr>
        <w:t>, 163–172 (2019).</w:t>
      </w:r>
    </w:p>
    <w:p w14:paraId="7E9300B3"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37.</w:t>
      </w:r>
      <w:r w:rsidRPr="003E01D3">
        <w:rPr>
          <w:rFonts w:ascii="Arial" w:hAnsi="Arial" w:cs="Arial"/>
          <w:noProof/>
          <w:sz w:val="22"/>
        </w:rPr>
        <w:tab/>
        <w:t xml:space="preserve">Dunham, I. </w:t>
      </w:r>
      <w:r w:rsidRPr="003E01D3">
        <w:rPr>
          <w:rFonts w:ascii="Arial" w:hAnsi="Arial" w:cs="Arial"/>
          <w:i/>
          <w:iCs/>
          <w:noProof/>
          <w:sz w:val="22"/>
        </w:rPr>
        <w:t>et al.</w:t>
      </w:r>
      <w:r w:rsidRPr="003E01D3">
        <w:rPr>
          <w:rFonts w:ascii="Arial" w:hAnsi="Arial" w:cs="Arial"/>
          <w:noProof/>
          <w:sz w:val="22"/>
        </w:rPr>
        <w:t xml:space="preserve"> An integrated encyclopedia of DNA elements in the human genome. </w:t>
      </w:r>
      <w:r w:rsidRPr="003E01D3">
        <w:rPr>
          <w:rFonts w:ascii="Arial" w:hAnsi="Arial" w:cs="Arial"/>
          <w:i/>
          <w:iCs/>
          <w:noProof/>
          <w:sz w:val="22"/>
        </w:rPr>
        <w:lastRenderedPageBreak/>
        <w:t>Nature</w:t>
      </w:r>
      <w:r w:rsidRPr="003E01D3">
        <w:rPr>
          <w:rFonts w:ascii="Arial" w:hAnsi="Arial" w:cs="Arial"/>
          <w:noProof/>
          <w:sz w:val="22"/>
        </w:rPr>
        <w:t xml:space="preserve"> </w:t>
      </w:r>
      <w:r w:rsidRPr="003E01D3">
        <w:rPr>
          <w:rFonts w:ascii="Arial" w:hAnsi="Arial" w:cs="Arial"/>
          <w:b/>
          <w:bCs/>
          <w:noProof/>
          <w:sz w:val="22"/>
        </w:rPr>
        <w:t>489</w:t>
      </w:r>
      <w:r w:rsidRPr="003E01D3">
        <w:rPr>
          <w:rFonts w:ascii="Arial" w:hAnsi="Arial" w:cs="Arial"/>
          <w:noProof/>
          <w:sz w:val="22"/>
        </w:rPr>
        <w:t>, 57–74 (2012).</w:t>
      </w:r>
    </w:p>
    <w:p w14:paraId="688EDBD8"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38.</w:t>
      </w:r>
      <w:r w:rsidRPr="003E01D3">
        <w:rPr>
          <w:rFonts w:ascii="Arial" w:hAnsi="Arial" w:cs="Arial"/>
          <w:noProof/>
          <w:sz w:val="22"/>
        </w:rPr>
        <w:tab/>
        <w:t xml:space="preserve">Borcherding, N. &amp; Bormann, N. L. scRepertoire: An R-based toolkit for single-cell immune receptor analysis. </w:t>
      </w:r>
      <w:r w:rsidRPr="003E01D3">
        <w:rPr>
          <w:rFonts w:ascii="Arial" w:hAnsi="Arial" w:cs="Arial"/>
          <w:i/>
          <w:iCs/>
          <w:noProof/>
          <w:sz w:val="22"/>
        </w:rPr>
        <w:t>F1000Research</w:t>
      </w:r>
      <w:r w:rsidRPr="003E01D3">
        <w:rPr>
          <w:rFonts w:ascii="Arial" w:hAnsi="Arial" w:cs="Arial"/>
          <w:noProof/>
          <w:sz w:val="22"/>
        </w:rPr>
        <w:t xml:space="preserve"> </w:t>
      </w:r>
      <w:r w:rsidRPr="003E01D3">
        <w:rPr>
          <w:rFonts w:ascii="Arial" w:hAnsi="Arial" w:cs="Arial"/>
          <w:b/>
          <w:bCs/>
          <w:noProof/>
          <w:sz w:val="22"/>
        </w:rPr>
        <w:t>9</w:t>
      </w:r>
      <w:r w:rsidRPr="003E01D3">
        <w:rPr>
          <w:rFonts w:ascii="Arial" w:hAnsi="Arial" w:cs="Arial"/>
          <w:noProof/>
          <w:sz w:val="22"/>
        </w:rPr>
        <w:t>, 47 (2020).</w:t>
      </w:r>
    </w:p>
    <w:p w14:paraId="4B94E162"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39.</w:t>
      </w:r>
      <w:r w:rsidRPr="003E01D3">
        <w:rPr>
          <w:rFonts w:ascii="Arial" w:hAnsi="Arial" w:cs="Arial"/>
          <w:noProof/>
          <w:sz w:val="22"/>
        </w:rPr>
        <w:tab/>
        <w:t xml:space="preserve">Street, K. </w:t>
      </w:r>
      <w:r w:rsidRPr="003E01D3">
        <w:rPr>
          <w:rFonts w:ascii="Arial" w:hAnsi="Arial" w:cs="Arial"/>
          <w:i/>
          <w:iCs/>
          <w:noProof/>
          <w:sz w:val="22"/>
        </w:rPr>
        <w:t>et al.</w:t>
      </w:r>
      <w:r w:rsidRPr="003E01D3">
        <w:rPr>
          <w:rFonts w:ascii="Arial" w:hAnsi="Arial" w:cs="Arial"/>
          <w:noProof/>
          <w:sz w:val="22"/>
        </w:rPr>
        <w:t xml:space="preserve"> Slingshot: Cell lineage and pseudotime inference for single-cell transcriptomics. </w:t>
      </w:r>
      <w:r w:rsidRPr="003E01D3">
        <w:rPr>
          <w:rFonts w:ascii="Arial" w:hAnsi="Arial" w:cs="Arial"/>
          <w:i/>
          <w:iCs/>
          <w:noProof/>
          <w:sz w:val="22"/>
        </w:rPr>
        <w:t>BMC Genomics</w:t>
      </w:r>
      <w:r w:rsidRPr="003E01D3">
        <w:rPr>
          <w:rFonts w:ascii="Arial" w:hAnsi="Arial" w:cs="Arial"/>
          <w:noProof/>
          <w:sz w:val="22"/>
        </w:rPr>
        <w:t xml:space="preserve"> </w:t>
      </w:r>
      <w:r w:rsidRPr="003E01D3">
        <w:rPr>
          <w:rFonts w:ascii="Arial" w:hAnsi="Arial" w:cs="Arial"/>
          <w:b/>
          <w:bCs/>
          <w:noProof/>
          <w:sz w:val="22"/>
        </w:rPr>
        <w:t>19</w:t>
      </w:r>
      <w:r w:rsidRPr="003E01D3">
        <w:rPr>
          <w:rFonts w:ascii="Arial" w:hAnsi="Arial" w:cs="Arial"/>
          <w:noProof/>
          <w:sz w:val="22"/>
        </w:rPr>
        <w:t>, 477 (2018).</w:t>
      </w:r>
    </w:p>
    <w:p w14:paraId="2997465E"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40.</w:t>
      </w:r>
      <w:r w:rsidRPr="003E01D3">
        <w:rPr>
          <w:rFonts w:ascii="Arial" w:hAnsi="Arial" w:cs="Arial"/>
          <w:noProof/>
          <w:sz w:val="22"/>
        </w:rPr>
        <w:tab/>
        <w:t xml:space="preserve">Liu, J. </w:t>
      </w:r>
      <w:r w:rsidRPr="003E01D3">
        <w:rPr>
          <w:rFonts w:ascii="Arial" w:hAnsi="Arial" w:cs="Arial"/>
          <w:i/>
          <w:iCs/>
          <w:noProof/>
          <w:sz w:val="22"/>
        </w:rPr>
        <w:t>et al.</w:t>
      </w:r>
      <w:r w:rsidRPr="003E01D3">
        <w:rPr>
          <w:rFonts w:ascii="Arial" w:hAnsi="Arial" w:cs="Arial"/>
          <w:noProof/>
          <w:sz w:val="22"/>
        </w:rPr>
        <w:t xml:space="preserve"> An Integrated TCGA Pan-Cancer Clinical Data Resource to Drive High-Quality Survival Outcome Analytics. </w:t>
      </w:r>
      <w:r w:rsidRPr="003E01D3">
        <w:rPr>
          <w:rFonts w:ascii="Arial" w:hAnsi="Arial" w:cs="Arial"/>
          <w:i/>
          <w:iCs/>
          <w:noProof/>
          <w:sz w:val="22"/>
        </w:rPr>
        <w:t>Cell</w:t>
      </w:r>
      <w:r w:rsidRPr="003E01D3">
        <w:rPr>
          <w:rFonts w:ascii="Arial" w:hAnsi="Arial" w:cs="Arial"/>
          <w:noProof/>
          <w:sz w:val="22"/>
        </w:rPr>
        <w:t xml:space="preserve"> </w:t>
      </w:r>
      <w:r w:rsidRPr="003E01D3">
        <w:rPr>
          <w:rFonts w:ascii="Arial" w:hAnsi="Arial" w:cs="Arial"/>
          <w:b/>
          <w:bCs/>
          <w:noProof/>
          <w:sz w:val="22"/>
        </w:rPr>
        <w:t>173</w:t>
      </w:r>
      <w:r w:rsidRPr="003E01D3">
        <w:rPr>
          <w:rFonts w:ascii="Arial" w:hAnsi="Arial" w:cs="Arial"/>
          <w:noProof/>
          <w:sz w:val="22"/>
        </w:rPr>
        <w:t>, 400–416 (2018).</w:t>
      </w:r>
    </w:p>
    <w:p w14:paraId="2B734EDB"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41.</w:t>
      </w:r>
      <w:r w:rsidRPr="003E01D3">
        <w:rPr>
          <w:rFonts w:ascii="Arial" w:hAnsi="Arial" w:cs="Arial"/>
          <w:noProof/>
          <w:sz w:val="22"/>
        </w:rPr>
        <w:tab/>
        <w:t xml:space="preserve">Lähnemann, D. </w:t>
      </w:r>
      <w:r w:rsidRPr="003E01D3">
        <w:rPr>
          <w:rFonts w:ascii="Arial" w:hAnsi="Arial" w:cs="Arial"/>
          <w:i/>
          <w:iCs/>
          <w:noProof/>
          <w:sz w:val="22"/>
        </w:rPr>
        <w:t>et al.</w:t>
      </w:r>
      <w:r w:rsidRPr="003E01D3">
        <w:rPr>
          <w:rFonts w:ascii="Arial" w:hAnsi="Arial" w:cs="Arial"/>
          <w:noProof/>
          <w:sz w:val="22"/>
        </w:rPr>
        <w:t xml:space="preserve"> Eleven grand challenges in single-cell data science. </w:t>
      </w:r>
      <w:r w:rsidRPr="003E01D3">
        <w:rPr>
          <w:rFonts w:ascii="Arial" w:hAnsi="Arial" w:cs="Arial"/>
          <w:i/>
          <w:iCs/>
          <w:noProof/>
          <w:sz w:val="22"/>
        </w:rPr>
        <w:t>Genome Biology</w:t>
      </w:r>
      <w:r w:rsidRPr="003E01D3">
        <w:rPr>
          <w:rFonts w:ascii="Arial" w:hAnsi="Arial" w:cs="Arial"/>
          <w:noProof/>
          <w:sz w:val="22"/>
        </w:rPr>
        <w:t xml:space="preserve"> (2020). doi:10.1186/s13059-020-1926-6</w:t>
      </w:r>
    </w:p>
    <w:p w14:paraId="01A4DEB6"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42.</w:t>
      </w:r>
      <w:r w:rsidRPr="003E01D3">
        <w:rPr>
          <w:rFonts w:ascii="Arial" w:hAnsi="Arial" w:cs="Arial"/>
          <w:noProof/>
          <w:sz w:val="22"/>
        </w:rPr>
        <w:tab/>
        <w:t xml:space="preserve">Wu, T. D. </w:t>
      </w:r>
      <w:r w:rsidRPr="003E01D3">
        <w:rPr>
          <w:rFonts w:ascii="Arial" w:hAnsi="Arial" w:cs="Arial"/>
          <w:i/>
          <w:iCs/>
          <w:noProof/>
          <w:sz w:val="22"/>
        </w:rPr>
        <w:t>et al.</w:t>
      </w:r>
      <w:r w:rsidRPr="003E01D3">
        <w:rPr>
          <w:rFonts w:ascii="Arial" w:hAnsi="Arial" w:cs="Arial"/>
          <w:noProof/>
          <w:sz w:val="22"/>
        </w:rPr>
        <w:t xml:space="preserve"> Peripheral T cell expansion predicts tumour infiltration and clinical response. </w:t>
      </w:r>
      <w:r w:rsidRPr="003E01D3">
        <w:rPr>
          <w:rFonts w:ascii="Arial" w:hAnsi="Arial" w:cs="Arial"/>
          <w:i/>
          <w:iCs/>
          <w:noProof/>
          <w:sz w:val="22"/>
        </w:rPr>
        <w:t>Nature</w:t>
      </w:r>
      <w:r w:rsidRPr="003E01D3">
        <w:rPr>
          <w:rFonts w:ascii="Arial" w:hAnsi="Arial" w:cs="Arial"/>
          <w:noProof/>
          <w:sz w:val="22"/>
        </w:rPr>
        <w:t xml:space="preserve"> </w:t>
      </w:r>
      <w:r w:rsidRPr="003E01D3">
        <w:rPr>
          <w:rFonts w:ascii="Arial" w:hAnsi="Arial" w:cs="Arial"/>
          <w:b/>
          <w:bCs/>
          <w:noProof/>
          <w:sz w:val="22"/>
        </w:rPr>
        <w:t>579</w:t>
      </w:r>
      <w:r w:rsidRPr="003E01D3">
        <w:rPr>
          <w:rFonts w:ascii="Arial" w:hAnsi="Arial" w:cs="Arial"/>
          <w:noProof/>
          <w:sz w:val="22"/>
        </w:rPr>
        <w:t>, 274–278 (2020).</w:t>
      </w:r>
    </w:p>
    <w:p w14:paraId="2D00939B"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43.</w:t>
      </w:r>
      <w:r w:rsidRPr="003E01D3">
        <w:rPr>
          <w:rFonts w:ascii="Arial" w:hAnsi="Arial" w:cs="Arial"/>
          <w:noProof/>
          <w:sz w:val="22"/>
        </w:rPr>
        <w:tab/>
        <w:t>Luecken, M. D. &amp; Theis, F. J. Current best practices in single</w:t>
      </w:r>
      <w:r w:rsidRPr="003E01D3">
        <w:rPr>
          <w:rFonts w:ascii="Cambria Math" w:hAnsi="Cambria Math" w:cs="Cambria Math"/>
          <w:noProof/>
          <w:sz w:val="22"/>
        </w:rPr>
        <w:t>‐</w:t>
      </w:r>
      <w:r w:rsidRPr="003E01D3">
        <w:rPr>
          <w:rFonts w:ascii="Arial" w:hAnsi="Arial" w:cs="Arial"/>
          <w:noProof/>
          <w:sz w:val="22"/>
        </w:rPr>
        <w:t>cell RNA</w:t>
      </w:r>
      <w:r w:rsidRPr="003E01D3">
        <w:rPr>
          <w:rFonts w:ascii="Cambria Math" w:hAnsi="Cambria Math" w:cs="Cambria Math"/>
          <w:noProof/>
          <w:sz w:val="22"/>
        </w:rPr>
        <w:t>‐</w:t>
      </w:r>
      <w:r w:rsidRPr="003E01D3">
        <w:rPr>
          <w:rFonts w:ascii="Arial" w:hAnsi="Arial" w:cs="Arial"/>
          <w:noProof/>
          <w:sz w:val="22"/>
        </w:rPr>
        <w:t xml:space="preserve">seq analysis: a tutorial. </w:t>
      </w:r>
      <w:r w:rsidRPr="003E01D3">
        <w:rPr>
          <w:rFonts w:ascii="Arial" w:hAnsi="Arial" w:cs="Arial"/>
          <w:i/>
          <w:iCs/>
          <w:noProof/>
          <w:sz w:val="22"/>
        </w:rPr>
        <w:t>Mol. Syst. Biol.</w:t>
      </w:r>
      <w:r w:rsidRPr="003E01D3">
        <w:rPr>
          <w:rFonts w:ascii="Arial" w:hAnsi="Arial" w:cs="Arial"/>
          <w:noProof/>
          <w:sz w:val="22"/>
        </w:rPr>
        <w:t xml:space="preserve"> </w:t>
      </w:r>
      <w:r w:rsidRPr="003E01D3">
        <w:rPr>
          <w:rFonts w:ascii="Arial" w:hAnsi="Arial" w:cs="Arial"/>
          <w:b/>
          <w:bCs/>
          <w:noProof/>
          <w:sz w:val="22"/>
        </w:rPr>
        <w:t>15</w:t>
      </w:r>
      <w:r w:rsidRPr="003E01D3">
        <w:rPr>
          <w:rFonts w:ascii="Arial" w:hAnsi="Arial" w:cs="Arial"/>
          <w:noProof/>
          <w:sz w:val="22"/>
        </w:rPr>
        <w:t>, (2019).</w:t>
      </w:r>
    </w:p>
    <w:p w14:paraId="0A2B7096"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44.</w:t>
      </w:r>
      <w:r w:rsidRPr="003E01D3">
        <w:rPr>
          <w:rFonts w:ascii="Arial" w:hAnsi="Arial" w:cs="Arial"/>
          <w:noProof/>
          <w:sz w:val="22"/>
        </w:rPr>
        <w:tab/>
        <w:t xml:space="preserve">Barbie, D. A. </w:t>
      </w:r>
      <w:r w:rsidRPr="003E01D3">
        <w:rPr>
          <w:rFonts w:ascii="Arial" w:hAnsi="Arial" w:cs="Arial"/>
          <w:i/>
          <w:iCs/>
          <w:noProof/>
          <w:sz w:val="22"/>
        </w:rPr>
        <w:t>et al.</w:t>
      </w:r>
      <w:r w:rsidRPr="003E01D3">
        <w:rPr>
          <w:rFonts w:ascii="Arial" w:hAnsi="Arial" w:cs="Arial"/>
          <w:noProof/>
          <w:sz w:val="22"/>
        </w:rPr>
        <w:t xml:space="preserve"> Systematic RNA interference reveals that oncogenic KRAS-driven cancers require TBK1. </w:t>
      </w:r>
      <w:r w:rsidRPr="003E01D3">
        <w:rPr>
          <w:rFonts w:ascii="Arial" w:hAnsi="Arial" w:cs="Arial"/>
          <w:i/>
          <w:iCs/>
          <w:noProof/>
          <w:sz w:val="22"/>
        </w:rPr>
        <w:t>Nature</w:t>
      </w:r>
      <w:r w:rsidRPr="003E01D3">
        <w:rPr>
          <w:rFonts w:ascii="Arial" w:hAnsi="Arial" w:cs="Arial"/>
          <w:noProof/>
          <w:sz w:val="22"/>
        </w:rPr>
        <w:t xml:space="preserve"> </w:t>
      </w:r>
      <w:r w:rsidRPr="003E01D3">
        <w:rPr>
          <w:rFonts w:ascii="Arial" w:hAnsi="Arial" w:cs="Arial"/>
          <w:b/>
          <w:bCs/>
          <w:noProof/>
          <w:sz w:val="22"/>
        </w:rPr>
        <w:t>462</w:t>
      </w:r>
      <w:r w:rsidRPr="003E01D3">
        <w:rPr>
          <w:rFonts w:ascii="Arial" w:hAnsi="Arial" w:cs="Arial"/>
          <w:noProof/>
          <w:sz w:val="22"/>
        </w:rPr>
        <w:t>, 108–112 (2009).</w:t>
      </w:r>
    </w:p>
    <w:p w14:paraId="3F8AF037"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45.</w:t>
      </w:r>
      <w:r w:rsidRPr="003E01D3">
        <w:rPr>
          <w:rFonts w:ascii="Arial" w:hAnsi="Arial" w:cs="Arial"/>
          <w:noProof/>
          <w:sz w:val="22"/>
        </w:rPr>
        <w:tab/>
        <w:t xml:space="preserve">Plitas, G. </w:t>
      </w:r>
      <w:r w:rsidRPr="003E01D3">
        <w:rPr>
          <w:rFonts w:ascii="Arial" w:hAnsi="Arial" w:cs="Arial"/>
          <w:i/>
          <w:iCs/>
          <w:noProof/>
          <w:sz w:val="22"/>
        </w:rPr>
        <w:t>et al.</w:t>
      </w:r>
      <w:r w:rsidRPr="003E01D3">
        <w:rPr>
          <w:rFonts w:ascii="Arial" w:hAnsi="Arial" w:cs="Arial"/>
          <w:noProof/>
          <w:sz w:val="22"/>
        </w:rPr>
        <w:t xml:space="preserve"> Regulatory T Cells Exhibit Distinct Features in Human Breast Cancer. </w:t>
      </w:r>
      <w:r w:rsidRPr="003E01D3">
        <w:rPr>
          <w:rFonts w:ascii="Arial" w:hAnsi="Arial" w:cs="Arial"/>
          <w:i/>
          <w:iCs/>
          <w:noProof/>
          <w:sz w:val="22"/>
        </w:rPr>
        <w:t>Immunity</w:t>
      </w:r>
      <w:r w:rsidRPr="003E01D3">
        <w:rPr>
          <w:rFonts w:ascii="Arial" w:hAnsi="Arial" w:cs="Arial"/>
          <w:noProof/>
          <w:sz w:val="22"/>
        </w:rPr>
        <w:t xml:space="preserve"> </w:t>
      </w:r>
      <w:r w:rsidRPr="003E01D3">
        <w:rPr>
          <w:rFonts w:ascii="Arial" w:hAnsi="Arial" w:cs="Arial"/>
          <w:b/>
          <w:bCs/>
          <w:noProof/>
          <w:sz w:val="22"/>
        </w:rPr>
        <w:t>45</w:t>
      </w:r>
      <w:r w:rsidRPr="003E01D3">
        <w:rPr>
          <w:rFonts w:ascii="Arial" w:hAnsi="Arial" w:cs="Arial"/>
          <w:noProof/>
          <w:sz w:val="22"/>
        </w:rPr>
        <w:t>, 1122–1134 (2016).</w:t>
      </w:r>
    </w:p>
    <w:p w14:paraId="502E3546"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46.</w:t>
      </w:r>
      <w:r w:rsidRPr="003E01D3">
        <w:rPr>
          <w:rFonts w:ascii="Arial" w:hAnsi="Arial" w:cs="Arial"/>
          <w:noProof/>
          <w:sz w:val="22"/>
        </w:rPr>
        <w:tab/>
        <w:t xml:space="preserve">De Simone, M. </w:t>
      </w:r>
      <w:r w:rsidRPr="003E01D3">
        <w:rPr>
          <w:rFonts w:ascii="Arial" w:hAnsi="Arial" w:cs="Arial"/>
          <w:i/>
          <w:iCs/>
          <w:noProof/>
          <w:sz w:val="22"/>
        </w:rPr>
        <w:t>et al.</w:t>
      </w:r>
      <w:r w:rsidRPr="003E01D3">
        <w:rPr>
          <w:rFonts w:ascii="Arial" w:hAnsi="Arial" w:cs="Arial"/>
          <w:noProof/>
          <w:sz w:val="22"/>
        </w:rPr>
        <w:t xml:space="preserve"> Transcriptional Landscape of Human Tissue Lymphocytes Unveils Uniqueness of Tumor-Infiltrating T Regulatory Cells. </w:t>
      </w:r>
      <w:r w:rsidRPr="003E01D3">
        <w:rPr>
          <w:rFonts w:ascii="Arial" w:hAnsi="Arial" w:cs="Arial"/>
          <w:i/>
          <w:iCs/>
          <w:noProof/>
          <w:sz w:val="22"/>
        </w:rPr>
        <w:t>Immunity</w:t>
      </w:r>
      <w:r w:rsidRPr="003E01D3">
        <w:rPr>
          <w:rFonts w:ascii="Arial" w:hAnsi="Arial" w:cs="Arial"/>
          <w:noProof/>
          <w:sz w:val="22"/>
        </w:rPr>
        <w:t xml:space="preserve"> </w:t>
      </w:r>
      <w:r w:rsidRPr="003E01D3">
        <w:rPr>
          <w:rFonts w:ascii="Arial" w:hAnsi="Arial" w:cs="Arial"/>
          <w:b/>
          <w:bCs/>
          <w:noProof/>
          <w:sz w:val="22"/>
        </w:rPr>
        <w:t>45</w:t>
      </w:r>
      <w:r w:rsidRPr="003E01D3">
        <w:rPr>
          <w:rFonts w:ascii="Arial" w:hAnsi="Arial" w:cs="Arial"/>
          <w:noProof/>
          <w:sz w:val="22"/>
        </w:rPr>
        <w:t>, 1135–1147 (2016).</w:t>
      </w:r>
    </w:p>
    <w:p w14:paraId="17BEA4EF"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47.</w:t>
      </w:r>
      <w:r w:rsidRPr="003E01D3">
        <w:rPr>
          <w:rFonts w:ascii="Arial" w:hAnsi="Arial" w:cs="Arial"/>
          <w:noProof/>
          <w:sz w:val="22"/>
        </w:rPr>
        <w:tab/>
        <w:t xml:space="preserve">Motzer, R. J. </w:t>
      </w:r>
      <w:r w:rsidRPr="003E01D3">
        <w:rPr>
          <w:rFonts w:ascii="Arial" w:hAnsi="Arial" w:cs="Arial"/>
          <w:i/>
          <w:iCs/>
          <w:noProof/>
          <w:sz w:val="22"/>
        </w:rPr>
        <w:t>et al.</w:t>
      </w:r>
      <w:r w:rsidRPr="003E01D3">
        <w:rPr>
          <w:rFonts w:ascii="Arial" w:hAnsi="Arial" w:cs="Arial"/>
          <w:noProof/>
          <w:sz w:val="22"/>
        </w:rPr>
        <w:t xml:space="preserve"> Nivolumab plus Ipilimumab versus Sunitinib in advanced renal-cell carcinoma. </w:t>
      </w:r>
      <w:r w:rsidRPr="003E01D3">
        <w:rPr>
          <w:rFonts w:ascii="Arial" w:hAnsi="Arial" w:cs="Arial"/>
          <w:i/>
          <w:iCs/>
          <w:noProof/>
          <w:sz w:val="22"/>
        </w:rPr>
        <w:t>N. Engl. J. Med.</w:t>
      </w:r>
      <w:r w:rsidRPr="003E01D3">
        <w:rPr>
          <w:rFonts w:ascii="Arial" w:hAnsi="Arial" w:cs="Arial"/>
          <w:noProof/>
          <w:sz w:val="22"/>
        </w:rPr>
        <w:t xml:space="preserve"> </w:t>
      </w:r>
      <w:r w:rsidRPr="003E01D3">
        <w:rPr>
          <w:rFonts w:ascii="Arial" w:hAnsi="Arial" w:cs="Arial"/>
          <w:b/>
          <w:bCs/>
          <w:noProof/>
          <w:sz w:val="22"/>
        </w:rPr>
        <w:t>378</w:t>
      </w:r>
      <w:r w:rsidRPr="003E01D3">
        <w:rPr>
          <w:rFonts w:ascii="Arial" w:hAnsi="Arial" w:cs="Arial"/>
          <w:noProof/>
          <w:sz w:val="22"/>
        </w:rPr>
        <w:t>, 1277–1290 (2018).</w:t>
      </w:r>
    </w:p>
    <w:p w14:paraId="07CA2AE3"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48.</w:t>
      </w:r>
      <w:r w:rsidRPr="003E01D3">
        <w:rPr>
          <w:rFonts w:ascii="Arial" w:hAnsi="Arial" w:cs="Arial"/>
          <w:noProof/>
          <w:sz w:val="22"/>
        </w:rPr>
        <w:tab/>
        <w:t xml:space="preserve">Motzer, R. J. </w:t>
      </w:r>
      <w:r w:rsidRPr="003E01D3">
        <w:rPr>
          <w:rFonts w:ascii="Arial" w:hAnsi="Arial" w:cs="Arial"/>
          <w:i/>
          <w:iCs/>
          <w:noProof/>
          <w:sz w:val="22"/>
        </w:rPr>
        <w:t>et al.</w:t>
      </w:r>
      <w:r w:rsidRPr="003E01D3">
        <w:rPr>
          <w:rFonts w:ascii="Arial" w:hAnsi="Arial" w:cs="Arial"/>
          <w:noProof/>
          <w:sz w:val="22"/>
        </w:rPr>
        <w:t xml:space="preserve"> Nivolumab versus everolimus in advanced renal-cell carcinoma. </w:t>
      </w:r>
      <w:r w:rsidRPr="003E01D3">
        <w:rPr>
          <w:rFonts w:ascii="Arial" w:hAnsi="Arial" w:cs="Arial"/>
          <w:i/>
          <w:iCs/>
          <w:noProof/>
          <w:sz w:val="22"/>
        </w:rPr>
        <w:t>N. Engl. J. Med.</w:t>
      </w:r>
      <w:r w:rsidRPr="003E01D3">
        <w:rPr>
          <w:rFonts w:ascii="Arial" w:hAnsi="Arial" w:cs="Arial"/>
          <w:noProof/>
          <w:sz w:val="22"/>
        </w:rPr>
        <w:t xml:space="preserve"> </w:t>
      </w:r>
      <w:r w:rsidRPr="003E01D3">
        <w:rPr>
          <w:rFonts w:ascii="Arial" w:hAnsi="Arial" w:cs="Arial"/>
          <w:b/>
          <w:bCs/>
          <w:noProof/>
          <w:sz w:val="22"/>
        </w:rPr>
        <w:t>373</w:t>
      </w:r>
      <w:r w:rsidRPr="003E01D3">
        <w:rPr>
          <w:rFonts w:ascii="Arial" w:hAnsi="Arial" w:cs="Arial"/>
          <w:noProof/>
          <w:sz w:val="22"/>
        </w:rPr>
        <w:t>, 1803–1813 (2015).</w:t>
      </w:r>
    </w:p>
    <w:p w14:paraId="71DBF392"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49.</w:t>
      </w:r>
      <w:r w:rsidRPr="003E01D3">
        <w:rPr>
          <w:rFonts w:ascii="Arial" w:hAnsi="Arial" w:cs="Arial"/>
          <w:noProof/>
          <w:sz w:val="22"/>
        </w:rPr>
        <w:tab/>
        <w:t xml:space="preserve">Vuong, L., Kotecha, R. R., Voss, M. H. &amp; Hakimi, A. A. Tumor microenvironment dynamics in clear-cell renal cell carcinoma. </w:t>
      </w:r>
      <w:r w:rsidRPr="003E01D3">
        <w:rPr>
          <w:rFonts w:ascii="Arial" w:hAnsi="Arial" w:cs="Arial"/>
          <w:i/>
          <w:iCs/>
          <w:noProof/>
          <w:sz w:val="22"/>
        </w:rPr>
        <w:t>Cancer Discov.</w:t>
      </w:r>
      <w:r w:rsidRPr="003E01D3">
        <w:rPr>
          <w:rFonts w:ascii="Arial" w:hAnsi="Arial" w:cs="Arial"/>
          <w:noProof/>
          <w:sz w:val="22"/>
        </w:rPr>
        <w:t xml:space="preserve"> </w:t>
      </w:r>
      <w:r w:rsidRPr="003E01D3">
        <w:rPr>
          <w:rFonts w:ascii="Arial" w:hAnsi="Arial" w:cs="Arial"/>
          <w:b/>
          <w:bCs/>
          <w:noProof/>
          <w:sz w:val="22"/>
        </w:rPr>
        <w:t>9</w:t>
      </w:r>
      <w:r w:rsidRPr="003E01D3">
        <w:rPr>
          <w:rFonts w:ascii="Arial" w:hAnsi="Arial" w:cs="Arial"/>
          <w:noProof/>
          <w:sz w:val="22"/>
        </w:rPr>
        <w:t>, 1349–1357 (2019).</w:t>
      </w:r>
    </w:p>
    <w:p w14:paraId="1E1C0F38"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50.</w:t>
      </w:r>
      <w:r w:rsidRPr="003E01D3">
        <w:rPr>
          <w:rFonts w:ascii="Arial" w:hAnsi="Arial" w:cs="Arial"/>
          <w:noProof/>
          <w:sz w:val="22"/>
        </w:rPr>
        <w:tab/>
        <w:t xml:space="preserve">Miao, D. </w:t>
      </w:r>
      <w:r w:rsidRPr="003E01D3">
        <w:rPr>
          <w:rFonts w:ascii="Arial" w:hAnsi="Arial" w:cs="Arial"/>
          <w:i/>
          <w:iCs/>
          <w:noProof/>
          <w:sz w:val="22"/>
        </w:rPr>
        <w:t>et al.</w:t>
      </w:r>
      <w:r w:rsidRPr="003E01D3">
        <w:rPr>
          <w:rFonts w:ascii="Arial" w:hAnsi="Arial" w:cs="Arial"/>
          <w:noProof/>
          <w:sz w:val="22"/>
        </w:rPr>
        <w:t xml:space="preserve"> Genomic correlates of response to immune checkpoint therapies in clear </w:t>
      </w:r>
      <w:r w:rsidRPr="003E01D3">
        <w:rPr>
          <w:rFonts w:ascii="Arial" w:hAnsi="Arial" w:cs="Arial"/>
          <w:noProof/>
          <w:sz w:val="22"/>
        </w:rPr>
        <w:lastRenderedPageBreak/>
        <w:t xml:space="preserve">cell renal cell carcinoma. </w:t>
      </w:r>
      <w:r w:rsidRPr="003E01D3">
        <w:rPr>
          <w:rFonts w:ascii="Arial" w:hAnsi="Arial" w:cs="Arial"/>
          <w:i/>
          <w:iCs/>
          <w:noProof/>
          <w:sz w:val="22"/>
        </w:rPr>
        <w:t>Science (80-. ).</w:t>
      </w:r>
      <w:r w:rsidRPr="003E01D3">
        <w:rPr>
          <w:rFonts w:ascii="Arial" w:hAnsi="Arial" w:cs="Arial"/>
          <w:noProof/>
          <w:sz w:val="22"/>
        </w:rPr>
        <w:t xml:space="preserve"> </w:t>
      </w:r>
      <w:r w:rsidRPr="003E01D3">
        <w:rPr>
          <w:rFonts w:ascii="Arial" w:hAnsi="Arial" w:cs="Arial"/>
          <w:b/>
          <w:bCs/>
          <w:noProof/>
          <w:sz w:val="22"/>
        </w:rPr>
        <w:t>359</w:t>
      </w:r>
      <w:r w:rsidRPr="003E01D3">
        <w:rPr>
          <w:rFonts w:ascii="Arial" w:hAnsi="Arial" w:cs="Arial"/>
          <w:noProof/>
          <w:sz w:val="22"/>
        </w:rPr>
        <w:t>, 801–806 (2018).</w:t>
      </w:r>
    </w:p>
    <w:p w14:paraId="35808F77"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51.</w:t>
      </w:r>
      <w:r w:rsidRPr="003E01D3">
        <w:rPr>
          <w:rFonts w:ascii="Arial" w:hAnsi="Arial" w:cs="Arial"/>
          <w:noProof/>
          <w:sz w:val="22"/>
        </w:rPr>
        <w:tab/>
        <w:t xml:space="preserve">Şenbabaoğlu, Y. </w:t>
      </w:r>
      <w:r w:rsidRPr="003E01D3">
        <w:rPr>
          <w:rFonts w:ascii="Arial" w:hAnsi="Arial" w:cs="Arial"/>
          <w:i/>
          <w:iCs/>
          <w:noProof/>
          <w:sz w:val="22"/>
        </w:rPr>
        <w:t>et al.</w:t>
      </w:r>
      <w:r w:rsidRPr="003E01D3">
        <w:rPr>
          <w:rFonts w:ascii="Arial" w:hAnsi="Arial" w:cs="Arial"/>
          <w:noProof/>
          <w:sz w:val="22"/>
        </w:rPr>
        <w:t xml:space="preserve"> Tumor immune microenvironment characterization in clear cell renal cell carcinoma identifies prognostic and immunotherapeutically relevant messenger RNA signatures. </w:t>
      </w:r>
      <w:r w:rsidRPr="003E01D3">
        <w:rPr>
          <w:rFonts w:ascii="Arial" w:hAnsi="Arial" w:cs="Arial"/>
          <w:i/>
          <w:iCs/>
          <w:noProof/>
          <w:sz w:val="22"/>
        </w:rPr>
        <w:t>Genome Biol.</w:t>
      </w:r>
      <w:r w:rsidRPr="003E01D3">
        <w:rPr>
          <w:rFonts w:ascii="Arial" w:hAnsi="Arial" w:cs="Arial"/>
          <w:noProof/>
          <w:sz w:val="22"/>
        </w:rPr>
        <w:t xml:space="preserve"> </w:t>
      </w:r>
      <w:r w:rsidRPr="003E01D3">
        <w:rPr>
          <w:rFonts w:ascii="Arial" w:hAnsi="Arial" w:cs="Arial"/>
          <w:b/>
          <w:bCs/>
          <w:noProof/>
          <w:sz w:val="22"/>
        </w:rPr>
        <w:t>71</w:t>
      </w:r>
      <w:r w:rsidRPr="003E01D3">
        <w:rPr>
          <w:rFonts w:ascii="Arial" w:hAnsi="Arial" w:cs="Arial"/>
          <w:noProof/>
          <w:sz w:val="22"/>
        </w:rPr>
        <w:t>, 1–25 (2016).</w:t>
      </w:r>
    </w:p>
    <w:p w14:paraId="200CA3F2"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52.</w:t>
      </w:r>
      <w:r w:rsidRPr="003E01D3">
        <w:rPr>
          <w:rFonts w:ascii="Arial" w:hAnsi="Arial" w:cs="Arial"/>
          <w:noProof/>
          <w:sz w:val="22"/>
        </w:rPr>
        <w:tab/>
        <w:t xml:space="preserve">Chowell, D. </w:t>
      </w:r>
      <w:r w:rsidRPr="003E01D3">
        <w:rPr>
          <w:rFonts w:ascii="Arial" w:hAnsi="Arial" w:cs="Arial"/>
          <w:i/>
          <w:iCs/>
          <w:noProof/>
          <w:sz w:val="22"/>
        </w:rPr>
        <w:t>et al.</w:t>
      </w:r>
      <w:r w:rsidRPr="003E01D3">
        <w:rPr>
          <w:rFonts w:ascii="Arial" w:hAnsi="Arial" w:cs="Arial"/>
          <w:noProof/>
          <w:sz w:val="22"/>
        </w:rPr>
        <w:t xml:space="preserve"> Patient HLA class I genotype influences cancer response to checkpoint blockade immunotherapy. </w:t>
      </w:r>
      <w:r w:rsidRPr="003E01D3">
        <w:rPr>
          <w:rFonts w:ascii="Arial" w:hAnsi="Arial" w:cs="Arial"/>
          <w:i/>
          <w:iCs/>
          <w:noProof/>
          <w:sz w:val="22"/>
        </w:rPr>
        <w:t>Science (80-. ).</w:t>
      </w:r>
      <w:r w:rsidRPr="003E01D3">
        <w:rPr>
          <w:rFonts w:ascii="Arial" w:hAnsi="Arial" w:cs="Arial"/>
          <w:noProof/>
          <w:sz w:val="22"/>
        </w:rPr>
        <w:t xml:space="preserve"> </w:t>
      </w:r>
      <w:r w:rsidRPr="003E01D3">
        <w:rPr>
          <w:rFonts w:ascii="Arial" w:hAnsi="Arial" w:cs="Arial"/>
          <w:b/>
          <w:bCs/>
          <w:noProof/>
          <w:sz w:val="22"/>
        </w:rPr>
        <w:t>359</w:t>
      </w:r>
      <w:r w:rsidRPr="003E01D3">
        <w:rPr>
          <w:rFonts w:ascii="Arial" w:hAnsi="Arial" w:cs="Arial"/>
          <w:noProof/>
          <w:sz w:val="22"/>
        </w:rPr>
        <w:t>, 582–587 (2018).</w:t>
      </w:r>
    </w:p>
    <w:p w14:paraId="1FFA3AFB"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53.</w:t>
      </w:r>
      <w:r w:rsidRPr="003E01D3">
        <w:rPr>
          <w:rFonts w:ascii="Arial" w:hAnsi="Arial" w:cs="Arial"/>
          <w:noProof/>
          <w:sz w:val="22"/>
        </w:rPr>
        <w:tab/>
        <w:t xml:space="preserve">Kim, K. T. </w:t>
      </w:r>
      <w:r w:rsidRPr="003E01D3">
        <w:rPr>
          <w:rFonts w:ascii="Arial" w:hAnsi="Arial" w:cs="Arial"/>
          <w:i/>
          <w:iCs/>
          <w:noProof/>
          <w:sz w:val="22"/>
        </w:rPr>
        <w:t>et al.</w:t>
      </w:r>
      <w:r w:rsidRPr="003E01D3">
        <w:rPr>
          <w:rFonts w:ascii="Arial" w:hAnsi="Arial" w:cs="Arial"/>
          <w:noProof/>
          <w:sz w:val="22"/>
        </w:rPr>
        <w:t xml:space="preserve"> Application of single-cell RNA sequencing in optimizing a combinatorial therapeutic strategy in metastatic renal cell carcinoma. </w:t>
      </w:r>
      <w:r w:rsidRPr="003E01D3">
        <w:rPr>
          <w:rFonts w:ascii="Arial" w:hAnsi="Arial" w:cs="Arial"/>
          <w:i/>
          <w:iCs/>
          <w:noProof/>
          <w:sz w:val="22"/>
        </w:rPr>
        <w:t>Genome Biol.</w:t>
      </w:r>
      <w:r w:rsidRPr="003E01D3">
        <w:rPr>
          <w:rFonts w:ascii="Arial" w:hAnsi="Arial" w:cs="Arial"/>
          <w:noProof/>
          <w:sz w:val="22"/>
        </w:rPr>
        <w:t xml:space="preserve"> </w:t>
      </w:r>
      <w:r w:rsidRPr="003E01D3">
        <w:rPr>
          <w:rFonts w:ascii="Arial" w:hAnsi="Arial" w:cs="Arial"/>
          <w:b/>
          <w:bCs/>
          <w:noProof/>
          <w:sz w:val="22"/>
        </w:rPr>
        <w:t>17</w:t>
      </w:r>
      <w:r w:rsidRPr="003E01D3">
        <w:rPr>
          <w:rFonts w:ascii="Arial" w:hAnsi="Arial" w:cs="Arial"/>
          <w:noProof/>
          <w:sz w:val="22"/>
        </w:rPr>
        <w:t>, 1–17 (2016).</w:t>
      </w:r>
    </w:p>
    <w:p w14:paraId="5DB56E46"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54.</w:t>
      </w:r>
      <w:r w:rsidRPr="003E01D3">
        <w:rPr>
          <w:rFonts w:ascii="Arial" w:hAnsi="Arial" w:cs="Arial"/>
          <w:noProof/>
          <w:sz w:val="22"/>
        </w:rPr>
        <w:tab/>
        <w:t xml:space="preserve">Zhou, W. </w:t>
      </w:r>
      <w:r w:rsidRPr="003E01D3">
        <w:rPr>
          <w:rFonts w:ascii="Arial" w:hAnsi="Arial" w:cs="Arial"/>
          <w:i/>
          <w:iCs/>
          <w:noProof/>
          <w:sz w:val="22"/>
        </w:rPr>
        <w:t>et al.</w:t>
      </w:r>
      <w:r w:rsidRPr="003E01D3">
        <w:rPr>
          <w:rFonts w:ascii="Arial" w:hAnsi="Arial" w:cs="Arial"/>
          <w:noProof/>
          <w:sz w:val="22"/>
        </w:rPr>
        <w:t xml:space="preserve"> Comprehensive Analysis of Copy Number Variations in Kidney Cancer by Single-Cell Exome Sequencing. </w:t>
      </w:r>
      <w:r w:rsidRPr="003E01D3">
        <w:rPr>
          <w:rFonts w:ascii="Arial" w:hAnsi="Arial" w:cs="Arial"/>
          <w:i/>
          <w:iCs/>
          <w:noProof/>
          <w:sz w:val="22"/>
        </w:rPr>
        <w:t>Front. Genet.</w:t>
      </w:r>
      <w:r w:rsidRPr="003E01D3">
        <w:rPr>
          <w:rFonts w:ascii="Arial" w:hAnsi="Arial" w:cs="Arial"/>
          <w:noProof/>
          <w:sz w:val="22"/>
        </w:rPr>
        <w:t xml:space="preserve"> </w:t>
      </w:r>
      <w:r w:rsidRPr="003E01D3">
        <w:rPr>
          <w:rFonts w:ascii="Arial" w:hAnsi="Arial" w:cs="Arial"/>
          <w:b/>
          <w:bCs/>
          <w:noProof/>
          <w:sz w:val="22"/>
        </w:rPr>
        <w:t>10</w:t>
      </w:r>
      <w:r w:rsidRPr="003E01D3">
        <w:rPr>
          <w:rFonts w:ascii="Arial" w:hAnsi="Arial" w:cs="Arial"/>
          <w:noProof/>
          <w:sz w:val="22"/>
        </w:rPr>
        <w:t>, 1379 (2020).</w:t>
      </w:r>
    </w:p>
    <w:p w14:paraId="14544B06"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55.</w:t>
      </w:r>
      <w:r w:rsidRPr="003E01D3">
        <w:rPr>
          <w:rFonts w:ascii="Arial" w:hAnsi="Arial" w:cs="Arial"/>
          <w:noProof/>
          <w:sz w:val="22"/>
        </w:rPr>
        <w:tab/>
        <w:t xml:space="preserve">Giraldo, N. A. </w:t>
      </w:r>
      <w:r w:rsidRPr="003E01D3">
        <w:rPr>
          <w:rFonts w:ascii="Arial" w:hAnsi="Arial" w:cs="Arial"/>
          <w:i/>
          <w:iCs/>
          <w:noProof/>
          <w:sz w:val="22"/>
        </w:rPr>
        <w:t>et al.</w:t>
      </w:r>
      <w:r w:rsidRPr="003E01D3">
        <w:rPr>
          <w:rFonts w:ascii="Arial" w:hAnsi="Arial" w:cs="Arial"/>
          <w:noProof/>
          <w:sz w:val="22"/>
        </w:rPr>
        <w:t xml:space="preserve"> Tumor-infiltrating and peripheral blood T-cell immunophenotypes predict early relapse in localized clear cell renal cell carcinoma. </w:t>
      </w:r>
      <w:r w:rsidRPr="003E01D3">
        <w:rPr>
          <w:rFonts w:ascii="Arial" w:hAnsi="Arial" w:cs="Arial"/>
          <w:i/>
          <w:iCs/>
          <w:noProof/>
          <w:sz w:val="22"/>
        </w:rPr>
        <w:t>Clin. Cancer Res.</w:t>
      </w:r>
      <w:r w:rsidRPr="003E01D3">
        <w:rPr>
          <w:rFonts w:ascii="Arial" w:hAnsi="Arial" w:cs="Arial"/>
          <w:noProof/>
          <w:sz w:val="22"/>
        </w:rPr>
        <w:t xml:space="preserve"> </w:t>
      </w:r>
      <w:r w:rsidRPr="003E01D3">
        <w:rPr>
          <w:rFonts w:ascii="Arial" w:hAnsi="Arial" w:cs="Arial"/>
          <w:b/>
          <w:bCs/>
          <w:noProof/>
          <w:sz w:val="22"/>
        </w:rPr>
        <w:t>23</w:t>
      </w:r>
      <w:r w:rsidRPr="003E01D3">
        <w:rPr>
          <w:rFonts w:ascii="Arial" w:hAnsi="Arial" w:cs="Arial"/>
          <w:noProof/>
          <w:sz w:val="22"/>
        </w:rPr>
        <w:t>, 4416–4428 (2017).</w:t>
      </w:r>
    </w:p>
    <w:p w14:paraId="00CEE59F"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56.</w:t>
      </w:r>
      <w:r w:rsidRPr="003E01D3">
        <w:rPr>
          <w:rFonts w:ascii="Arial" w:hAnsi="Arial" w:cs="Arial"/>
          <w:noProof/>
          <w:sz w:val="22"/>
        </w:rPr>
        <w:tab/>
        <w:t xml:space="preserve">Yost, K. E. </w:t>
      </w:r>
      <w:r w:rsidRPr="003E01D3">
        <w:rPr>
          <w:rFonts w:ascii="Arial" w:hAnsi="Arial" w:cs="Arial"/>
          <w:i/>
          <w:iCs/>
          <w:noProof/>
          <w:sz w:val="22"/>
        </w:rPr>
        <w:t>et al.</w:t>
      </w:r>
      <w:r w:rsidRPr="003E01D3">
        <w:rPr>
          <w:rFonts w:ascii="Arial" w:hAnsi="Arial" w:cs="Arial"/>
          <w:noProof/>
          <w:sz w:val="22"/>
        </w:rPr>
        <w:t xml:space="preserve"> Clonal replacement of tumor-specific T cells following PD-1 blockade. </w:t>
      </w:r>
      <w:r w:rsidRPr="003E01D3">
        <w:rPr>
          <w:rFonts w:ascii="Arial" w:hAnsi="Arial" w:cs="Arial"/>
          <w:i/>
          <w:iCs/>
          <w:noProof/>
          <w:sz w:val="22"/>
        </w:rPr>
        <w:t>Nat. Med.</w:t>
      </w:r>
      <w:r w:rsidRPr="003E01D3">
        <w:rPr>
          <w:rFonts w:ascii="Arial" w:hAnsi="Arial" w:cs="Arial"/>
          <w:noProof/>
          <w:sz w:val="22"/>
        </w:rPr>
        <w:t xml:space="preserve"> </w:t>
      </w:r>
      <w:r w:rsidRPr="003E01D3">
        <w:rPr>
          <w:rFonts w:ascii="Arial" w:hAnsi="Arial" w:cs="Arial"/>
          <w:b/>
          <w:bCs/>
          <w:noProof/>
          <w:sz w:val="22"/>
        </w:rPr>
        <w:t>25</w:t>
      </w:r>
      <w:r w:rsidRPr="003E01D3">
        <w:rPr>
          <w:rFonts w:ascii="Arial" w:hAnsi="Arial" w:cs="Arial"/>
          <w:noProof/>
          <w:sz w:val="22"/>
        </w:rPr>
        <w:t>, 1251–1259 (2019).</w:t>
      </w:r>
    </w:p>
    <w:p w14:paraId="1C4BC055"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57.</w:t>
      </w:r>
      <w:r w:rsidRPr="003E01D3">
        <w:rPr>
          <w:rFonts w:ascii="Arial" w:hAnsi="Arial" w:cs="Arial"/>
          <w:noProof/>
          <w:sz w:val="22"/>
        </w:rPr>
        <w:tab/>
        <w:t xml:space="preserve">Qi, Y. </w:t>
      </w:r>
      <w:r w:rsidRPr="003E01D3">
        <w:rPr>
          <w:rFonts w:ascii="Arial" w:hAnsi="Arial" w:cs="Arial"/>
          <w:i/>
          <w:iCs/>
          <w:noProof/>
          <w:sz w:val="22"/>
        </w:rPr>
        <w:t>et al.</w:t>
      </w:r>
      <w:r w:rsidRPr="003E01D3">
        <w:rPr>
          <w:rFonts w:ascii="Arial" w:hAnsi="Arial" w:cs="Arial"/>
          <w:noProof/>
          <w:sz w:val="22"/>
        </w:rPr>
        <w:t xml:space="preserve"> Tumor-infiltrating CD39+ CD8+ T cells determine poor prognosis and immune evasion in clear cell renal cell carcinoma patients. </w:t>
      </w:r>
      <w:r w:rsidRPr="003E01D3">
        <w:rPr>
          <w:rFonts w:ascii="Arial" w:hAnsi="Arial" w:cs="Arial"/>
          <w:i/>
          <w:iCs/>
          <w:noProof/>
          <w:sz w:val="22"/>
        </w:rPr>
        <w:t>Cancer Immunol, Immunother</w:t>
      </w:r>
      <w:r w:rsidRPr="003E01D3">
        <w:rPr>
          <w:rFonts w:ascii="Arial" w:hAnsi="Arial" w:cs="Arial"/>
          <w:noProof/>
          <w:sz w:val="22"/>
        </w:rPr>
        <w:t xml:space="preserve"> 1565–1576 (2020).</w:t>
      </w:r>
    </w:p>
    <w:p w14:paraId="211E3FDE" w14:textId="77777777" w:rsidR="003E01D3" w:rsidRPr="003E01D3" w:rsidRDefault="003E01D3" w:rsidP="003E01D3">
      <w:pPr>
        <w:widowControl w:val="0"/>
        <w:autoSpaceDE w:val="0"/>
        <w:autoSpaceDN w:val="0"/>
        <w:adjustRightInd w:val="0"/>
        <w:spacing w:line="480" w:lineRule="auto"/>
        <w:ind w:left="640" w:hanging="640"/>
        <w:rPr>
          <w:rFonts w:ascii="Arial" w:hAnsi="Arial" w:cs="Arial"/>
          <w:noProof/>
          <w:sz w:val="22"/>
        </w:rPr>
      </w:pPr>
      <w:r w:rsidRPr="003E01D3">
        <w:rPr>
          <w:rFonts w:ascii="Arial" w:hAnsi="Arial" w:cs="Arial"/>
          <w:noProof/>
          <w:sz w:val="22"/>
        </w:rPr>
        <w:t>58.</w:t>
      </w:r>
      <w:r w:rsidRPr="003E01D3">
        <w:rPr>
          <w:rFonts w:ascii="Arial" w:hAnsi="Arial" w:cs="Arial"/>
          <w:noProof/>
          <w:sz w:val="22"/>
        </w:rPr>
        <w:tab/>
        <w:t xml:space="preserve">Komohara, Y. </w:t>
      </w:r>
      <w:r w:rsidRPr="003E01D3">
        <w:rPr>
          <w:rFonts w:ascii="Arial" w:hAnsi="Arial" w:cs="Arial"/>
          <w:i/>
          <w:iCs/>
          <w:noProof/>
          <w:sz w:val="22"/>
        </w:rPr>
        <w:t>et al.</w:t>
      </w:r>
      <w:r w:rsidRPr="003E01D3">
        <w:rPr>
          <w:rFonts w:ascii="Arial" w:hAnsi="Arial" w:cs="Arial"/>
          <w:noProof/>
          <w:sz w:val="22"/>
        </w:rPr>
        <w:t xml:space="preserve"> Macrophage infiltration and its prognostic relevance in clear cell renal cell carcinoma. </w:t>
      </w:r>
      <w:r w:rsidRPr="003E01D3">
        <w:rPr>
          <w:rFonts w:ascii="Arial" w:hAnsi="Arial" w:cs="Arial"/>
          <w:i/>
          <w:iCs/>
          <w:noProof/>
          <w:sz w:val="22"/>
        </w:rPr>
        <w:t>Cancer Sci.</w:t>
      </w:r>
      <w:r w:rsidRPr="003E01D3">
        <w:rPr>
          <w:rFonts w:ascii="Arial" w:hAnsi="Arial" w:cs="Arial"/>
          <w:noProof/>
          <w:sz w:val="22"/>
        </w:rPr>
        <w:t xml:space="preserve"> </w:t>
      </w:r>
      <w:r w:rsidRPr="003E01D3">
        <w:rPr>
          <w:rFonts w:ascii="Arial" w:hAnsi="Arial" w:cs="Arial"/>
          <w:b/>
          <w:bCs/>
          <w:noProof/>
          <w:sz w:val="22"/>
        </w:rPr>
        <w:t>102</w:t>
      </w:r>
      <w:r w:rsidRPr="003E01D3">
        <w:rPr>
          <w:rFonts w:ascii="Arial" w:hAnsi="Arial" w:cs="Arial"/>
          <w:noProof/>
          <w:sz w:val="22"/>
        </w:rPr>
        <w:t>, 1424–1431 (2011).</w:t>
      </w:r>
    </w:p>
    <w:p w14:paraId="1D488FD4" w14:textId="2084F577" w:rsidR="001D7F41" w:rsidRPr="0002326A" w:rsidRDefault="002E4EFB" w:rsidP="003E01D3">
      <w:pPr>
        <w:widowControl w:val="0"/>
        <w:autoSpaceDE w:val="0"/>
        <w:autoSpaceDN w:val="0"/>
        <w:adjustRightInd w:val="0"/>
        <w:spacing w:line="480" w:lineRule="auto"/>
        <w:ind w:left="640" w:hanging="640"/>
        <w:rPr>
          <w:rFonts w:ascii="Arial" w:hAnsi="Arial" w:cs="Arial"/>
          <w:b/>
          <w:bCs/>
          <w:sz w:val="22"/>
          <w:szCs w:val="22"/>
        </w:rPr>
      </w:pPr>
      <w:r w:rsidRPr="0002326A">
        <w:rPr>
          <w:rFonts w:ascii="Arial" w:hAnsi="Arial" w:cs="Arial"/>
          <w:bCs/>
          <w:color w:val="000000"/>
          <w:sz w:val="22"/>
          <w:szCs w:val="22"/>
        </w:rPr>
        <w:fldChar w:fldCharType="end"/>
      </w:r>
    </w:p>
    <w:p w14:paraId="59095FC0" w14:textId="77777777" w:rsidR="001D7F41" w:rsidRPr="0002326A" w:rsidRDefault="001D7F41" w:rsidP="00276C2F">
      <w:pPr>
        <w:spacing w:line="480" w:lineRule="auto"/>
        <w:rPr>
          <w:rFonts w:ascii="Arial" w:hAnsi="Arial" w:cs="Arial"/>
          <w:b/>
          <w:bCs/>
          <w:sz w:val="22"/>
          <w:szCs w:val="22"/>
        </w:rPr>
      </w:pPr>
    </w:p>
    <w:p w14:paraId="7B65E89F" w14:textId="77777777" w:rsidR="00C62E73" w:rsidRDefault="00C62E73" w:rsidP="00276C2F">
      <w:pPr>
        <w:spacing w:line="480" w:lineRule="auto"/>
        <w:rPr>
          <w:rFonts w:ascii="Arial" w:hAnsi="Arial" w:cs="Arial"/>
          <w:b/>
          <w:bCs/>
          <w:sz w:val="22"/>
          <w:szCs w:val="22"/>
        </w:rPr>
      </w:pPr>
    </w:p>
    <w:p w14:paraId="43185D7D" w14:textId="77777777" w:rsidR="00296B14" w:rsidRDefault="00296B14" w:rsidP="00276C2F">
      <w:pPr>
        <w:spacing w:line="480" w:lineRule="auto"/>
        <w:rPr>
          <w:rFonts w:ascii="Arial" w:hAnsi="Arial" w:cs="Arial"/>
          <w:b/>
          <w:bCs/>
          <w:sz w:val="22"/>
          <w:szCs w:val="22"/>
        </w:rPr>
      </w:pPr>
    </w:p>
    <w:p w14:paraId="35351AE1" w14:textId="77777777" w:rsidR="00296B14" w:rsidRDefault="00296B14" w:rsidP="00276C2F">
      <w:pPr>
        <w:spacing w:line="480" w:lineRule="auto"/>
        <w:rPr>
          <w:rFonts w:ascii="Arial" w:hAnsi="Arial" w:cs="Arial"/>
          <w:b/>
          <w:bCs/>
          <w:sz w:val="22"/>
          <w:szCs w:val="22"/>
        </w:rPr>
      </w:pPr>
    </w:p>
    <w:p w14:paraId="36DEAC2E" w14:textId="1780299E" w:rsidR="009D2EB4" w:rsidRDefault="009D2EB4" w:rsidP="00276C2F">
      <w:pPr>
        <w:spacing w:line="480" w:lineRule="auto"/>
        <w:rPr>
          <w:rFonts w:ascii="Arial" w:hAnsi="Arial" w:cs="Arial"/>
          <w:b/>
          <w:bCs/>
          <w:sz w:val="22"/>
          <w:szCs w:val="22"/>
        </w:rPr>
      </w:pPr>
    </w:p>
    <w:p w14:paraId="2AC96220" w14:textId="0AC6234B" w:rsidR="009D2EB4" w:rsidRDefault="009D2EB4" w:rsidP="00276C2F">
      <w:pPr>
        <w:spacing w:line="480" w:lineRule="auto"/>
        <w:rPr>
          <w:rFonts w:ascii="Arial" w:hAnsi="Arial" w:cs="Arial"/>
          <w:b/>
          <w:bCs/>
          <w:sz w:val="22"/>
          <w:szCs w:val="22"/>
        </w:rPr>
      </w:pPr>
    </w:p>
    <w:p w14:paraId="4A61FBEF" w14:textId="53A9388E" w:rsidR="00707C08" w:rsidRPr="0002326A" w:rsidRDefault="009A5803" w:rsidP="00276C2F">
      <w:pPr>
        <w:spacing w:line="480" w:lineRule="auto"/>
        <w:rPr>
          <w:rFonts w:ascii="Arial" w:hAnsi="Arial" w:cs="Arial"/>
          <w:b/>
          <w:bCs/>
          <w:sz w:val="22"/>
          <w:szCs w:val="22"/>
        </w:rPr>
      </w:pPr>
      <w:r w:rsidRPr="0002326A">
        <w:rPr>
          <w:rFonts w:ascii="Arial" w:hAnsi="Arial" w:cs="Arial"/>
          <w:b/>
          <w:bCs/>
          <w:sz w:val="22"/>
          <w:szCs w:val="22"/>
        </w:rPr>
        <w:t>Figures</w:t>
      </w:r>
    </w:p>
    <w:p w14:paraId="7B920934" w14:textId="35454A5F" w:rsidR="009A5803" w:rsidRPr="0002326A" w:rsidRDefault="00E87E79" w:rsidP="00276C2F">
      <w:pPr>
        <w:spacing w:line="480" w:lineRule="auto"/>
        <w:rPr>
          <w:rFonts w:ascii="Arial" w:hAnsi="Arial" w:cs="Arial"/>
          <w:sz w:val="22"/>
          <w:szCs w:val="22"/>
        </w:rPr>
      </w:pPr>
      <w:r>
        <w:rPr>
          <w:rFonts w:ascii="Arial" w:hAnsi="Arial" w:cs="Arial"/>
          <w:sz w:val="22"/>
          <w:szCs w:val="22"/>
        </w:rPr>
        <w:t xml:space="preserve"> </w:t>
      </w:r>
      <w:r w:rsidR="001704AC">
        <w:rPr>
          <w:rFonts w:ascii="Arial" w:hAnsi="Arial" w:cs="Arial"/>
          <w:noProof/>
          <w:sz w:val="22"/>
          <w:szCs w:val="22"/>
        </w:rPr>
        <w:drawing>
          <wp:inline distT="0" distB="0" distL="0" distR="0" wp14:anchorId="3E42F8BA" wp14:editId="30517B05">
            <wp:extent cx="5943600" cy="3210560"/>
            <wp:effectExtent l="0" t="0" r="0" b="2540"/>
            <wp:docPr id="3" name="Picture 3" descr="A picture containing indoor, sitting, screen, fr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ndoor, sitting, screen, fron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08CCEFF0" w14:textId="69152D6E" w:rsidR="009A5803" w:rsidRPr="0002326A" w:rsidRDefault="009A5803" w:rsidP="00276C2F">
      <w:pPr>
        <w:spacing w:line="480" w:lineRule="auto"/>
        <w:rPr>
          <w:rFonts w:ascii="Arial" w:hAnsi="Arial" w:cs="Arial"/>
          <w:sz w:val="22"/>
          <w:szCs w:val="22"/>
        </w:rPr>
      </w:pPr>
      <w:r w:rsidRPr="0002326A">
        <w:rPr>
          <w:rFonts w:ascii="Arial" w:hAnsi="Arial" w:cs="Arial"/>
          <w:b/>
          <w:bCs/>
          <w:sz w:val="22"/>
          <w:szCs w:val="22"/>
        </w:rPr>
        <w:t xml:space="preserve">Figure 1: Single-cell </w:t>
      </w:r>
      <w:r w:rsidR="008F11D6">
        <w:rPr>
          <w:rFonts w:ascii="Arial" w:hAnsi="Arial" w:cs="Arial"/>
          <w:b/>
          <w:bCs/>
          <w:sz w:val="22"/>
          <w:szCs w:val="22"/>
        </w:rPr>
        <w:t xml:space="preserve">RNA </w:t>
      </w:r>
      <w:r w:rsidRPr="0002326A">
        <w:rPr>
          <w:rFonts w:ascii="Arial" w:hAnsi="Arial" w:cs="Arial"/>
          <w:b/>
          <w:bCs/>
          <w:sz w:val="22"/>
          <w:szCs w:val="22"/>
        </w:rPr>
        <w:t xml:space="preserve">sequencing results </w:t>
      </w:r>
      <w:r w:rsidR="008F11D6">
        <w:rPr>
          <w:rFonts w:ascii="Arial" w:hAnsi="Arial" w:cs="Arial"/>
          <w:b/>
          <w:bCs/>
          <w:sz w:val="22"/>
          <w:szCs w:val="22"/>
        </w:rPr>
        <w:t>from</w:t>
      </w:r>
      <w:r w:rsidRPr="0002326A">
        <w:rPr>
          <w:rFonts w:ascii="Arial" w:hAnsi="Arial" w:cs="Arial"/>
          <w:b/>
          <w:bCs/>
          <w:sz w:val="22"/>
          <w:szCs w:val="22"/>
        </w:rPr>
        <w:t xml:space="preserve"> immune cells in ccRCC.</w:t>
      </w:r>
      <w:r w:rsidRPr="0002326A">
        <w:rPr>
          <w:rFonts w:ascii="Arial" w:hAnsi="Arial" w:cs="Arial"/>
          <w:sz w:val="22"/>
          <w:szCs w:val="22"/>
        </w:rPr>
        <w:t xml:space="preserve"> A. UMAP of </w:t>
      </w:r>
      <w:r w:rsidR="001A4ED9" w:rsidRPr="0002326A">
        <w:rPr>
          <w:rFonts w:ascii="Arial" w:hAnsi="Arial" w:cs="Arial"/>
          <w:sz w:val="22"/>
          <w:szCs w:val="22"/>
        </w:rPr>
        <w:t xml:space="preserve">37,055 primary immune cells of peripheral blood, normal renal parenchyma and tumor-infiltrating ccRCC patients. </w:t>
      </w:r>
      <w:r w:rsidR="001A4ED9" w:rsidRPr="0002326A">
        <w:rPr>
          <w:rFonts w:ascii="Arial" w:hAnsi="Arial" w:cs="Arial"/>
          <w:b/>
          <w:bCs/>
          <w:sz w:val="22"/>
          <w:szCs w:val="22"/>
        </w:rPr>
        <w:t>B</w:t>
      </w:r>
      <w:r w:rsidR="001A4ED9" w:rsidRPr="0002326A">
        <w:rPr>
          <w:rFonts w:ascii="Arial" w:hAnsi="Arial" w:cs="Arial"/>
          <w:sz w:val="22"/>
          <w:szCs w:val="22"/>
        </w:rPr>
        <w:t xml:space="preserve">. Distribution of cells by tissue type, peripheral blood (blue), tumor (red), and kidney (light blue). Arrows indicated potential enriched or unique immune cells populations for tissue type. </w:t>
      </w:r>
      <w:r w:rsidR="001A4ED9" w:rsidRPr="0002326A">
        <w:rPr>
          <w:rFonts w:ascii="Arial" w:hAnsi="Arial" w:cs="Arial"/>
          <w:b/>
          <w:bCs/>
          <w:sz w:val="22"/>
          <w:szCs w:val="22"/>
        </w:rPr>
        <w:t>C</w:t>
      </w:r>
      <w:r w:rsidR="001A4ED9" w:rsidRPr="0002326A">
        <w:rPr>
          <w:rFonts w:ascii="Arial" w:hAnsi="Arial" w:cs="Arial"/>
          <w:sz w:val="22"/>
          <w:szCs w:val="22"/>
        </w:rPr>
        <w:t xml:space="preserve">. Percent of cells expressing canonical immune cell markers across the UMAP. </w:t>
      </w:r>
      <w:r w:rsidR="001A4ED9" w:rsidRPr="0002326A">
        <w:rPr>
          <w:rFonts w:ascii="Arial" w:hAnsi="Arial" w:cs="Arial"/>
          <w:b/>
          <w:bCs/>
          <w:sz w:val="22"/>
          <w:szCs w:val="22"/>
        </w:rPr>
        <w:t>D</w:t>
      </w:r>
      <w:r w:rsidR="001A4ED9" w:rsidRPr="0002326A">
        <w:rPr>
          <w:rFonts w:ascii="Arial" w:hAnsi="Arial" w:cs="Arial"/>
          <w:sz w:val="22"/>
          <w:szCs w:val="22"/>
        </w:rPr>
        <w:t>. Normalized correlation values for predicted immune cell phenotypes based on the SingleR R package for each cluster</w:t>
      </w:r>
      <w:r w:rsidR="00702F2D">
        <w:rPr>
          <w:rFonts w:ascii="Arial" w:hAnsi="Arial" w:cs="Arial"/>
          <w:sz w:val="22"/>
          <w:szCs w:val="22"/>
        </w:rPr>
        <w:t>; dendrogram based on Euclidean distance.</w:t>
      </w:r>
      <w:r w:rsidR="001A4ED9" w:rsidRPr="0002326A">
        <w:rPr>
          <w:rFonts w:ascii="Arial" w:hAnsi="Arial" w:cs="Arial"/>
          <w:sz w:val="22"/>
          <w:szCs w:val="22"/>
        </w:rPr>
        <w:t xml:space="preserve"> </w:t>
      </w:r>
      <w:r w:rsidR="001A4ED9" w:rsidRPr="0002326A">
        <w:rPr>
          <w:rFonts w:ascii="Arial" w:hAnsi="Arial" w:cs="Arial"/>
          <w:b/>
          <w:bCs/>
          <w:sz w:val="22"/>
          <w:szCs w:val="22"/>
        </w:rPr>
        <w:t>E</w:t>
      </w:r>
      <w:r w:rsidR="001A4ED9" w:rsidRPr="0002326A">
        <w:rPr>
          <w:rFonts w:ascii="Arial" w:hAnsi="Arial" w:cs="Arial"/>
          <w:sz w:val="22"/>
          <w:szCs w:val="22"/>
        </w:rPr>
        <w:t>. UMAP demonstrating inferred immune cell types in ccRCC, clusters are colored by cell type</w:t>
      </w:r>
      <w:r w:rsidR="005A1358" w:rsidRPr="0002326A">
        <w:rPr>
          <w:rFonts w:ascii="Arial" w:hAnsi="Arial" w:cs="Arial"/>
          <w:sz w:val="22"/>
          <w:szCs w:val="22"/>
        </w:rPr>
        <w:t xml:space="preserve"> and proportion of single-cell per sequencing run by tissue type. P values based on one-way </w:t>
      </w:r>
      <w:r w:rsidR="00DD271C" w:rsidRPr="0002326A">
        <w:rPr>
          <w:rFonts w:ascii="Arial" w:hAnsi="Arial" w:cs="Arial"/>
          <w:sz w:val="22"/>
          <w:szCs w:val="22"/>
        </w:rPr>
        <w:t>ANOVA;</w:t>
      </w:r>
      <w:r w:rsidR="005A1358" w:rsidRPr="0002326A">
        <w:rPr>
          <w:rFonts w:ascii="Arial" w:hAnsi="Arial" w:cs="Arial"/>
          <w:sz w:val="22"/>
          <w:szCs w:val="22"/>
        </w:rPr>
        <w:t xml:space="preserve"> lack of</w:t>
      </w:r>
      <w:r w:rsidR="00FA0689">
        <w:rPr>
          <w:rFonts w:ascii="Arial" w:hAnsi="Arial" w:cs="Arial"/>
          <w:sz w:val="22"/>
          <w:szCs w:val="22"/>
        </w:rPr>
        <w:t xml:space="preserve"> labeled</w:t>
      </w:r>
      <w:r w:rsidR="005A1358" w:rsidRPr="0002326A">
        <w:rPr>
          <w:rFonts w:ascii="Arial" w:hAnsi="Arial" w:cs="Arial"/>
          <w:sz w:val="22"/>
          <w:szCs w:val="22"/>
        </w:rPr>
        <w:t xml:space="preserve"> p-values equates to value &gt; 0.05.</w:t>
      </w:r>
    </w:p>
    <w:p w14:paraId="15B908F4" w14:textId="451882C1" w:rsidR="009E2322" w:rsidRPr="0002326A" w:rsidRDefault="009E2322" w:rsidP="00276C2F">
      <w:pPr>
        <w:spacing w:line="480" w:lineRule="auto"/>
        <w:rPr>
          <w:rFonts w:ascii="Arial" w:hAnsi="Arial" w:cs="Arial"/>
          <w:sz w:val="22"/>
          <w:szCs w:val="22"/>
        </w:rPr>
      </w:pPr>
    </w:p>
    <w:p w14:paraId="68A16865" w14:textId="1C3ADD18" w:rsidR="001D7F41" w:rsidRPr="0002326A" w:rsidRDefault="001D7F41" w:rsidP="00276C2F">
      <w:pPr>
        <w:spacing w:line="480" w:lineRule="auto"/>
        <w:rPr>
          <w:rFonts w:ascii="Arial" w:hAnsi="Arial" w:cs="Arial"/>
          <w:sz w:val="22"/>
          <w:szCs w:val="22"/>
        </w:rPr>
      </w:pPr>
    </w:p>
    <w:p w14:paraId="27445D25" w14:textId="67C1AAEE" w:rsidR="00CA1845" w:rsidRDefault="00CA1845" w:rsidP="001D7F41">
      <w:pPr>
        <w:spacing w:line="480" w:lineRule="auto"/>
        <w:rPr>
          <w:rFonts w:ascii="Arial" w:hAnsi="Arial" w:cs="Arial"/>
          <w:b/>
          <w:bCs/>
          <w:sz w:val="22"/>
          <w:szCs w:val="22"/>
        </w:rPr>
      </w:pPr>
    </w:p>
    <w:p w14:paraId="19D16E9D" w14:textId="30AA9DDA" w:rsidR="00CA1845" w:rsidRPr="00CA1845" w:rsidRDefault="001704AC" w:rsidP="001D7F41">
      <w:pPr>
        <w:spacing w:line="480" w:lineRule="auto"/>
        <w:rPr>
          <w:rFonts w:ascii="Arial" w:hAnsi="Arial" w:cs="Arial"/>
          <w:sz w:val="22"/>
          <w:szCs w:val="22"/>
        </w:rPr>
      </w:pPr>
      <w:r>
        <w:rPr>
          <w:rFonts w:ascii="Arial" w:hAnsi="Arial" w:cs="Arial"/>
          <w:b/>
          <w:bCs/>
          <w:noProof/>
          <w:sz w:val="22"/>
          <w:szCs w:val="22"/>
        </w:rPr>
        <w:drawing>
          <wp:inline distT="0" distB="0" distL="0" distR="0" wp14:anchorId="1893425D" wp14:editId="11E3569D">
            <wp:extent cx="5943600" cy="2306955"/>
            <wp:effectExtent l="0" t="0" r="0" b="4445"/>
            <wp:docPr id="10" name="Picture 10"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306955"/>
                    </a:xfrm>
                    <a:prstGeom prst="rect">
                      <a:avLst/>
                    </a:prstGeom>
                  </pic:spPr>
                </pic:pic>
              </a:graphicData>
            </a:graphic>
          </wp:inline>
        </w:drawing>
      </w:r>
      <w:r w:rsidR="00CA1845">
        <w:rPr>
          <w:rFonts w:ascii="Arial" w:hAnsi="Arial" w:cs="Arial"/>
          <w:b/>
          <w:bCs/>
          <w:sz w:val="22"/>
          <w:szCs w:val="22"/>
        </w:rPr>
        <w:t>Figure 2: Clonal dynamics vary by T cell type</w:t>
      </w:r>
      <w:r w:rsidR="000C61F4">
        <w:rPr>
          <w:rFonts w:ascii="Arial" w:hAnsi="Arial" w:cs="Arial"/>
          <w:b/>
          <w:bCs/>
          <w:sz w:val="22"/>
          <w:szCs w:val="22"/>
        </w:rPr>
        <w:t>s</w:t>
      </w:r>
      <w:r w:rsidR="00CA1845">
        <w:rPr>
          <w:rFonts w:ascii="Arial" w:hAnsi="Arial" w:cs="Arial"/>
          <w:b/>
          <w:bCs/>
          <w:sz w:val="22"/>
          <w:szCs w:val="22"/>
        </w:rPr>
        <w:t xml:space="preserve"> and patient</w:t>
      </w:r>
      <w:r w:rsidR="000C61F4">
        <w:rPr>
          <w:rFonts w:ascii="Arial" w:hAnsi="Arial" w:cs="Arial"/>
          <w:b/>
          <w:bCs/>
          <w:sz w:val="22"/>
          <w:szCs w:val="22"/>
        </w:rPr>
        <w:t>s</w:t>
      </w:r>
      <w:r w:rsidR="00CA1845">
        <w:rPr>
          <w:rFonts w:ascii="Arial" w:hAnsi="Arial" w:cs="Arial"/>
          <w:b/>
          <w:bCs/>
          <w:sz w:val="22"/>
          <w:szCs w:val="22"/>
        </w:rPr>
        <w:t>.</w:t>
      </w:r>
      <w:r w:rsidR="00CA1845">
        <w:rPr>
          <w:rFonts w:ascii="Arial" w:hAnsi="Arial" w:cs="Arial"/>
          <w:sz w:val="22"/>
          <w:szCs w:val="22"/>
        </w:rPr>
        <w:t xml:space="preserve"> </w:t>
      </w:r>
      <w:r w:rsidR="00CA1845">
        <w:rPr>
          <w:rFonts w:ascii="Arial" w:hAnsi="Arial" w:cs="Arial"/>
          <w:b/>
          <w:bCs/>
          <w:sz w:val="22"/>
          <w:szCs w:val="22"/>
        </w:rPr>
        <w:t xml:space="preserve">A. </w:t>
      </w:r>
      <w:r w:rsidR="00CA1845" w:rsidRPr="0002326A">
        <w:rPr>
          <w:rFonts w:ascii="Arial" w:hAnsi="Arial" w:cs="Arial"/>
          <w:sz w:val="22"/>
          <w:szCs w:val="22"/>
        </w:rPr>
        <w:t xml:space="preserve">UMAP of 37,055 primary immune cells </w:t>
      </w:r>
      <w:r w:rsidR="00CA1845">
        <w:rPr>
          <w:rFonts w:ascii="Arial" w:hAnsi="Arial" w:cs="Arial"/>
          <w:sz w:val="22"/>
          <w:szCs w:val="22"/>
        </w:rPr>
        <w:t xml:space="preserve">overlaid with the frequency of clonotypes assigned by sample identification. </w:t>
      </w:r>
      <w:r w:rsidR="00CA1845" w:rsidRPr="00CA1845">
        <w:rPr>
          <w:rFonts w:ascii="Arial" w:hAnsi="Arial" w:cs="Arial"/>
          <w:b/>
          <w:bCs/>
          <w:sz w:val="22"/>
          <w:szCs w:val="22"/>
        </w:rPr>
        <w:t>B.</w:t>
      </w:r>
      <w:r w:rsidR="00CA1845">
        <w:rPr>
          <w:rFonts w:ascii="Arial" w:hAnsi="Arial" w:cs="Arial"/>
          <w:sz w:val="22"/>
          <w:szCs w:val="22"/>
        </w:rPr>
        <w:t xml:space="preserve"> Occupied repertoire space for the indicated clonotype groups for CD8</w:t>
      </w:r>
      <w:r w:rsidR="00CA1845" w:rsidRPr="00CA1845">
        <w:rPr>
          <w:rFonts w:ascii="Arial" w:hAnsi="Arial" w:cs="Arial"/>
          <w:sz w:val="22"/>
          <w:szCs w:val="22"/>
          <w:vertAlign w:val="superscript"/>
        </w:rPr>
        <w:t>+</w:t>
      </w:r>
      <w:r w:rsidR="00CA1845">
        <w:rPr>
          <w:rFonts w:ascii="Arial" w:hAnsi="Arial" w:cs="Arial"/>
          <w:sz w:val="22"/>
          <w:szCs w:val="22"/>
        </w:rPr>
        <w:t xml:space="preserve"> and CD4</w:t>
      </w:r>
      <w:r w:rsidR="00CA1845" w:rsidRPr="00CA1845">
        <w:rPr>
          <w:rFonts w:ascii="Arial" w:hAnsi="Arial" w:cs="Arial"/>
          <w:sz w:val="22"/>
          <w:szCs w:val="22"/>
          <w:vertAlign w:val="superscript"/>
        </w:rPr>
        <w:t>+</w:t>
      </w:r>
      <w:r w:rsidR="00CA1845">
        <w:rPr>
          <w:rFonts w:ascii="Arial" w:hAnsi="Arial" w:cs="Arial"/>
          <w:sz w:val="22"/>
          <w:szCs w:val="22"/>
        </w:rPr>
        <w:t xml:space="preserve"> T cells by sample and tissue type in ccRCC patients. </w:t>
      </w:r>
      <w:r w:rsidR="00CA1845" w:rsidRPr="00CA1845">
        <w:rPr>
          <w:rFonts w:ascii="Arial" w:hAnsi="Arial" w:cs="Arial"/>
          <w:b/>
          <w:bCs/>
          <w:sz w:val="22"/>
          <w:szCs w:val="22"/>
        </w:rPr>
        <w:t>C</w:t>
      </w:r>
      <w:r w:rsidR="00CA1845">
        <w:rPr>
          <w:rFonts w:ascii="Arial" w:hAnsi="Arial" w:cs="Arial"/>
          <w:sz w:val="22"/>
          <w:szCs w:val="22"/>
        </w:rPr>
        <w:t>. Clonal overlap quantification by overlap coefficient for CD8</w:t>
      </w:r>
      <w:r w:rsidR="00CA1845" w:rsidRPr="00CA1845">
        <w:rPr>
          <w:rFonts w:ascii="Arial" w:hAnsi="Arial" w:cs="Arial"/>
          <w:sz w:val="22"/>
          <w:szCs w:val="22"/>
          <w:vertAlign w:val="superscript"/>
        </w:rPr>
        <w:t>+</w:t>
      </w:r>
      <w:r w:rsidR="00CA1845">
        <w:rPr>
          <w:rFonts w:ascii="Arial" w:hAnsi="Arial" w:cs="Arial"/>
          <w:sz w:val="22"/>
          <w:szCs w:val="22"/>
        </w:rPr>
        <w:t xml:space="preserve"> and CD4</w:t>
      </w:r>
      <w:r w:rsidR="00CA1845" w:rsidRPr="00CA1845">
        <w:rPr>
          <w:rFonts w:ascii="Arial" w:hAnsi="Arial" w:cs="Arial"/>
          <w:sz w:val="22"/>
          <w:szCs w:val="22"/>
          <w:vertAlign w:val="superscript"/>
        </w:rPr>
        <w:t>+</w:t>
      </w:r>
      <w:r w:rsidR="00CA1845">
        <w:rPr>
          <w:rFonts w:ascii="Arial" w:hAnsi="Arial" w:cs="Arial"/>
          <w:sz w:val="22"/>
          <w:szCs w:val="22"/>
        </w:rPr>
        <w:t xml:space="preserve"> T cells by sample and tissue type in ccRCC patients. </w:t>
      </w:r>
      <w:r w:rsidR="00CA1845" w:rsidRPr="00CA1845">
        <w:rPr>
          <w:rFonts w:ascii="Arial" w:hAnsi="Arial" w:cs="Arial"/>
          <w:b/>
          <w:bCs/>
          <w:sz w:val="22"/>
          <w:szCs w:val="22"/>
        </w:rPr>
        <w:t>D</w:t>
      </w:r>
      <w:r w:rsidR="00CA1845">
        <w:rPr>
          <w:rFonts w:ascii="Arial" w:hAnsi="Arial" w:cs="Arial"/>
          <w:sz w:val="22"/>
          <w:szCs w:val="22"/>
        </w:rPr>
        <w:t>. The top 10 clonotypes for each patient as</w:t>
      </w:r>
      <w:r w:rsidR="00E547C6">
        <w:rPr>
          <w:rFonts w:ascii="Arial" w:hAnsi="Arial" w:cs="Arial"/>
          <w:sz w:val="22"/>
          <w:szCs w:val="22"/>
        </w:rPr>
        <w:t xml:space="preserve"> a</w:t>
      </w:r>
      <w:r w:rsidR="00CA1845">
        <w:rPr>
          <w:rFonts w:ascii="Arial" w:hAnsi="Arial" w:cs="Arial"/>
          <w:sz w:val="22"/>
          <w:szCs w:val="22"/>
        </w:rPr>
        <w:t xml:space="preserve"> relative proportion of clonotypes for corresponding peripheral or tumor populations. Each color represents a unique clonotype by patient. </w:t>
      </w:r>
      <w:r w:rsidR="00CA1845" w:rsidRPr="00CA1845">
        <w:rPr>
          <w:rFonts w:ascii="Arial" w:hAnsi="Arial" w:cs="Arial"/>
          <w:b/>
          <w:bCs/>
          <w:sz w:val="22"/>
          <w:szCs w:val="22"/>
        </w:rPr>
        <w:t>E</w:t>
      </w:r>
      <w:r w:rsidR="00CA1845">
        <w:rPr>
          <w:rFonts w:ascii="Arial" w:hAnsi="Arial" w:cs="Arial"/>
          <w:sz w:val="22"/>
          <w:szCs w:val="22"/>
        </w:rPr>
        <w:t>. Distribution of clonotypes by tissue, UMAP cluster and ccRCC patient with highlighted (red) the top 2 clonotypes</w:t>
      </w:r>
      <w:r w:rsidR="00A70133">
        <w:rPr>
          <w:rFonts w:ascii="Arial" w:hAnsi="Arial" w:cs="Arial"/>
          <w:sz w:val="22"/>
          <w:szCs w:val="22"/>
        </w:rPr>
        <w:t xml:space="preserve">, comprising tumor-specific clonotypes across all clusters. </w:t>
      </w:r>
    </w:p>
    <w:p w14:paraId="5ABE817A" w14:textId="501030B4" w:rsidR="00CA1845" w:rsidRDefault="00025C48" w:rsidP="001D7F41">
      <w:pPr>
        <w:spacing w:line="480" w:lineRule="auto"/>
        <w:rPr>
          <w:rFonts w:ascii="Arial" w:hAnsi="Arial" w:cs="Arial"/>
          <w:b/>
          <w:bCs/>
          <w:sz w:val="22"/>
          <w:szCs w:val="22"/>
        </w:rPr>
      </w:pPr>
      <w:r>
        <w:rPr>
          <w:rFonts w:ascii="Arial" w:hAnsi="Arial" w:cs="Arial"/>
          <w:b/>
          <w:bCs/>
          <w:noProof/>
          <w:sz w:val="22"/>
          <w:szCs w:val="22"/>
        </w:rPr>
        <w:lastRenderedPageBreak/>
        <w:drawing>
          <wp:inline distT="0" distB="0" distL="0" distR="0" wp14:anchorId="02098B34" wp14:editId="487B9497">
            <wp:extent cx="5943600" cy="44602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60240"/>
                    </a:xfrm>
                    <a:prstGeom prst="rect">
                      <a:avLst/>
                    </a:prstGeom>
                  </pic:spPr>
                </pic:pic>
              </a:graphicData>
            </a:graphic>
          </wp:inline>
        </w:drawing>
      </w:r>
    </w:p>
    <w:p w14:paraId="6BFBF397" w14:textId="33C2EB6C" w:rsidR="00BF0F9E" w:rsidRPr="0002326A" w:rsidRDefault="00BF0F9E" w:rsidP="001D7F41">
      <w:pPr>
        <w:spacing w:line="480" w:lineRule="auto"/>
        <w:rPr>
          <w:rFonts w:ascii="Arial" w:hAnsi="Arial" w:cs="Arial"/>
          <w:sz w:val="22"/>
          <w:szCs w:val="22"/>
        </w:rPr>
      </w:pPr>
      <w:r w:rsidRPr="0002326A">
        <w:rPr>
          <w:rFonts w:ascii="Arial" w:hAnsi="Arial" w:cs="Arial"/>
          <w:b/>
          <w:bCs/>
          <w:sz w:val="22"/>
          <w:szCs w:val="22"/>
        </w:rPr>
        <w:t xml:space="preserve">Figure </w:t>
      </w:r>
      <w:r w:rsidR="009766CA">
        <w:rPr>
          <w:rFonts w:ascii="Arial" w:hAnsi="Arial" w:cs="Arial"/>
          <w:b/>
          <w:bCs/>
          <w:sz w:val="22"/>
          <w:szCs w:val="22"/>
        </w:rPr>
        <w:t>3</w:t>
      </w:r>
      <w:r w:rsidRPr="0002326A">
        <w:rPr>
          <w:rFonts w:ascii="Arial" w:hAnsi="Arial" w:cs="Arial"/>
          <w:b/>
          <w:bCs/>
          <w:sz w:val="22"/>
          <w:szCs w:val="22"/>
        </w:rPr>
        <w:t>: CD8</w:t>
      </w:r>
      <w:r w:rsidR="00AF201D" w:rsidRPr="0002326A">
        <w:rPr>
          <w:rFonts w:ascii="Arial" w:hAnsi="Arial" w:cs="Arial"/>
          <w:b/>
          <w:bCs/>
          <w:sz w:val="22"/>
          <w:szCs w:val="22"/>
          <w:vertAlign w:val="superscript"/>
        </w:rPr>
        <w:t>+</w:t>
      </w:r>
      <w:r w:rsidRPr="0002326A">
        <w:rPr>
          <w:rFonts w:ascii="Arial" w:hAnsi="Arial" w:cs="Arial"/>
          <w:b/>
          <w:bCs/>
          <w:sz w:val="22"/>
          <w:szCs w:val="22"/>
        </w:rPr>
        <w:t xml:space="preserve"> T cells in ccRCC tumors exhibit a transcriptional continuum with distinct populations. A. </w:t>
      </w:r>
      <w:r w:rsidRPr="0002326A">
        <w:rPr>
          <w:rFonts w:ascii="Arial" w:hAnsi="Arial" w:cs="Arial"/>
          <w:sz w:val="22"/>
          <w:szCs w:val="22"/>
        </w:rPr>
        <w:t>UMAP subclustering of CD</w:t>
      </w:r>
      <w:r w:rsidR="007A2B8C" w:rsidRPr="0002326A">
        <w:rPr>
          <w:rFonts w:ascii="Arial" w:hAnsi="Arial" w:cs="Arial"/>
          <w:sz w:val="22"/>
          <w:szCs w:val="22"/>
        </w:rPr>
        <w:t>8</w:t>
      </w:r>
      <w:r w:rsidRPr="0002326A">
        <w:rPr>
          <w:rFonts w:ascii="Arial" w:hAnsi="Arial" w:cs="Arial"/>
          <w:sz w:val="22"/>
          <w:szCs w:val="22"/>
          <w:vertAlign w:val="superscript"/>
        </w:rPr>
        <w:t>+</w:t>
      </w:r>
      <w:r w:rsidRPr="0002326A">
        <w:rPr>
          <w:rFonts w:ascii="Arial" w:hAnsi="Arial" w:cs="Arial"/>
          <w:sz w:val="22"/>
          <w:szCs w:val="22"/>
        </w:rPr>
        <w:t xml:space="preserve"> T cells (original clusters 1, 8</w:t>
      </w:r>
      <w:r w:rsidR="00DD271C" w:rsidRPr="0002326A">
        <w:rPr>
          <w:rFonts w:ascii="Arial" w:hAnsi="Arial" w:cs="Arial"/>
          <w:sz w:val="22"/>
          <w:szCs w:val="22"/>
        </w:rPr>
        <w:t xml:space="preserve">, </w:t>
      </w:r>
      <w:r w:rsidRPr="0002326A">
        <w:rPr>
          <w:rFonts w:ascii="Arial" w:hAnsi="Arial" w:cs="Arial"/>
          <w:sz w:val="22"/>
          <w:szCs w:val="22"/>
        </w:rPr>
        <w:t>9</w:t>
      </w:r>
      <w:r w:rsidR="00DD271C" w:rsidRPr="0002326A">
        <w:rPr>
          <w:rFonts w:ascii="Arial" w:hAnsi="Arial" w:cs="Arial"/>
          <w:sz w:val="22"/>
          <w:szCs w:val="22"/>
        </w:rPr>
        <w:t>, and 17</w:t>
      </w:r>
      <w:r w:rsidRPr="0002326A">
        <w:rPr>
          <w:rFonts w:ascii="Arial" w:hAnsi="Arial" w:cs="Arial"/>
          <w:sz w:val="22"/>
          <w:szCs w:val="22"/>
        </w:rPr>
        <w:t xml:space="preserve">). </w:t>
      </w:r>
      <w:r w:rsidRPr="0002326A">
        <w:rPr>
          <w:rFonts w:ascii="Arial" w:hAnsi="Arial" w:cs="Arial"/>
          <w:b/>
          <w:bCs/>
          <w:sz w:val="22"/>
          <w:szCs w:val="22"/>
        </w:rPr>
        <w:t>B</w:t>
      </w:r>
      <w:r w:rsidRPr="0002326A">
        <w:rPr>
          <w:rFonts w:ascii="Arial" w:hAnsi="Arial" w:cs="Arial"/>
          <w:sz w:val="22"/>
          <w:szCs w:val="22"/>
        </w:rPr>
        <w:t>. UMAP distribution of single cells by tissue type with relative</w:t>
      </w:r>
      <w:r w:rsidR="009232CA">
        <w:rPr>
          <w:rFonts w:ascii="Arial" w:hAnsi="Arial" w:cs="Arial"/>
          <w:sz w:val="22"/>
          <w:szCs w:val="22"/>
        </w:rPr>
        <w:t xml:space="preserve"> and absolute</w:t>
      </w:r>
      <w:r w:rsidRPr="0002326A">
        <w:rPr>
          <w:rFonts w:ascii="Arial" w:hAnsi="Arial" w:cs="Arial"/>
          <w:sz w:val="22"/>
          <w:szCs w:val="22"/>
        </w:rPr>
        <w:t xml:space="preserve"> percent of cells by tissue in each cluster. </w:t>
      </w:r>
      <w:r w:rsidRPr="0002326A">
        <w:rPr>
          <w:rFonts w:ascii="Arial" w:hAnsi="Arial" w:cs="Arial"/>
          <w:b/>
          <w:bCs/>
          <w:sz w:val="22"/>
          <w:szCs w:val="22"/>
        </w:rPr>
        <w:t>C</w:t>
      </w:r>
      <w:r w:rsidRPr="0002326A">
        <w:rPr>
          <w:rFonts w:ascii="Arial" w:hAnsi="Arial" w:cs="Arial"/>
          <w:sz w:val="22"/>
          <w:szCs w:val="22"/>
        </w:rPr>
        <w:t>. Cell cycle regression assignments for CD8</w:t>
      </w:r>
      <w:r w:rsidRPr="0002326A">
        <w:rPr>
          <w:rFonts w:ascii="Arial" w:hAnsi="Arial" w:cs="Arial"/>
          <w:sz w:val="22"/>
          <w:szCs w:val="22"/>
          <w:vertAlign w:val="superscript"/>
        </w:rPr>
        <w:t>+</w:t>
      </w:r>
      <w:r w:rsidRPr="0002326A">
        <w:rPr>
          <w:rFonts w:ascii="Arial" w:hAnsi="Arial" w:cs="Arial"/>
          <w:sz w:val="22"/>
          <w:szCs w:val="22"/>
        </w:rPr>
        <w:t xml:space="preserve"> T cells by cluster assignment. </w:t>
      </w:r>
      <w:r w:rsidRPr="0002326A">
        <w:rPr>
          <w:rFonts w:ascii="Arial" w:hAnsi="Arial" w:cs="Arial"/>
          <w:b/>
          <w:bCs/>
          <w:sz w:val="22"/>
          <w:szCs w:val="22"/>
        </w:rPr>
        <w:t>D</w:t>
      </w:r>
      <w:r w:rsidRPr="0002326A">
        <w:rPr>
          <w:rFonts w:ascii="Arial" w:hAnsi="Arial" w:cs="Arial"/>
          <w:sz w:val="22"/>
          <w:szCs w:val="22"/>
        </w:rPr>
        <w:t>. Percent of cells expressing selected markers for T cell biology.</w:t>
      </w:r>
      <w:r w:rsidR="001D7F41" w:rsidRPr="0002326A">
        <w:rPr>
          <w:rFonts w:ascii="Arial" w:hAnsi="Arial" w:cs="Arial"/>
          <w:sz w:val="22"/>
          <w:szCs w:val="22"/>
        </w:rPr>
        <w:t xml:space="preserve"> </w:t>
      </w:r>
      <w:r w:rsidR="001D7F41" w:rsidRPr="0002326A">
        <w:rPr>
          <w:rFonts w:ascii="Arial" w:hAnsi="Arial" w:cs="Arial"/>
          <w:b/>
          <w:bCs/>
          <w:sz w:val="22"/>
          <w:szCs w:val="22"/>
        </w:rPr>
        <w:t>E</w:t>
      </w:r>
      <w:r w:rsidR="001D7F41" w:rsidRPr="0002326A">
        <w:rPr>
          <w:rFonts w:ascii="Arial" w:hAnsi="Arial" w:cs="Arial"/>
          <w:sz w:val="22"/>
          <w:szCs w:val="22"/>
        </w:rPr>
        <w:t>. CD8</w:t>
      </w:r>
      <w:r w:rsidR="001D7F41" w:rsidRPr="0002326A">
        <w:rPr>
          <w:rFonts w:ascii="Arial" w:hAnsi="Arial" w:cs="Arial"/>
          <w:sz w:val="22"/>
          <w:szCs w:val="22"/>
          <w:vertAlign w:val="superscript"/>
        </w:rPr>
        <w:t>+</w:t>
      </w:r>
      <w:r w:rsidR="001D7F41" w:rsidRPr="0002326A">
        <w:rPr>
          <w:rFonts w:ascii="Arial" w:hAnsi="Arial" w:cs="Arial"/>
          <w:sz w:val="22"/>
          <w:szCs w:val="22"/>
        </w:rPr>
        <w:t xml:space="preserve"> UMAP of clusters (upper panel) and clonotype frequency (lower panel) overlaid with slingshot-based </w:t>
      </w:r>
      <w:r w:rsidR="001D7F41"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lt;sup&gt;39&lt;/sup&gt;","plainTextFormattedCitation":"39","previouslyFormattedCitation":"&lt;sup&gt;39&lt;/sup&gt;"},"properties":{"noteIndex":0},"schema":"https://github.com/citation-style-language/schema/raw/master/csl-citation.json"}</w:instrText>
      </w:r>
      <w:r w:rsidR="001D7F41" w:rsidRPr="0002326A">
        <w:rPr>
          <w:rFonts w:ascii="Arial" w:hAnsi="Arial" w:cs="Arial"/>
          <w:sz w:val="22"/>
          <w:szCs w:val="22"/>
        </w:rPr>
        <w:fldChar w:fldCharType="separate"/>
      </w:r>
      <w:r w:rsidR="003E01D3" w:rsidRPr="003E01D3">
        <w:rPr>
          <w:rFonts w:ascii="Arial" w:hAnsi="Arial" w:cs="Arial"/>
          <w:noProof/>
          <w:sz w:val="22"/>
          <w:szCs w:val="22"/>
          <w:vertAlign w:val="superscript"/>
        </w:rPr>
        <w:t>39</w:t>
      </w:r>
      <w:r w:rsidR="001D7F41" w:rsidRPr="0002326A">
        <w:rPr>
          <w:rFonts w:ascii="Arial" w:hAnsi="Arial" w:cs="Arial"/>
          <w:sz w:val="22"/>
          <w:szCs w:val="22"/>
        </w:rPr>
        <w:fldChar w:fldCharType="end"/>
      </w:r>
      <w:r w:rsidR="001D7F41" w:rsidRPr="0002326A">
        <w:rPr>
          <w:rFonts w:ascii="Arial" w:hAnsi="Arial" w:cs="Arial"/>
          <w:sz w:val="22"/>
          <w:szCs w:val="22"/>
        </w:rPr>
        <w:t xml:space="preserve"> cell trajectory starting at CD8_4 and proceeding into 5 distinct curves: branch 1 (B</w:t>
      </w:r>
      <w:r w:rsidR="001D7F41" w:rsidRPr="0002326A">
        <w:rPr>
          <w:rFonts w:ascii="Arial" w:hAnsi="Arial" w:cs="Arial"/>
          <w:sz w:val="22"/>
          <w:szCs w:val="22"/>
          <w:vertAlign w:val="subscript"/>
        </w:rPr>
        <w:t>1</w:t>
      </w:r>
      <w:r w:rsidR="001D7F41" w:rsidRPr="0002326A">
        <w:rPr>
          <w:rFonts w:ascii="Arial" w:hAnsi="Arial" w:cs="Arial"/>
          <w:sz w:val="22"/>
          <w:szCs w:val="22"/>
        </w:rPr>
        <w:t>), B</w:t>
      </w:r>
      <w:r w:rsidR="001D7F41" w:rsidRPr="0002326A">
        <w:rPr>
          <w:rFonts w:ascii="Arial" w:hAnsi="Arial" w:cs="Arial"/>
          <w:sz w:val="22"/>
          <w:szCs w:val="22"/>
          <w:vertAlign w:val="subscript"/>
        </w:rPr>
        <w:t>2</w:t>
      </w:r>
      <w:r w:rsidR="001D7F41" w:rsidRPr="0002326A">
        <w:rPr>
          <w:rFonts w:ascii="Arial" w:hAnsi="Arial" w:cs="Arial"/>
          <w:sz w:val="22"/>
          <w:szCs w:val="22"/>
        </w:rPr>
        <w:t>, B</w:t>
      </w:r>
      <w:r w:rsidR="001D7F41" w:rsidRPr="0002326A">
        <w:rPr>
          <w:rFonts w:ascii="Arial" w:hAnsi="Arial" w:cs="Arial"/>
          <w:sz w:val="22"/>
          <w:szCs w:val="22"/>
          <w:vertAlign w:val="subscript"/>
        </w:rPr>
        <w:t>3</w:t>
      </w:r>
      <w:r w:rsidR="001D7F41" w:rsidRPr="0002326A">
        <w:rPr>
          <w:rFonts w:ascii="Arial" w:hAnsi="Arial" w:cs="Arial"/>
          <w:sz w:val="22"/>
          <w:szCs w:val="22"/>
        </w:rPr>
        <w:t>, B</w:t>
      </w:r>
      <w:r w:rsidR="001D7F41" w:rsidRPr="0002326A">
        <w:rPr>
          <w:rFonts w:ascii="Arial" w:hAnsi="Arial" w:cs="Arial"/>
          <w:sz w:val="22"/>
          <w:szCs w:val="22"/>
          <w:vertAlign w:val="subscript"/>
        </w:rPr>
        <w:t>4</w:t>
      </w:r>
      <w:r w:rsidR="001D7F41" w:rsidRPr="0002326A">
        <w:rPr>
          <w:rFonts w:ascii="Arial" w:hAnsi="Arial" w:cs="Arial"/>
          <w:sz w:val="22"/>
          <w:szCs w:val="22"/>
        </w:rPr>
        <w:t>, and B</w:t>
      </w:r>
      <w:r w:rsidR="001D7F41" w:rsidRPr="0002326A">
        <w:rPr>
          <w:rFonts w:ascii="Arial" w:hAnsi="Arial" w:cs="Arial"/>
          <w:sz w:val="22"/>
          <w:szCs w:val="22"/>
          <w:vertAlign w:val="subscript"/>
        </w:rPr>
        <w:t>5</w:t>
      </w:r>
      <w:r w:rsidR="001D7F41" w:rsidRPr="0002326A">
        <w:rPr>
          <w:rFonts w:ascii="Arial" w:hAnsi="Arial" w:cs="Arial"/>
          <w:sz w:val="22"/>
          <w:szCs w:val="22"/>
        </w:rPr>
        <w:t>.</w:t>
      </w:r>
      <w:r w:rsidRPr="0002326A">
        <w:rPr>
          <w:rFonts w:ascii="Arial" w:hAnsi="Arial" w:cs="Arial"/>
          <w:sz w:val="22"/>
          <w:szCs w:val="22"/>
        </w:rPr>
        <w:t xml:space="preserve"> </w:t>
      </w:r>
      <w:r w:rsidR="0030339B" w:rsidRPr="0002326A">
        <w:rPr>
          <w:rFonts w:ascii="Arial" w:hAnsi="Arial" w:cs="Arial"/>
          <w:b/>
          <w:bCs/>
          <w:sz w:val="22"/>
          <w:szCs w:val="22"/>
        </w:rPr>
        <w:t>F</w:t>
      </w:r>
      <w:r w:rsidR="0030339B" w:rsidRPr="0002326A">
        <w:rPr>
          <w:rFonts w:ascii="Arial" w:hAnsi="Arial" w:cs="Arial"/>
          <w:sz w:val="22"/>
          <w:szCs w:val="22"/>
        </w:rPr>
        <w:t xml:space="preserve">. Clonotype overlap coefficients between subclusters. </w:t>
      </w:r>
      <w:r w:rsidR="0030339B" w:rsidRPr="0002326A">
        <w:rPr>
          <w:rFonts w:ascii="Arial" w:hAnsi="Arial" w:cs="Arial"/>
          <w:b/>
          <w:bCs/>
          <w:sz w:val="22"/>
          <w:szCs w:val="22"/>
        </w:rPr>
        <w:t>G</w:t>
      </w:r>
      <w:r w:rsidRPr="0002326A">
        <w:rPr>
          <w:rFonts w:ascii="Arial" w:hAnsi="Arial" w:cs="Arial"/>
          <w:sz w:val="22"/>
          <w:szCs w:val="22"/>
        </w:rPr>
        <w:t>.</w:t>
      </w:r>
      <w:r w:rsidR="007A2B8C" w:rsidRPr="0002326A">
        <w:rPr>
          <w:rFonts w:ascii="Arial" w:hAnsi="Arial" w:cs="Arial"/>
          <w:sz w:val="22"/>
          <w:szCs w:val="22"/>
        </w:rPr>
        <w:t xml:space="preserve"> Z-transformed normalized enrichment scores from</w:t>
      </w:r>
      <w:r w:rsidRPr="0002326A">
        <w:rPr>
          <w:rFonts w:ascii="Arial" w:hAnsi="Arial" w:cs="Arial"/>
          <w:sz w:val="22"/>
          <w:szCs w:val="22"/>
        </w:rPr>
        <w:t xml:space="preserve"> ssGSEA for </w:t>
      </w:r>
      <w:r w:rsidR="007A2B8C" w:rsidRPr="0002326A">
        <w:rPr>
          <w:rFonts w:ascii="Arial" w:hAnsi="Arial" w:cs="Arial"/>
          <w:sz w:val="22"/>
          <w:szCs w:val="22"/>
        </w:rPr>
        <w:t>selected gene sets by subcluster.</w:t>
      </w:r>
      <w:r w:rsidRPr="0002326A">
        <w:rPr>
          <w:rFonts w:ascii="Arial" w:hAnsi="Arial" w:cs="Arial"/>
          <w:sz w:val="22"/>
          <w:szCs w:val="22"/>
        </w:rPr>
        <w:t xml:space="preserve"> </w:t>
      </w:r>
      <w:r w:rsidR="0030339B" w:rsidRPr="0002326A">
        <w:rPr>
          <w:rFonts w:ascii="Arial" w:hAnsi="Arial" w:cs="Arial"/>
          <w:b/>
          <w:bCs/>
          <w:sz w:val="22"/>
          <w:szCs w:val="22"/>
        </w:rPr>
        <w:t>H</w:t>
      </w:r>
      <w:r w:rsidRPr="0002326A">
        <w:rPr>
          <w:rFonts w:ascii="Arial" w:hAnsi="Arial" w:cs="Arial"/>
          <w:sz w:val="22"/>
          <w:szCs w:val="22"/>
        </w:rPr>
        <w:t xml:space="preserve">. </w:t>
      </w:r>
      <w:r w:rsidR="007A2B8C" w:rsidRPr="0002326A">
        <w:rPr>
          <w:rFonts w:ascii="Arial" w:hAnsi="Arial" w:cs="Arial"/>
          <w:sz w:val="22"/>
          <w:szCs w:val="22"/>
        </w:rPr>
        <w:t>Normalized enrichment scores for therapeutic response or lack of response to anti-PD-1 therapy across the CD8</w:t>
      </w:r>
      <w:r w:rsidR="007A2B8C" w:rsidRPr="0002326A">
        <w:rPr>
          <w:rFonts w:ascii="Arial" w:hAnsi="Arial" w:cs="Arial"/>
          <w:sz w:val="22"/>
          <w:szCs w:val="22"/>
          <w:vertAlign w:val="superscript"/>
        </w:rPr>
        <w:t>+</w:t>
      </w:r>
      <w:r w:rsidR="007A2B8C" w:rsidRPr="0002326A">
        <w:rPr>
          <w:rFonts w:ascii="Arial" w:hAnsi="Arial" w:cs="Arial"/>
          <w:sz w:val="22"/>
          <w:szCs w:val="22"/>
        </w:rPr>
        <w:t xml:space="preserve"> T cells (upper panel) and by pseudotime of each branch (lower panel).</w:t>
      </w:r>
    </w:p>
    <w:p w14:paraId="22C8775A" w14:textId="785B773E" w:rsidR="00BF0F9E" w:rsidRDefault="001704AC" w:rsidP="00276C2F">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67FA8B58" wp14:editId="40F0A973">
            <wp:extent cx="5943600" cy="3768090"/>
            <wp:effectExtent l="0" t="0" r="0" b="3810"/>
            <wp:docPr id="11" name="Picture 11" descr="A picture containing computer,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omputer, foo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68090"/>
                    </a:xfrm>
                    <a:prstGeom prst="rect">
                      <a:avLst/>
                    </a:prstGeom>
                  </pic:spPr>
                </pic:pic>
              </a:graphicData>
            </a:graphic>
          </wp:inline>
        </w:drawing>
      </w:r>
    </w:p>
    <w:p w14:paraId="5773DB57" w14:textId="6BBE8DE5" w:rsidR="009E221A" w:rsidRPr="0044717B" w:rsidRDefault="009E221A" w:rsidP="009E221A">
      <w:pPr>
        <w:spacing w:line="480" w:lineRule="auto"/>
        <w:rPr>
          <w:rFonts w:ascii="Arial" w:hAnsi="Arial" w:cs="Arial"/>
          <w:sz w:val="22"/>
          <w:szCs w:val="22"/>
        </w:rPr>
      </w:pPr>
      <w:r w:rsidRPr="009E2322">
        <w:rPr>
          <w:rFonts w:ascii="Arial" w:hAnsi="Arial" w:cs="Arial"/>
          <w:b/>
          <w:bCs/>
          <w:sz w:val="22"/>
          <w:szCs w:val="22"/>
        </w:rPr>
        <w:t xml:space="preserve">Figure </w:t>
      </w:r>
      <w:r w:rsidR="009F6FC5">
        <w:rPr>
          <w:rFonts w:ascii="Arial" w:hAnsi="Arial" w:cs="Arial"/>
          <w:b/>
          <w:bCs/>
          <w:sz w:val="22"/>
          <w:szCs w:val="22"/>
        </w:rPr>
        <w:t>4</w:t>
      </w:r>
      <w:r w:rsidRPr="009E2322">
        <w:rPr>
          <w:rFonts w:ascii="Arial" w:hAnsi="Arial" w:cs="Arial"/>
          <w:b/>
          <w:bCs/>
          <w:sz w:val="22"/>
          <w:szCs w:val="22"/>
        </w:rPr>
        <w:t xml:space="preserve">: </w:t>
      </w:r>
      <w:r>
        <w:rPr>
          <w:rFonts w:ascii="Arial" w:hAnsi="Arial" w:cs="Arial"/>
          <w:b/>
          <w:bCs/>
          <w:sz w:val="22"/>
          <w:szCs w:val="22"/>
        </w:rPr>
        <w:t xml:space="preserve">Single-cell </w:t>
      </w:r>
      <w:r w:rsidRPr="009E2322">
        <w:rPr>
          <w:rFonts w:ascii="Arial" w:hAnsi="Arial" w:cs="Arial"/>
          <w:b/>
          <w:bCs/>
          <w:sz w:val="22"/>
          <w:szCs w:val="22"/>
        </w:rPr>
        <w:t>CD4</w:t>
      </w:r>
      <w:r w:rsidRPr="0044717B">
        <w:rPr>
          <w:rFonts w:ascii="Arial" w:hAnsi="Arial" w:cs="Arial"/>
          <w:b/>
          <w:bCs/>
          <w:sz w:val="22"/>
          <w:szCs w:val="22"/>
          <w:vertAlign w:val="superscript"/>
        </w:rPr>
        <w:t>+</w:t>
      </w:r>
      <w:r w:rsidRPr="009E2322">
        <w:rPr>
          <w:rFonts w:ascii="Arial" w:hAnsi="Arial" w:cs="Arial"/>
          <w:b/>
          <w:bCs/>
          <w:sz w:val="22"/>
          <w:szCs w:val="22"/>
        </w:rPr>
        <w:t xml:space="preserve"> T cell characterization</w:t>
      </w:r>
      <w:r>
        <w:rPr>
          <w:rFonts w:ascii="Arial" w:hAnsi="Arial" w:cs="Arial"/>
          <w:b/>
          <w:bCs/>
          <w:sz w:val="22"/>
          <w:szCs w:val="22"/>
        </w:rPr>
        <w:t xml:space="preserve"> </w:t>
      </w:r>
      <w:r w:rsidR="000C61F4">
        <w:rPr>
          <w:rFonts w:ascii="Arial" w:hAnsi="Arial" w:cs="Arial"/>
          <w:b/>
          <w:bCs/>
          <w:sz w:val="22"/>
          <w:szCs w:val="22"/>
        </w:rPr>
        <w:t>within ccRCC</w:t>
      </w:r>
      <w:r w:rsidRPr="009E2322">
        <w:rPr>
          <w:rFonts w:ascii="Arial" w:hAnsi="Arial" w:cs="Arial"/>
          <w:b/>
          <w:bCs/>
          <w:sz w:val="22"/>
          <w:szCs w:val="22"/>
        </w:rPr>
        <w:t>.</w:t>
      </w:r>
      <w:r>
        <w:rPr>
          <w:rFonts w:ascii="Arial" w:hAnsi="Arial" w:cs="Arial"/>
          <w:sz w:val="22"/>
          <w:szCs w:val="22"/>
        </w:rPr>
        <w:t xml:space="preserve"> </w:t>
      </w:r>
      <w:r w:rsidRPr="009E2322">
        <w:rPr>
          <w:rFonts w:ascii="Arial" w:hAnsi="Arial" w:cs="Arial"/>
          <w:b/>
          <w:bCs/>
          <w:sz w:val="22"/>
          <w:szCs w:val="22"/>
        </w:rPr>
        <w:t>A</w:t>
      </w:r>
      <w:r>
        <w:rPr>
          <w:rFonts w:ascii="Arial" w:hAnsi="Arial" w:cs="Arial"/>
          <w:sz w:val="22"/>
          <w:szCs w:val="22"/>
        </w:rPr>
        <w:t>. UMAP subclustering of CD4</w:t>
      </w:r>
      <w:r>
        <w:rPr>
          <w:rFonts w:ascii="Arial" w:hAnsi="Arial" w:cs="Arial"/>
          <w:sz w:val="22"/>
          <w:szCs w:val="22"/>
          <w:vertAlign w:val="superscript"/>
        </w:rPr>
        <w:t>+</w:t>
      </w:r>
      <w:r>
        <w:rPr>
          <w:rFonts w:ascii="Arial" w:hAnsi="Arial" w:cs="Arial"/>
          <w:sz w:val="22"/>
          <w:szCs w:val="22"/>
        </w:rPr>
        <w:t xml:space="preserve"> T cells (original clusters 4, 6, 10, 13, 15, and 20). </w:t>
      </w:r>
      <w:r w:rsidRPr="009E2322">
        <w:rPr>
          <w:rFonts w:ascii="Arial" w:hAnsi="Arial" w:cs="Arial"/>
          <w:b/>
          <w:bCs/>
          <w:sz w:val="22"/>
          <w:szCs w:val="22"/>
        </w:rPr>
        <w:t>B</w:t>
      </w:r>
      <w:r>
        <w:rPr>
          <w:rFonts w:ascii="Arial" w:hAnsi="Arial" w:cs="Arial"/>
          <w:sz w:val="22"/>
          <w:szCs w:val="22"/>
        </w:rPr>
        <w:t xml:space="preserve">. UMAP distribution of single cells by tissue type with relative and absolute percent of cells by tissue in each cluster. </w:t>
      </w:r>
      <w:r>
        <w:rPr>
          <w:rFonts w:ascii="Arial" w:hAnsi="Arial" w:cs="Arial"/>
          <w:b/>
          <w:bCs/>
          <w:sz w:val="22"/>
          <w:szCs w:val="22"/>
        </w:rPr>
        <w:t>C</w:t>
      </w:r>
      <w:r>
        <w:rPr>
          <w:rFonts w:ascii="Arial" w:hAnsi="Arial" w:cs="Arial"/>
          <w:sz w:val="22"/>
          <w:szCs w:val="22"/>
        </w:rPr>
        <w:t>. Percent of cells expressing selected markers for T cell biology.</w:t>
      </w:r>
      <w:r w:rsidRPr="002D4FB3">
        <w:rPr>
          <w:rFonts w:ascii="Arial" w:hAnsi="Arial" w:cs="Arial"/>
          <w:b/>
          <w:bCs/>
          <w:sz w:val="22"/>
          <w:szCs w:val="22"/>
        </w:rPr>
        <w:t xml:space="preserve"> </w:t>
      </w:r>
      <w:r>
        <w:rPr>
          <w:rFonts w:ascii="Arial" w:hAnsi="Arial" w:cs="Arial"/>
          <w:b/>
          <w:bCs/>
          <w:sz w:val="22"/>
          <w:szCs w:val="22"/>
        </w:rPr>
        <w:t>D</w:t>
      </w:r>
      <w:r>
        <w:rPr>
          <w:rFonts w:ascii="Arial" w:hAnsi="Arial" w:cs="Arial"/>
          <w:sz w:val="22"/>
          <w:szCs w:val="22"/>
        </w:rPr>
        <w:t xml:space="preserve">. </w:t>
      </w:r>
      <w:r w:rsidRPr="00DD271C">
        <w:rPr>
          <w:rFonts w:ascii="Arial" w:hAnsi="Arial" w:cs="Arial"/>
          <w:sz w:val="22"/>
          <w:szCs w:val="22"/>
        </w:rPr>
        <w:t>CD</w:t>
      </w:r>
      <w:r>
        <w:rPr>
          <w:rFonts w:ascii="Arial" w:hAnsi="Arial" w:cs="Arial"/>
          <w:sz w:val="22"/>
          <w:szCs w:val="22"/>
        </w:rPr>
        <w:t>4</w:t>
      </w:r>
      <w:r w:rsidRPr="00DD271C">
        <w:rPr>
          <w:rFonts w:ascii="Arial" w:hAnsi="Arial" w:cs="Arial"/>
          <w:sz w:val="22"/>
          <w:szCs w:val="22"/>
          <w:vertAlign w:val="superscript"/>
        </w:rPr>
        <w:t>+</w:t>
      </w:r>
      <w:r w:rsidRPr="00DD271C">
        <w:rPr>
          <w:rFonts w:ascii="Arial" w:hAnsi="Arial" w:cs="Arial"/>
          <w:sz w:val="22"/>
          <w:szCs w:val="22"/>
        </w:rPr>
        <w:t xml:space="preserve"> UMAP of subclusters (upper panel) and clonotype frequency (lower panel) overlaid with slingshot-based </w:t>
      </w:r>
      <w:r w:rsidRPr="00DD271C">
        <w:rPr>
          <w:rFonts w:ascii="Arial" w:hAnsi="Arial" w:cs="Arial"/>
          <w:sz w:val="22"/>
          <w:szCs w:val="22"/>
        </w:rPr>
        <w:fldChar w:fldCharType="begin" w:fldLock="1"/>
      </w:r>
      <w:r w:rsidR="003E01D3">
        <w:rPr>
          <w:rFonts w:ascii="Arial" w:hAnsi="Arial" w:cs="Arial"/>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lt;sup&gt;39&lt;/sup&gt;","plainTextFormattedCitation":"39","previouslyFormattedCitation":"&lt;sup&gt;39&lt;/sup&gt;"},"properties":{"noteIndex":0},"schema":"https://github.com/citation-style-language/schema/raw/master/csl-citation.json"}</w:instrText>
      </w:r>
      <w:r w:rsidRPr="00DD271C">
        <w:rPr>
          <w:rFonts w:ascii="Arial" w:hAnsi="Arial" w:cs="Arial"/>
          <w:sz w:val="22"/>
          <w:szCs w:val="22"/>
        </w:rPr>
        <w:fldChar w:fldCharType="separate"/>
      </w:r>
      <w:r w:rsidR="003E01D3" w:rsidRPr="003E01D3">
        <w:rPr>
          <w:rFonts w:ascii="Arial" w:hAnsi="Arial" w:cs="Arial"/>
          <w:noProof/>
          <w:sz w:val="22"/>
          <w:szCs w:val="22"/>
          <w:vertAlign w:val="superscript"/>
        </w:rPr>
        <w:t>39</w:t>
      </w:r>
      <w:r w:rsidRPr="00DD271C">
        <w:rPr>
          <w:rFonts w:ascii="Arial" w:hAnsi="Arial" w:cs="Arial"/>
          <w:sz w:val="22"/>
          <w:szCs w:val="22"/>
        </w:rPr>
        <w:fldChar w:fldCharType="end"/>
      </w:r>
      <w:r w:rsidRPr="00DD271C">
        <w:rPr>
          <w:rFonts w:ascii="Arial" w:hAnsi="Arial" w:cs="Arial"/>
          <w:sz w:val="22"/>
          <w:szCs w:val="22"/>
        </w:rPr>
        <w:t xml:space="preserve"> cell trajectory</w:t>
      </w:r>
      <w:r>
        <w:rPr>
          <w:rFonts w:ascii="Arial" w:hAnsi="Arial" w:cs="Arial"/>
          <w:sz w:val="22"/>
          <w:szCs w:val="22"/>
        </w:rPr>
        <w:t xml:space="preserve"> starting from CD4_1 (root 1) and CD4_3 (root 2) with relative pseudotime for all curves calculated using slingshot. </w:t>
      </w:r>
      <w:r w:rsidRPr="009E221A">
        <w:rPr>
          <w:rFonts w:ascii="Arial" w:hAnsi="Arial" w:cs="Arial"/>
          <w:b/>
          <w:bCs/>
          <w:sz w:val="22"/>
          <w:szCs w:val="22"/>
        </w:rPr>
        <w:t>E</w:t>
      </w:r>
      <w:r>
        <w:rPr>
          <w:rFonts w:ascii="Arial" w:hAnsi="Arial" w:cs="Arial"/>
          <w:sz w:val="22"/>
          <w:szCs w:val="22"/>
        </w:rPr>
        <w:t xml:space="preserve">. Occupied repertoire space for CD4+ subclusters.  </w:t>
      </w:r>
      <w:r>
        <w:rPr>
          <w:rFonts w:ascii="Arial" w:hAnsi="Arial" w:cs="Arial"/>
          <w:b/>
          <w:bCs/>
          <w:sz w:val="22"/>
          <w:szCs w:val="22"/>
        </w:rPr>
        <w:t>F</w:t>
      </w:r>
      <w:r>
        <w:rPr>
          <w:rFonts w:ascii="Arial" w:hAnsi="Arial" w:cs="Arial"/>
          <w:sz w:val="22"/>
          <w:szCs w:val="22"/>
        </w:rPr>
        <w:t>. Top 10 markers for TI-predominant CD4</w:t>
      </w:r>
      <w:r w:rsidRPr="00014CCE">
        <w:rPr>
          <w:rFonts w:ascii="Arial" w:hAnsi="Arial" w:cs="Arial"/>
          <w:sz w:val="22"/>
          <w:szCs w:val="22"/>
          <w:vertAlign w:val="superscript"/>
        </w:rPr>
        <w:t>+</w:t>
      </w:r>
      <w:r>
        <w:rPr>
          <w:rFonts w:ascii="Arial" w:hAnsi="Arial" w:cs="Arial"/>
          <w:sz w:val="22"/>
          <w:szCs w:val="22"/>
        </w:rPr>
        <w:t xml:space="preserve"> subclusters. Size of points are relative</w:t>
      </w:r>
      <w:r w:rsidR="00E547C6">
        <w:rPr>
          <w:rFonts w:ascii="Arial" w:hAnsi="Arial" w:cs="Arial"/>
          <w:sz w:val="22"/>
          <w:szCs w:val="22"/>
        </w:rPr>
        <w:t xml:space="preserve"> to</w:t>
      </w:r>
      <w:r>
        <w:rPr>
          <w:rFonts w:ascii="Arial" w:hAnsi="Arial" w:cs="Arial"/>
          <w:sz w:val="22"/>
          <w:szCs w:val="22"/>
        </w:rPr>
        <w:t xml:space="preserve"> percent of cells in </w:t>
      </w:r>
      <w:r w:rsidR="00C4699B">
        <w:rPr>
          <w:rFonts w:ascii="Arial" w:hAnsi="Arial" w:cs="Arial"/>
          <w:sz w:val="22"/>
          <w:szCs w:val="22"/>
        </w:rPr>
        <w:t>the sub</w:t>
      </w:r>
      <w:r>
        <w:rPr>
          <w:rFonts w:ascii="Arial" w:hAnsi="Arial" w:cs="Arial"/>
          <w:sz w:val="22"/>
          <w:szCs w:val="22"/>
        </w:rPr>
        <w:t xml:space="preserve">cluster expressing the indicated mRNA species. </w:t>
      </w:r>
      <w:r>
        <w:rPr>
          <w:rFonts w:ascii="Arial" w:hAnsi="Arial" w:cs="Arial"/>
          <w:b/>
          <w:bCs/>
          <w:sz w:val="22"/>
          <w:szCs w:val="22"/>
        </w:rPr>
        <w:t>G</w:t>
      </w:r>
      <w:r w:rsidRPr="00DD271C">
        <w:rPr>
          <w:rFonts w:ascii="Arial" w:hAnsi="Arial" w:cs="Arial"/>
          <w:sz w:val="22"/>
          <w:szCs w:val="22"/>
        </w:rPr>
        <w:t>. Z-transformed normalized enrichment scores from ssGSEA for selected gene sets by subcluster.</w:t>
      </w:r>
    </w:p>
    <w:p w14:paraId="486955E9" w14:textId="68105669" w:rsidR="009E221A" w:rsidRDefault="009E221A" w:rsidP="00276C2F">
      <w:pPr>
        <w:spacing w:line="480" w:lineRule="auto"/>
        <w:rPr>
          <w:rFonts w:ascii="Arial" w:hAnsi="Arial" w:cs="Arial"/>
          <w:sz w:val="22"/>
          <w:szCs w:val="22"/>
        </w:rPr>
      </w:pPr>
    </w:p>
    <w:p w14:paraId="55CFEC09" w14:textId="249EF2B5" w:rsidR="009E221A" w:rsidRDefault="009E221A" w:rsidP="00276C2F">
      <w:pPr>
        <w:spacing w:line="480" w:lineRule="auto"/>
        <w:rPr>
          <w:rFonts w:ascii="Arial" w:hAnsi="Arial" w:cs="Arial"/>
          <w:sz w:val="22"/>
          <w:szCs w:val="22"/>
        </w:rPr>
      </w:pPr>
    </w:p>
    <w:p w14:paraId="00D1D0A4" w14:textId="77777777" w:rsidR="009E221A" w:rsidRPr="0002326A" w:rsidRDefault="009E221A" w:rsidP="00276C2F">
      <w:pPr>
        <w:spacing w:line="480" w:lineRule="auto"/>
        <w:rPr>
          <w:rFonts w:ascii="Arial" w:hAnsi="Arial" w:cs="Arial"/>
          <w:sz w:val="22"/>
          <w:szCs w:val="22"/>
        </w:rPr>
      </w:pPr>
    </w:p>
    <w:p w14:paraId="57BF69BE" w14:textId="6B928236" w:rsidR="000A224A" w:rsidRPr="0002326A" w:rsidRDefault="00C62E73" w:rsidP="00276C2F">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6E9A4CF2" wp14:editId="1C84F475">
            <wp:extent cx="5943600" cy="3972560"/>
            <wp:effectExtent l="0" t="0" r="0" b="2540"/>
            <wp:docPr id="7" name="Picture 7" descr="A picture containing indoor, sitting, hold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972560"/>
                    </a:xfrm>
                    <a:prstGeom prst="rect">
                      <a:avLst/>
                    </a:prstGeom>
                  </pic:spPr>
                </pic:pic>
              </a:graphicData>
            </a:graphic>
          </wp:inline>
        </w:drawing>
      </w:r>
    </w:p>
    <w:p w14:paraId="4FD41388" w14:textId="1A200CBD" w:rsidR="000A224A" w:rsidRDefault="009E2322" w:rsidP="00276C2F">
      <w:pPr>
        <w:spacing w:line="480" w:lineRule="auto"/>
        <w:rPr>
          <w:rFonts w:ascii="Arial" w:hAnsi="Arial" w:cs="Arial"/>
          <w:sz w:val="22"/>
          <w:szCs w:val="22"/>
        </w:rPr>
      </w:pPr>
      <w:r w:rsidRPr="0002326A">
        <w:rPr>
          <w:rFonts w:ascii="Arial" w:hAnsi="Arial" w:cs="Arial"/>
          <w:b/>
          <w:bCs/>
          <w:sz w:val="22"/>
          <w:szCs w:val="22"/>
        </w:rPr>
        <w:t xml:space="preserve">Figure </w:t>
      </w:r>
      <w:r w:rsidR="009766CA">
        <w:rPr>
          <w:rFonts w:ascii="Arial" w:hAnsi="Arial" w:cs="Arial"/>
          <w:b/>
          <w:bCs/>
          <w:sz w:val="22"/>
          <w:szCs w:val="22"/>
        </w:rPr>
        <w:t>5</w:t>
      </w:r>
      <w:r w:rsidRPr="0002326A">
        <w:rPr>
          <w:rFonts w:ascii="Arial" w:hAnsi="Arial" w:cs="Arial"/>
          <w:b/>
          <w:bCs/>
          <w:sz w:val="22"/>
          <w:szCs w:val="22"/>
        </w:rPr>
        <w:t xml:space="preserve">: </w:t>
      </w:r>
      <w:r w:rsidR="0044717B" w:rsidRPr="0002326A">
        <w:rPr>
          <w:rFonts w:ascii="Arial" w:hAnsi="Arial" w:cs="Arial"/>
          <w:b/>
          <w:bCs/>
          <w:sz w:val="22"/>
          <w:szCs w:val="22"/>
        </w:rPr>
        <w:t xml:space="preserve">Single-cell </w:t>
      </w:r>
      <w:r w:rsidR="000C61F4">
        <w:rPr>
          <w:rFonts w:ascii="Arial" w:hAnsi="Arial" w:cs="Arial"/>
          <w:b/>
          <w:bCs/>
          <w:sz w:val="22"/>
          <w:szCs w:val="22"/>
        </w:rPr>
        <w:t>myeloid</w:t>
      </w:r>
      <w:r w:rsidRPr="0002326A">
        <w:rPr>
          <w:rFonts w:ascii="Arial" w:hAnsi="Arial" w:cs="Arial"/>
          <w:b/>
          <w:bCs/>
          <w:sz w:val="22"/>
          <w:szCs w:val="22"/>
        </w:rPr>
        <w:t xml:space="preserve"> characterization</w:t>
      </w:r>
      <w:r w:rsidR="0044717B" w:rsidRPr="0002326A">
        <w:rPr>
          <w:rFonts w:ascii="Arial" w:hAnsi="Arial" w:cs="Arial"/>
          <w:b/>
          <w:bCs/>
          <w:sz w:val="22"/>
          <w:szCs w:val="22"/>
        </w:rPr>
        <w:t xml:space="preserve"> in ccRCC</w:t>
      </w:r>
      <w:r w:rsidRPr="0002326A">
        <w:rPr>
          <w:rFonts w:ascii="Arial" w:hAnsi="Arial" w:cs="Arial"/>
          <w:b/>
          <w:bCs/>
          <w:sz w:val="22"/>
          <w:szCs w:val="22"/>
        </w:rPr>
        <w:t>.</w:t>
      </w:r>
      <w:r w:rsidRPr="0002326A">
        <w:rPr>
          <w:rFonts w:ascii="Arial" w:hAnsi="Arial" w:cs="Arial"/>
          <w:sz w:val="22"/>
          <w:szCs w:val="22"/>
        </w:rPr>
        <w:t xml:space="preserve"> </w:t>
      </w:r>
      <w:r w:rsidRPr="0002326A">
        <w:rPr>
          <w:rFonts w:ascii="Arial" w:hAnsi="Arial" w:cs="Arial"/>
          <w:b/>
          <w:bCs/>
          <w:sz w:val="22"/>
          <w:szCs w:val="22"/>
        </w:rPr>
        <w:t>A</w:t>
      </w:r>
      <w:r w:rsidRPr="0002326A">
        <w:rPr>
          <w:rFonts w:ascii="Arial" w:hAnsi="Arial" w:cs="Arial"/>
          <w:sz w:val="22"/>
          <w:szCs w:val="22"/>
        </w:rPr>
        <w:t xml:space="preserve">. UMAP subclustering of </w:t>
      </w:r>
      <w:r w:rsidR="00FD0664">
        <w:rPr>
          <w:rFonts w:ascii="Arial" w:hAnsi="Arial" w:cs="Arial"/>
          <w:sz w:val="22"/>
          <w:szCs w:val="22"/>
        </w:rPr>
        <w:t>myeloid</w:t>
      </w:r>
      <w:r w:rsidRPr="0002326A">
        <w:rPr>
          <w:rFonts w:ascii="Arial" w:hAnsi="Arial" w:cs="Arial"/>
          <w:sz w:val="22"/>
          <w:szCs w:val="22"/>
        </w:rPr>
        <w:t xml:space="preserve"> cells (original clusters 4, 6, 10, 13, 15, and 20). </w:t>
      </w:r>
      <w:r w:rsidRPr="0002326A">
        <w:rPr>
          <w:rFonts w:ascii="Arial" w:hAnsi="Arial" w:cs="Arial"/>
          <w:b/>
          <w:bCs/>
          <w:sz w:val="22"/>
          <w:szCs w:val="22"/>
        </w:rPr>
        <w:t>B</w:t>
      </w:r>
      <w:r w:rsidRPr="0002326A">
        <w:rPr>
          <w:rFonts w:ascii="Arial" w:hAnsi="Arial" w:cs="Arial"/>
          <w:sz w:val="22"/>
          <w:szCs w:val="22"/>
        </w:rPr>
        <w:t xml:space="preserve">. UMAP distribution of single cells by tissue type with relative percent of cells by tissue in each cluster. </w:t>
      </w:r>
      <w:r w:rsidR="002D4FB3" w:rsidRPr="0002326A">
        <w:rPr>
          <w:rFonts w:ascii="Arial" w:hAnsi="Arial" w:cs="Arial"/>
          <w:b/>
          <w:bCs/>
          <w:sz w:val="22"/>
          <w:szCs w:val="22"/>
        </w:rPr>
        <w:t>C</w:t>
      </w:r>
      <w:r w:rsidRPr="0002326A">
        <w:rPr>
          <w:rFonts w:ascii="Arial" w:hAnsi="Arial" w:cs="Arial"/>
          <w:sz w:val="22"/>
          <w:szCs w:val="22"/>
        </w:rPr>
        <w:t xml:space="preserve">. Percent of cells expressing selected markers for </w:t>
      </w:r>
      <w:r w:rsidR="000A224A" w:rsidRPr="0002326A">
        <w:rPr>
          <w:rFonts w:ascii="Arial" w:hAnsi="Arial" w:cs="Arial"/>
          <w:sz w:val="22"/>
          <w:szCs w:val="22"/>
        </w:rPr>
        <w:t>myeloid and macrophage markers</w:t>
      </w:r>
      <w:r w:rsidRPr="0002326A">
        <w:rPr>
          <w:rFonts w:ascii="Arial" w:hAnsi="Arial" w:cs="Arial"/>
          <w:sz w:val="22"/>
          <w:szCs w:val="22"/>
        </w:rPr>
        <w:t>.</w:t>
      </w:r>
      <w:r w:rsidR="002D4FB3" w:rsidRPr="0002326A">
        <w:rPr>
          <w:rFonts w:ascii="Arial" w:hAnsi="Arial" w:cs="Arial"/>
          <w:b/>
          <w:bCs/>
          <w:sz w:val="22"/>
          <w:szCs w:val="22"/>
        </w:rPr>
        <w:t xml:space="preserve"> D</w:t>
      </w:r>
      <w:r w:rsidR="002D4FB3" w:rsidRPr="0002326A">
        <w:rPr>
          <w:rFonts w:ascii="Arial" w:hAnsi="Arial" w:cs="Arial"/>
          <w:sz w:val="22"/>
          <w:szCs w:val="22"/>
        </w:rPr>
        <w:t xml:space="preserve">. </w:t>
      </w:r>
      <w:r w:rsidR="000A224A" w:rsidRPr="0002326A">
        <w:rPr>
          <w:rFonts w:ascii="Arial" w:hAnsi="Arial" w:cs="Arial"/>
          <w:sz w:val="22"/>
          <w:szCs w:val="22"/>
        </w:rPr>
        <w:t xml:space="preserve">Proportion of assigned cell types compared to total antigen presenting cells by tissue type. </w:t>
      </w:r>
      <w:r w:rsidR="000A224A" w:rsidRPr="0002326A">
        <w:rPr>
          <w:rFonts w:ascii="Arial" w:hAnsi="Arial" w:cs="Arial"/>
          <w:b/>
          <w:bCs/>
          <w:sz w:val="22"/>
          <w:szCs w:val="22"/>
        </w:rPr>
        <w:t>E</w:t>
      </w:r>
      <w:r w:rsidR="000A224A" w:rsidRPr="0002326A">
        <w:rPr>
          <w:rFonts w:ascii="Arial" w:hAnsi="Arial" w:cs="Arial"/>
          <w:sz w:val="22"/>
          <w:szCs w:val="22"/>
        </w:rPr>
        <w:t xml:space="preserve">. Macrophage subclusters: TAM_1 </w:t>
      </w:r>
      <w:r w:rsidR="000A224A" w:rsidRPr="009232CA">
        <w:rPr>
          <w:rFonts w:ascii="Arial" w:hAnsi="Arial" w:cs="Arial"/>
          <w:sz w:val="22"/>
          <w:szCs w:val="22"/>
        </w:rPr>
        <w:t>(n=</w:t>
      </w:r>
      <w:r w:rsidR="009232CA" w:rsidRPr="009232CA">
        <w:rPr>
          <w:rFonts w:ascii="Arial" w:hAnsi="Arial" w:cs="Arial"/>
          <w:sz w:val="22"/>
          <w:szCs w:val="22"/>
        </w:rPr>
        <w:t>1,262</w:t>
      </w:r>
      <w:r w:rsidR="000A224A" w:rsidRPr="009232CA">
        <w:rPr>
          <w:rFonts w:ascii="Arial" w:hAnsi="Arial" w:cs="Arial"/>
          <w:sz w:val="22"/>
          <w:szCs w:val="22"/>
        </w:rPr>
        <w:t>), TAM_2 (n=</w:t>
      </w:r>
      <w:r w:rsidR="009232CA" w:rsidRPr="009232CA">
        <w:rPr>
          <w:rFonts w:ascii="Arial" w:hAnsi="Arial" w:cs="Arial"/>
          <w:sz w:val="22"/>
          <w:szCs w:val="22"/>
        </w:rPr>
        <w:t>840</w:t>
      </w:r>
      <w:r w:rsidR="000A224A" w:rsidRPr="009232CA">
        <w:rPr>
          <w:rFonts w:ascii="Arial" w:hAnsi="Arial" w:cs="Arial"/>
          <w:sz w:val="22"/>
          <w:szCs w:val="22"/>
        </w:rPr>
        <w:t>), TAM_3 (n=</w:t>
      </w:r>
      <w:r w:rsidR="009232CA" w:rsidRPr="009232CA">
        <w:rPr>
          <w:rFonts w:ascii="Arial" w:hAnsi="Arial" w:cs="Arial"/>
          <w:sz w:val="22"/>
          <w:szCs w:val="22"/>
        </w:rPr>
        <w:t>594</w:t>
      </w:r>
      <w:r w:rsidR="000A224A" w:rsidRPr="009232CA">
        <w:rPr>
          <w:rFonts w:ascii="Arial" w:hAnsi="Arial" w:cs="Arial"/>
          <w:sz w:val="22"/>
          <w:szCs w:val="22"/>
        </w:rPr>
        <w:t xml:space="preserve">), </w:t>
      </w:r>
      <w:proofErr w:type="spellStart"/>
      <w:r w:rsidR="000A224A" w:rsidRPr="009232CA">
        <w:rPr>
          <w:rFonts w:ascii="Arial" w:hAnsi="Arial" w:cs="Arial"/>
          <w:sz w:val="22"/>
          <w:szCs w:val="22"/>
        </w:rPr>
        <w:t>pM</w:t>
      </w:r>
      <w:proofErr w:type="spellEnd"/>
      <w:r w:rsidR="000A224A" w:rsidRPr="009232CA">
        <w:rPr>
          <w:rFonts w:ascii="Arial" w:hAnsi="Arial" w:cs="Arial"/>
          <w:sz w:val="22"/>
          <w:szCs w:val="22"/>
        </w:rPr>
        <w:t xml:space="preserve"> (n=</w:t>
      </w:r>
      <w:r w:rsidR="009232CA" w:rsidRPr="009232CA">
        <w:rPr>
          <w:rFonts w:ascii="Arial" w:hAnsi="Arial" w:cs="Arial"/>
          <w:sz w:val="22"/>
          <w:szCs w:val="22"/>
        </w:rPr>
        <w:t>275</w:t>
      </w:r>
      <w:r w:rsidR="000A224A" w:rsidRPr="009232CA">
        <w:rPr>
          <w:rFonts w:ascii="Arial" w:hAnsi="Arial" w:cs="Arial"/>
          <w:sz w:val="22"/>
          <w:szCs w:val="22"/>
        </w:rPr>
        <w:t xml:space="preserve">), and </w:t>
      </w:r>
      <w:proofErr w:type="spellStart"/>
      <w:r w:rsidR="000A224A" w:rsidRPr="009232CA">
        <w:rPr>
          <w:rFonts w:ascii="Arial" w:hAnsi="Arial" w:cs="Arial"/>
          <w:sz w:val="22"/>
          <w:szCs w:val="22"/>
        </w:rPr>
        <w:t>rM</w:t>
      </w:r>
      <w:proofErr w:type="spellEnd"/>
      <w:r w:rsidR="000A224A" w:rsidRPr="009232CA">
        <w:rPr>
          <w:rFonts w:ascii="Arial" w:hAnsi="Arial" w:cs="Arial"/>
          <w:sz w:val="22"/>
          <w:szCs w:val="22"/>
        </w:rPr>
        <w:t xml:space="preserve"> (n=</w:t>
      </w:r>
      <w:r w:rsidR="009232CA" w:rsidRPr="009232CA">
        <w:rPr>
          <w:rFonts w:ascii="Arial" w:hAnsi="Arial" w:cs="Arial"/>
          <w:sz w:val="22"/>
          <w:szCs w:val="22"/>
        </w:rPr>
        <w:t>194</w:t>
      </w:r>
      <w:r w:rsidR="000A224A" w:rsidRPr="009232CA">
        <w:rPr>
          <w:rFonts w:ascii="Arial" w:hAnsi="Arial" w:cs="Arial"/>
          <w:sz w:val="22"/>
          <w:szCs w:val="22"/>
        </w:rPr>
        <w:t>)</w:t>
      </w:r>
      <w:r w:rsidR="000A224A" w:rsidRPr="0002326A">
        <w:rPr>
          <w:rFonts w:ascii="Arial" w:hAnsi="Arial" w:cs="Arial"/>
          <w:sz w:val="22"/>
          <w:szCs w:val="22"/>
        </w:rPr>
        <w:t xml:space="preserve"> with relative</w:t>
      </w:r>
      <w:r w:rsidR="00C62E73">
        <w:rPr>
          <w:rFonts w:ascii="Arial" w:hAnsi="Arial" w:cs="Arial"/>
          <w:sz w:val="22"/>
          <w:szCs w:val="22"/>
        </w:rPr>
        <w:t xml:space="preserve"> and absolute</w:t>
      </w:r>
      <w:r w:rsidR="000A224A" w:rsidRPr="0002326A">
        <w:rPr>
          <w:rFonts w:ascii="Arial" w:hAnsi="Arial" w:cs="Arial"/>
          <w:sz w:val="22"/>
          <w:szCs w:val="22"/>
        </w:rPr>
        <w:t xml:space="preserve"> percent of cells by tissue in each cluster. </w:t>
      </w:r>
      <w:r w:rsidR="000A224A" w:rsidRPr="009232CA">
        <w:rPr>
          <w:rFonts w:ascii="Arial" w:hAnsi="Arial" w:cs="Arial"/>
          <w:b/>
          <w:bCs/>
          <w:sz w:val="22"/>
          <w:szCs w:val="22"/>
        </w:rPr>
        <w:t>F</w:t>
      </w:r>
      <w:r w:rsidR="000A224A" w:rsidRPr="0002326A">
        <w:rPr>
          <w:rFonts w:ascii="Arial" w:hAnsi="Arial" w:cs="Arial"/>
          <w:sz w:val="22"/>
          <w:szCs w:val="22"/>
        </w:rPr>
        <w:t xml:space="preserve">. </w:t>
      </w:r>
      <w:r w:rsidR="009232CA">
        <w:rPr>
          <w:rFonts w:ascii="Arial" w:hAnsi="Arial" w:cs="Arial"/>
          <w:sz w:val="22"/>
          <w:szCs w:val="22"/>
        </w:rPr>
        <w:t>Top d</w:t>
      </w:r>
      <w:r w:rsidR="000A224A" w:rsidRPr="0002326A">
        <w:rPr>
          <w:rFonts w:ascii="Arial" w:hAnsi="Arial" w:cs="Arial"/>
          <w:sz w:val="22"/>
          <w:szCs w:val="22"/>
        </w:rPr>
        <w:t xml:space="preserve">ifferential expression markers for macrophage subclusters. </w:t>
      </w:r>
      <w:r w:rsidR="000A224A" w:rsidRPr="0002326A">
        <w:rPr>
          <w:rFonts w:ascii="Arial" w:hAnsi="Arial" w:cs="Arial"/>
          <w:b/>
          <w:bCs/>
          <w:sz w:val="22"/>
          <w:szCs w:val="22"/>
        </w:rPr>
        <w:t>G</w:t>
      </w:r>
      <w:r w:rsidR="000A224A" w:rsidRPr="0002326A">
        <w:rPr>
          <w:rFonts w:ascii="Arial" w:hAnsi="Arial" w:cs="Arial"/>
          <w:sz w:val="22"/>
          <w:szCs w:val="22"/>
        </w:rPr>
        <w:t>. Macrophage UMAP overlaid with slingshot-based</w:t>
      </w:r>
      <w:r w:rsidR="000A224A" w:rsidRPr="009D2EB4">
        <w:rPr>
          <w:rFonts w:ascii="Arial" w:hAnsi="Arial" w:cs="Arial"/>
          <w:strike/>
          <w:sz w:val="22"/>
          <w:szCs w:val="22"/>
        </w:rPr>
        <w:t xml:space="preserve"> </w:t>
      </w:r>
      <w:r w:rsidR="000A224A" w:rsidRPr="009D2EB4">
        <w:rPr>
          <w:rFonts w:ascii="Arial" w:hAnsi="Arial" w:cs="Arial"/>
          <w:strike/>
          <w:sz w:val="22"/>
          <w:szCs w:val="22"/>
        </w:rPr>
        <w:fldChar w:fldCharType="begin" w:fldLock="1"/>
      </w:r>
      <w:r w:rsidR="003E01D3">
        <w:rPr>
          <w:rFonts w:ascii="Arial" w:hAnsi="Arial" w:cs="Arial"/>
          <w:strike/>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lt;sup&gt;39&lt;/sup&gt;","plainTextFormattedCitation":"39","previouslyFormattedCitation":"&lt;sup&gt;39&lt;/sup&gt;"},"properties":{"noteIndex":0},"schema":"https://github.com/citation-style-language/schema/raw/master/csl-citation.json"}</w:instrText>
      </w:r>
      <w:r w:rsidR="000A224A" w:rsidRPr="009D2EB4">
        <w:rPr>
          <w:rFonts w:ascii="Arial" w:hAnsi="Arial" w:cs="Arial"/>
          <w:strike/>
          <w:sz w:val="22"/>
          <w:szCs w:val="22"/>
        </w:rPr>
        <w:fldChar w:fldCharType="separate"/>
      </w:r>
      <w:r w:rsidR="003E01D3" w:rsidRPr="003E01D3">
        <w:rPr>
          <w:rFonts w:ascii="Arial" w:hAnsi="Arial" w:cs="Arial"/>
          <w:strike/>
          <w:noProof/>
          <w:sz w:val="22"/>
          <w:szCs w:val="22"/>
          <w:vertAlign w:val="superscript"/>
        </w:rPr>
        <w:t>39</w:t>
      </w:r>
      <w:r w:rsidR="000A224A" w:rsidRPr="009D2EB4">
        <w:rPr>
          <w:rFonts w:ascii="Arial" w:hAnsi="Arial" w:cs="Arial"/>
          <w:strike/>
          <w:sz w:val="22"/>
          <w:szCs w:val="22"/>
        </w:rPr>
        <w:fldChar w:fldCharType="end"/>
      </w:r>
      <w:r w:rsidR="000A224A" w:rsidRPr="0002326A">
        <w:rPr>
          <w:rFonts w:ascii="Arial" w:hAnsi="Arial" w:cs="Arial"/>
          <w:sz w:val="22"/>
          <w:szCs w:val="22"/>
        </w:rPr>
        <w:t xml:space="preserve"> cell trajectories starting at </w:t>
      </w:r>
      <w:proofErr w:type="spellStart"/>
      <w:r w:rsidR="000A224A" w:rsidRPr="0002326A">
        <w:rPr>
          <w:rFonts w:ascii="Arial" w:hAnsi="Arial" w:cs="Arial"/>
          <w:sz w:val="22"/>
          <w:szCs w:val="22"/>
        </w:rPr>
        <w:t>rM</w:t>
      </w:r>
      <w:proofErr w:type="spellEnd"/>
      <w:r w:rsidR="000A224A" w:rsidRPr="0002326A">
        <w:rPr>
          <w:rFonts w:ascii="Arial" w:hAnsi="Arial" w:cs="Arial"/>
          <w:sz w:val="22"/>
          <w:szCs w:val="22"/>
        </w:rPr>
        <w:t xml:space="preserve"> and TAM_2 and proceeding into </w:t>
      </w:r>
      <w:proofErr w:type="spellStart"/>
      <w:r w:rsidR="000A224A" w:rsidRPr="0002326A">
        <w:rPr>
          <w:rFonts w:ascii="Arial" w:hAnsi="Arial" w:cs="Arial"/>
          <w:sz w:val="22"/>
          <w:szCs w:val="22"/>
        </w:rPr>
        <w:t>pM</w:t>
      </w:r>
      <w:proofErr w:type="spellEnd"/>
      <w:r w:rsidR="000A224A" w:rsidRPr="0002326A">
        <w:rPr>
          <w:rFonts w:ascii="Arial" w:hAnsi="Arial" w:cs="Arial"/>
          <w:sz w:val="22"/>
          <w:szCs w:val="22"/>
        </w:rPr>
        <w:t xml:space="preserve">. Smaller UMAP shows pseudotime created by the cell trajectories. </w:t>
      </w:r>
      <w:r w:rsidR="000A224A" w:rsidRPr="0002326A">
        <w:rPr>
          <w:rFonts w:ascii="Arial" w:hAnsi="Arial" w:cs="Arial"/>
          <w:b/>
          <w:bCs/>
          <w:sz w:val="22"/>
          <w:szCs w:val="22"/>
        </w:rPr>
        <w:t>H</w:t>
      </w:r>
      <w:r w:rsidR="000A224A" w:rsidRPr="0002326A">
        <w:rPr>
          <w:rFonts w:ascii="Arial" w:hAnsi="Arial" w:cs="Arial"/>
          <w:sz w:val="22"/>
          <w:szCs w:val="22"/>
        </w:rPr>
        <w:t>. Z-transformed normalized enrichment scores from ssGSEA  for selected gene sets by subcluster.</w:t>
      </w:r>
    </w:p>
    <w:p w14:paraId="19CB1579" w14:textId="1F037875" w:rsidR="00132654" w:rsidRDefault="00132654" w:rsidP="00276C2F">
      <w:pPr>
        <w:spacing w:line="480" w:lineRule="auto"/>
        <w:rPr>
          <w:rFonts w:ascii="Arial" w:hAnsi="Arial" w:cs="Arial"/>
          <w:sz w:val="22"/>
          <w:szCs w:val="22"/>
        </w:rPr>
      </w:pPr>
    </w:p>
    <w:p w14:paraId="6330EE81" w14:textId="10F959AE" w:rsidR="00132654" w:rsidRPr="0002326A" w:rsidRDefault="00132654" w:rsidP="00276C2F">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48F22581" wp14:editId="496EEEB9">
            <wp:extent cx="5943600" cy="3554095"/>
            <wp:effectExtent l="0" t="0" r="0" b="190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p>
    <w:p w14:paraId="3987F8A1" w14:textId="764073E2" w:rsidR="00132654" w:rsidRPr="00296B14" w:rsidRDefault="00132654" w:rsidP="00132654">
      <w:pPr>
        <w:spacing w:line="480" w:lineRule="auto"/>
        <w:rPr>
          <w:rFonts w:ascii="Arial" w:hAnsi="Arial" w:cs="Arial"/>
          <w:sz w:val="22"/>
          <w:szCs w:val="22"/>
        </w:rPr>
      </w:pPr>
      <w:r w:rsidRPr="0002326A">
        <w:rPr>
          <w:rFonts w:ascii="Arial" w:hAnsi="Arial" w:cs="Arial"/>
          <w:b/>
          <w:bCs/>
          <w:sz w:val="22"/>
          <w:szCs w:val="22"/>
        </w:rPr>
        <w:t xml:space="preserve">Figure </w:t>
      </w:r>
      <w:r w:rsidR="000C61F4">
        <w:rPr>
          <w:rFonts w:ascii="Arial" w:hAnsi="Arial" w:cs="Arial"/>
          <w:b/>
          <w:bCs/>
          <w:sz w:val="22"/>
          <w:szCs w:val="22"/>
        </w:rPr>
        <w:t>6</w:t>
      </w:r>
      <w:r w:rsidRPr="0002326A">
        <w:rPr>
          <w:rFonts w:ascii="Arial" w:hAnsi="Arial" w:cs="Arial"/>
          <w:b/>
          <w:bCs/>
          <w:sz w:val="22"/>
          <w:szCs w:val="22"/>
        </w:rPr>
        <w:t xml:space="preserve">: </w:t>
      </w:r>
      <w:r w:rsidR="000C61F4">
        <w:rPr>
          <w:rFonts w:ascii="Arial" w:hAnsi="Arial" w:cs="Arial"/>
          <w:b/>
          <w:bCs/>
          <w:sz w:val="22"/>
          <w:szCs w:val="22"/>
        </w:rPr>
        <w:t xml:space="preserve">Prognostic values of gene signatures derived from </w:t>
      </w:r>
      <w:r>
        <w:rPr>
          <w:rFonts w:ascii="Arial" w:hAnsi="Arial" w:cs="Arial"/>
          <w:b/>
          <w:bCs/>
          <w:sz w:val="22"/>
          <w:szCs w:val="22"/>
        </w:rPr>
        <w:t>CD8</w:t>
      </w:r>
      <w:r w:rsidRPr="00296B14">
        <w:rPr>
          <w:rFonts w:ascii="Arial" w:hAnsi="Arial" w:cs="Arial"/>
          <w:b/>
          <w:bCs/>
          <w:sz w:val="22"/>
          <w:szCs w:val="22"/>
          <w:vertAlign w:val="superscript"/>
        </w:rPr>
        <w:t>+</w:t>
      </w:r>
      <w:r>
        <w:rPr>
          <w:rFonts w:ascii="Arial" w:hAnsi="Arial" w:cs="Arial"/>
          <w:b/>
          <w:bCs/>
          <w:sz w:val="22"/>
          <w:szCs w:val="22"/>
        </w:rPr>
        <w:t xml:space="preserve"> T cell and </w:t>
      </w:r>
      <w:r w:rsidR="000C61F4">
        <w:rPr>
          <w:rFonts w:ascii="Arial" w:hAnsi="Arial" w:cs="Arial"/>
          <w:b/>
          <w:bCs/>
          <w:sz w:val="22"/>
          <w:szCs w:val="22"/>
        </w:rPr>
        <w:t>TAM subclusters</w:t>
      </w:r>
      <w:r w:rsidRPr="0002326A">
        <w:rPr>
          <w:rFonts w:ascii="Arial" w:hAnsi="Arial" w:cs="Arial"/>
          <w:b/>
          <w:bCs/>
          <w:sz w:val="22"/>
          <w:szCs w:val="22"/>
        </w:rPr>
        <w:t>.</w:t>
      </w:r>
      <w:r w:rsidRPr="0002326A">
        <w:rPr>
          <w:rFonts w:ascii="Arial" w:hAnsi="Arial" w:cs="Arial"/>
          <w:sz w:val="22"/>
          <w:szCs w:val="22"/>
        </w:rPr>
        <w:t xml:space="preserve"> </w:t>
      </w:r>
      <w:r w:rsidRPr="0002326A">
        <w:rPr>
          <w:rFonts w:ascii="Arial" w:hAnsi="Arial" w:cs="Arial"/>
          <w:b/>
          <w:bCs/>
          <w:sz w:val="22"/>
          <w:szCs w:val="22"/>
        </w:rPr>
        <w:t>A</w:t>
      </w:r>
      <w:r w:rsidRPr="0002326A">
        <w:rPr>
          <w:rFonts w:ascii="Arial" w:hAnsi="Arial" w:cs="Arial"/>
          <w:sz w:val="22"/>
          <w:szCs w:val="22"/>
        </w:rPr>
        <w:t xml:space="preserve">. </w:t>
      </w:r>
      <w:r>
        <w:rPr>
          <w:rFonts w:ascii="Arial" w:hAnsi="Arial" w:cs="Arial"/>
          <w:sz w:val="22"/>
          <w:szCs w:val="22"/>
        </w:rPr>
        <w:t xml:space="preserve">Schematic </w:t>
      </w:r>
      <w:r w:rsidR="00296B14">
        <w:rPr>
          <w:rFonts w:ascii="Arial" w:hAnsi="Arial" w:cs="Arial"/>
          <w:sz w:val="22"/>
          <w:szCs w:val="22"/>
        </w:rPr>
        <w:t>diagram</w:t>
      </w:r>
      <w:r>
        <w:rPr>
          <w:rFonts w:ascii="Arial" w:hAnsi="Arial" w:cs="Arial"/>
          <w:sz w:val="22"/>
          <w:szCs w:val="22"/>
        </w:rPr>
        <w:t xml:space="preserve"> of the machine-learning approach for signature development, selection and testing based on the k-nearest neighbors algorithm using the TCGA renal clear cell carcinoma data set. </w:t>
      </w:r>
      <w:r w:rsidRPr="0002326A">
        <w:rPr>
          <w:rFonts w:ascii="Arial" w:hAnsi="Arial" w:cs="Arial"/>
          <w:b/>
          <w:bCs/>
          <w:sz w:val="22"/>
          <w:szCs w:val="22"/>
        </w:rPr>
        <w:t>B</w:t>
      </w:r>
      <w:r w:rsidRPr="0002326A">
        <w:rPr>
          <w:rFonts w:ascii="Arial" w:hAnsi="Arial" w:cs="Arial"/>
          <w:sz w:val="22"/>
          <w:szCs w:val="22"/>
        </w:rPr>
        <w:t xml:space="preserve">. </w:t>
      </w:r>
      <w:r w:rsidRPr="003F391B">
        <w:rPr>
          <w:rFonts w:ascii="Arial" w:hAnsi="Arial" w:cs="Arial"/>
          <w:color w:val="000000" w:themeColor="text1"/>
          <w:sz w:val="22"/>
          <w:szCs w:val="22"/>
        </w:rPr>
        <w:t xml:space="preserve">Kaplan-Meier curves for overall survival in </w:t>
      </w:r>
      <w:r>
        <w:rPr>
          <w:rFonts w:ascii="Arial" w:hAnsi="Arial" w:cs="Arial"/>
          <w:color w:val="000000" w:themeColor="text1"/>
          <w:sz w:val="22"/>
          <w:szCs w:val="22"/>
        </w:rPr>
        <w:t xml:space="preserve">testing subset </w:t>
      </w:r>
      <w:r w:rsidR="00296B14">
        <w:rPr>
          <w:rFonts w:ascii="Arial" w:hAnsi="Arial" w:cs="Arial"/>
          <w:color w:val="000000" w:themeColor="text1"/>
          <w:sz w:val="22"/>
          <w:szCs w:val="22"/>
        </w:rPr>
        <w:t xml:space="preserve"> for the CD8_6 subcluster signature </w:t>
      </w:r>
      <w:r>
        <w:rPr>
          <w:rFonts w:ascii="Arial" w:hAnsi="Arial" w:cs="Arial"/>
          <w:color w:val="000000" w:themeColor="text1"/>
          <w:sz w:val="22"/>
          <w:szCs w:val="22"/>
        </w:rPr>
        <w:t xml:space="preserve">with corresponding distribution of histological grades by model assignment. </w:t>
      </w:r>
      <w:r w:rsidRPr="0002326A">
        <w:rPr>
          <w:rFonts w:ascii="Arial" w:hAnsi="Arial" w:cs="Arial"/>
          <w:b/>
          <w:bCs/>
          <w:sz w:val="22"/>
          <w:szCs w:val="22"/>
        </w:rPr>
        <w:t>C</w:t>
      </w:r>
      <w:r w:rsidRPr="0002326A">
        <w:rPr>
          <w:rFonts w:ascii="Arial" w:hAnsi="Arial" w:cs="Arial"/>
          <w:sz w:val="22"/>
          <w:szCs w:val="22"/>
        </w:rPr>
        <w:t xml:space="preserve">. </w:t>
      </w:r>
      <w:r w:rsidRPr="003F391B">
        <w:rPr>
          <w:rFonts w:ascii="Arial" w:hAnsi="Arial" w:cs="Arial"/>
          <w:color w:val="000000" w:themeColor="text1"/>
          <w:sz w:val="22"/>
          <w:szCs w:val="22"/>
        </w:rPr>
        <w:t xml:space="preserve">Kaplan-Meier curves for overall survival in </w:t>
      </w:r>
      <w:r>
        <w:rPr>
          <w:rFonts w:ascii="Arial" w:hAnsi="Arial" w:cs="Arial"/>
          <w:color w:val="000000" w:themeColor="text1"/>
          <w:sz w:val="22"/>
          <w:szCs w:val="22"/>
        </w:rPr>
        <w:t>testing subset</w:t>
      </w:r>
      <w:r w:rsidR="00296B14">
        <w:rPr>
          <w:rFonts w:ascii="Arial" w:hAnsi="Arial" w:cs="Arial"/>
          <w:color w:val="000000" w:themeColor="text1"/>
          <w:sz w:val="22"/>
          <w:szCs w:val="22"/>
        </w:rPr>
        <w:t xml:space="preserve"> for the TAM_3 subcluster signature</w:t>
      </w:r>
      <w:r>
        <w:rPr>
          <w:rFonts w:ascii="Arial" w:hAnsi="Arial" w:cs="Arial"/>
          <w:color w:val="000000" w:themeColor="text1"/>
          <w:sz w:val="22"/>
          <w:szCs w:val="22"/>
        </w:rPr>
        <w:t xml:space="preserve"> with corresponding distribution of histological grades by model assignment. </w:t>
      </w:r>
      <w:r w:rsidRPr="0002326A">
        <w:rPr>
          <w:rFonts w:ascii="Arial" w:hAnsi="Arial" w:cs="Arial"/>
          <w:b/>
          <w:bCs/>
          <w:sz w:val="22"/>
          <w:szCs w:val="22"/>
        </w:rPr>
        <w:t>D</w:t>
      </w:r>
      <w:r w:rsidRPr="0002326A">
        <w:rPr>
          <w:rFonts w:ascii="Arial" w:hAnsi="Arial" w:cs="Arial"/>
          <w:sz w:val="22"/>
          <w:szCs w:val="22"/>
        </w:rPr>
        <w:t xml:space="preserve">. </w:t>
      </w:r>
      <w:r>
        <w:rPr>
          <w:rFonts w:ascii="Arial" w:hAnsi="Arial" w:cs="Arial"/>
          <w:sz w:val="22"/>
          <w:szCs w:val="22"/>
        </w:rPr>
        <w:t>Density plots for</w:t>
      </w:r>
      <w:r w:rsidR="00296B14">
        <w:rPr>
          <w:rFonts w:ascii="Arial" w:hAnsi="Arial" w:cs="Arial"/>
          <w:sz w:val="22"/>
          <w:szCs w:val="22"/>
        </w:rPr>
        <w:t xml:space="preserve"> 937,713</w:t>
      </w:r>
      <w:r>
        <w:rPr>
          <w:rFonts w:ascii="Arial" w:hAnsi="Arial" w:cs="Arial"/>
          <w:sz w:val="22"/>
          <w:szCs w:val="22"/>
        </w:rPr>
        <w:t xml:space="preserve"> T cells isolated </w:t>
      </w:r>
      <w:r w:rsidR="00296B14">
        <w:rPr>
          <w:rFonts w:ascii="Arial" w:hAnsi="Arial" w:cs="Arial"/>
          <w:sz w:val="22"/>
          <w:szCs w:val="22"/>
        </w:rPr>
        <w:t>from 4 healthy samples, 68 primary ccRCC, 4 metastasis and quantified using mass cytometry</w:t>
      </w:r>
      <w:ins w:id="203" w:author="Borcherding, Nicholas (CCOM Student)" w:date="2020-11-02T13:28:00Z">
        <w:r w:rsidR="00371A3F">
          <w:rPr>
            <w:rFonts w:ascii="Arial" w:hAnsi="Arial" w:cs="Arial"/>
            <w:sz w:val="22"/>
            <w:szCs w:val="22"/>
          </w:rPr>
          <w:t>.</w:t>
        </w:r>
      </w:ins>
      <w:del w:id="204" w:author="Borcherding, Nicholas (CCOM Student)" w:date="2020-11-02T13:28:00Z">
        <w:r w:rsidR="00296B14" w:rsidDel="00371A3F">
          <w:rPr>
            <w:rFonts w:ascii="Arial" w:hAnsi="Arial" w:cs="Arial"/>
            <w:sz w:val="22"/>
            <w:szCs w:val="22"/>
          </w:rPr>
          <w:delText xml:space="preserve"> </w:delText>
        </w:r>
      </w:del>
      <w:r w:rsidR="00296B14">
        <w:rPr>
          <w:rFonts w:ascii="Arial" w:hAnsi="Arial" w:cs="Arial"/>
          <w:sz w:val="22"/>
          <w:szCs w:val="22"/>
        </w:rPr>
        <w:fldChar w:fldCharType="begin" w:fldLock="1"/>
      </w:r>
      <w:r w:rsidR="003E01D3">
        <w:rPr>
          <w:rFonts w:ascii="Arial" w:hAnsi="Arial" w:cs="Arial"/>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lt;sup&gt;18&lt;/sup&gt;","plainTextFormattedCitation":"18","previouslyFormattedCitation":"&lt;sup&gt;18&lt;/sup&gt;"},"properties":{"noteIndex":0},"schema":"https://github.com/citation-style-language/schema/raw/master/csl-citation.json"}</w:instrText>
      </w:r>
      <w:r w:rsidR="00296B14">
        <w:rPr>
          <w:rFonts w:ascii="Arial" w:hAnsi="Arial" w:cs="Arial"/>
          <w:sz w:val="22"/>
          <w:szCs w:val="22"/>
        </w:rPr>
        <w:fldChar w:fldCharType="separate"/>
      </w:r>
      <w:r w:rsidR="003E01D3" w:rsidRPr="003E01D3">
        <w:rPr>
          <w:rFonts w:ascii="Arial" w:hAnsi="Arial" w:cs="Arial"/>
          <w:noProof/>
          <w:sz w:val="22"/>
          <w:szCs w:val="22"/>
          <w:vertAlign w:val="superscript"/>
        </w:rPr>
        <w:t>18</w:t>
      </w:r>
      <w:r w:rsidR="00296B14">
        <w:rPr>
          <w:rFonts w:ascii="Arial" w:hAnsi="Arial" w:cs="Arial"/>
          <w:sz w:val="22"/>
          <w:szCs w:val="22"/>
        </w:rPr>
        <w:fldChar w:fldCharType="end"/>
      </w:r>
      <w:del w:id="205" w:author="Borcherding, Nicholas (CCOM Student)" w:date="2020-11-02T13:28:00Z">
        <w:r w:rsidR="00296B14" w:rsidDel="00371A3F">
          <w:rPr>
            <w:rFonts w:ascii="Arial" w:hAnsi="Arial" w:cs="Arial"/>
            <w:sz w:val="22"/>
            <w:szCs w:val="22"/>
          </w:rPr>
          <w:delText>.</w:delText>
        </w:r>
      </w:del>
      <w:r w:rsidR="00296B14">
        <w:rPr>
          <w:rFonts w:ascii="Arial" w:hAnsi="Arial" w:cs="Arial"/>
          <w:sz w:val="22"/>
          <w:szCs w:val="22"/>
        </w:rPr>
        <w:t xml:space="preserve"> </w:t>
      </w:r>
      <w:r w:rsidR="00296B14" w:rsidRPr="00296B14">
        <w:rPr>
          <w:rFonts w:ascii="Arial" w:hAnsi="Arial" w:cs="Arial"/>
          <w:b/>
          <w:bCs/>
          <w:sz w:val="22"/>
          <w:szCs w:val="22"/>
        </w:rPr>
        <w:t>E</w:t>
      </w:r>
      <w:r w:rsidR="00296B14">
        <w:rPr>
          <w:rFonts w:ascii="Arial" w:hAnsi="Arial" w:cs="Arial"/>
          <w:sz w:val="22"/>
          <w:szCs w:val="22"/>
        </w:rPr>
        <w:t>. Markers with increased median expression in CD45</w:t>
      </w:r>
      <w:r w:rsidR="00296B14" w:rsidRPr="00296B14">
        <w:rPr>
          <w:rFonts w:ascii="Arial" w:hAnsi="Arial" w:cs="Arial"/>
          <w:sz w:val="22"/>
          <w:szCs w:val="22"/>
          <w:vertAlign w:val="superscript"/>
        </w:rPr>
        <w:t>+</w:t>
      </w:r>
      <w:r w:rsidR="00296B14">
        <w:rPr>
          <w:rFonts w:ascii="Arial" w:hAnsi="Arial" w:cs="Arial"/>
          <w:sz w:val="22"/>
          <w:szCs w:val="22"/>
        </w:rPr>
        <w:t xml:space="preserve"> CD3</w:t>
      </w:r>
      <w:r w:rsidR="00296B14" w:rsidRPr="00296B14">
        <w:rPr>
          <w:rFonts w:ascii="Arial" w:hAnsi="Arial" w:cs="Arial"/>
          <w:sz w:val="22"/>
          <w:szCs w:val="22"/>
          <w:vertAlign w:val="superscript"/>
        </w:rPr>
        <w:t>+</w:t>
      </w:r>
      <w:r w:rsidR="00296B14">
        <w:rPr>
          <w:rFonts w:ascii="Arial" w:hAnsi="Arial" w:cs="Arial"/>
          <w:sz w:val="22"/>
          <w:szCs w:val="22"/>
        </w:rPr>
        <w:t xml:space="preserve"> CD8</w:t>
      </w:r>
      <w:r w:rsidR="00296B14" w:rsidRPr="00296B14">
        <w:rPr>
          <w:rFonts w:ascii="Arial" w:hAnsi="Arial" w:cs="Arial"/>
          <w:sz w:val="22"/>
          <w:szCs w:val="22"/>
          <w:vertAlign w:val="superscript"/>
        </w:rPr>
        <w:t>+</w:t>
      </w:r>
      <w:r w:rsidR="00296B14">
        <w:rPr>
          <w:rFonts w:ascii="Arial" w:hAnsi="Arial" w:cs="Arial"/>
          <w:sz w:val="22"/>
          <w:szCs w:val="22"/>
        </w:rPr>
        <w:t xml:space="preserve"> PD-1</w:t>
      </w:r>
      <w:r w:rsidR="00296B14" w:rsidRPr="00296B14">
        <w:rPr>
          <w:rFonts w:ascii="Arial" w:hAnsi="Arial" w:cs="Arial"/>
          <w:sz w:val="22"/>
          <w:szCs w:val="22"/>
          <w:vertAlign w:val="superscript"/>
        </w:rPr>
        <w:t>+</w:t>
      </w:r>
      <w:r w:rsidR="00296B14">
        <w:rPr>
          <w:rFonts w:ascii="Arial" w:hAnsi="Arial" w:cs="Arial"/>
          <w:sz w:val="22"/>
          <w:szCs w:val="22"/>
        </w:rPr>
        <w:t xml:space="preserve"> Ki-67</w:t>
      </w:r>
      <w:r w:rsidR="00296B14" w:rsidRPr="00296B14">
        <w:rPr>
          <w:rFonts w:ascii="Arial" w:hAnsi="Arial" w:cs="Arial"/>
          <w:sz w:val="22"/>
          <w:szCs w:val="22"/>
          <w:vertAlign w:val="superscript"/>
        </w:rPr>
        <w:t>+</w:t>
      </w:r>
      <w:r w:rsidR="00296B14">
        <w:rPr>
          <w:rFonts w:ascii="Arial" w:hAnsi="Arial" w:cs="Arial"/>
          <w:sz w:val="22"/>
          <w:szCs w:val="22"/>
        </w:rPr>
        <w:t xml:space="preserve"> cells compared to other CD8</w:t>
      </w:r>
      <w:r w:rsidR="00296B14" w:rsidRPr="00296B14">
        <w:rPr>
          <w:rFonts w:ascii="Arial" w:hAnsi="Arial" w:cs="Arial"/>
          <w:sz w:val="22"/>
          <w:szCs w:val="22"/>
          <w:vertAlign w:val="superscript"/>
        </w:rPr>
        <w:t>+</w:t>
      </w:r>
      <w:r w:rsidR="00296B14">
        <w:rPr>
          <w:rFonts w:ascii="Arial" w:hAnsi="Arial" w:cs="Arial"/>
          <w:sz w:val="22"/>
          <w:szCs w:val="22"/>
        </w:rPr>
        <w:t xml:space="preserve"> cells. Adjusted p-values &lt; 1e-12 for all indicated markers. </w:t>
      </w:r>
      <w:r w:rsidR="00296B14" w:rsidRPr="00296B14">
        <w:rPr>
          <w:rFonts w:ascii="Arial" w:hAnsi="Arial" w:cs="Arial"/>
          <w:b/>
          <w:bCs/>
          <w:sz w:val="22"/>
          <w:szCs w:val="22"/>
        </w:rPr>
        <w:t>F</w:t>
      </w:r>
      <w:r w:rsidR="00296B14">
        <w:rPr>
          <w:rFonts w:ascii="Arial" w:hAnsi="Arial" w:cs="Arial"/>
          <w:sz w:val="22"/>
          <w:szCs w:val="22"/>
        </w:rPr>
        <w:t>. ccRCC primary tumor and healthy samples subdivided into tertiles by the proportion of CD45</w:t>
      </w:r>
      <w:r w:rsidR="00296B14" w:rsidRPr="00296B14">
        <w:rPr>
          <w:rFonts w:ascii="Arial" w:hAnsi="Arial" w:cs="Arial"/>
          <w:sz w:val="22"/>
          <w:szCs w:val="22"/>
          <w:vertAlign w:val="superscript"/>
        </w:rPr>
        <w:t>+</w:t>
      </w:r>
      <w:r w:rsidR="00296B14">
        <w:rPr>
          <w:rFonts w:ascii="Arial" w:hAnsi="Arial" w:cs="Arial"/>
          <w:sz w:val="22"/>
          <w:szCs w:val="22"/>
        </w:rPr>
        <w:t xml:space="preserve"> CD3</w:t>
      </w:r>
      <w:r w:rsidR="00296B14" w:rsidRPr="00296B14">
        <w:rPr>
          <w:rFonts w:ascii="Arial" w:hAnsi="Arial" w:cs="Arial"/>
          <w:sz w:val="22"/>
          <w:szCs w:val="22"/>
          <w:vertAlign w:val="superscript"/>
        </w:rPr>
        <w:t>+</w:t>
      </w:r>
      <w:r w:rsidR="00296B14">
        <w:rPr>
          <w:rFonts w:ascii="Arial" w:hAnsi="Arial" w:cs="Arial"/>
          <w:sz w:val="22"/>
          <w:szCs w:val="22"/>
        </w:rPr>
        <w:t xml:space="preserve"> CD8</w:t>
      </w:r>
      <w:r w:rsidR="00296B14" w:rsidRPr="00296B14">
        <w:rPr>
          <w:rFonts w:ascii="Arial" w:hAnsi="Arial" w:cs="Arial"/>
          <w:sz w:val="22"/>
          <w:szCs w:val="22"/>
          <w:vertAlign w:val="superscript"/>
        </w:rPr>
        <w:t>+</w:t>
      </w:r>
      <w:r w:rsidR="00296B14">
        <w:rPr>
          <w:rFonts w:ascii="Arial" w:hAnsi="Arial" w:cs="Arial"/>
          <w:sz w:val="22"/>
          <w:szCs w:val="22"/>
        </w:rPr>
        <w:t xml:space="preserve"> PD-1</w:t>
      </w:r>
      <w:r w:rsidR="00296B14" w:rsidRPr="00296B14">
        <w:rPr>
          <w:rFonts w:ascii="Arial" w:hAnsi="Arial" w:cs="Arial"/>
          <w:sz w:val="22"/>
          <w:szCs w:val="22"/>
          <w:vertAlign w:val="superscript"/>
        </w:rPr>
        <w:t>+</w:t>
      </w:r>
      <w:r w:rsidR="00296B14">
        <w:rPr>
          <w:rFonts w:ascii="Arial" w:hAnsi="Arial" w:cs="Arial"/>
          <w:sz w:val="22"/>
          <w:szCs w:val="22"/>
        </w:rPr>
        <w:t xml:space="preserve"> Ki-67</w:t>
      </w:r>
      <w:r w:rsidR="00296B14" w:rsidRPr="00296B14">
        <w:rPr>
          <w:rFonts w:ascii="Arial" w:hAnsi="Arial" w:cs="Arial"/>
          <w:sz w:val="22"/>
          <w:szCs w:val="22"/>
          <w:vertAlign w:val="superscript"/>
        </w:rPr>
        <w:t>+</w:t>
      </w:r>
      <w:r w:rsidR="00296B14">
        <w:rPr>
          <w:rFonts w:ascii="Arial" w:hAnsi="Arial" w:cs="Arial"/>
          <w:sz w:val="22"/>
          <w:szCs w:val="22"/>
        </w:rPr>
        <w:t xml:space="preserve"> relative to </w:t>
      </w:r>
      <w:r w:rsidR="00C4699B">
        <w:rPr>
          <w:rFonts w:ascii="Arial" w:hAnsi="Arial" w:cs="Arial"/>
          <w:sz w:val="22"/>
          <w:szCs w:val="22"/>
        </w:rPr>
        <w:t xml:space="preserve">the </w:t>
      </w:r>
      <w:r w:rsidR="00296B14">
        <w:rPr>
          <w:rFonts w:ascii="Arial" w:hAnsi="Arial" w:cs="Arial"/>
          <w:sz w:val="22"/>
          <w:szCs w:val="22"/>
        </w:rPr>
        <w:t>entire CD45</w:t>
      </w:r>
      <w:r w:rsidR="00296B14" w:rsidRPr="00296B14">
        <w:rPr>
          <w:rFonts w:ascii="Arial" w:hAnsi="Arial" w:cs="Arial"/>
          <w:sz w:val="22"/>
          <w:szCs w:val="22"/>
          <w:vertAlign w:val="superscript"/>
        </w:rPr>
        <w:t>+</w:t>
      </w:r>
      <w:r w:rsidR="00296B14">
        <w:rPr>
          <w:rFonts w:ascii="Arial" w:hAnsi="Arial" w:cs="Arial"/>
          <w:sz w:val="22"/>
          <w:szCs w:val="22"/>
        </w:rPr>
        <w:t xml:space="preserve"> CD3</w:t>
      </w:r>
      <w:r w:rsidR="00296B14" w:rsidRPr="00296B14">
        <w:rPr>
          <w:rFonts w:ascii="Arial" w:hAnsi="Arial" w:cs="Arial"/>
          <w:sz w:val="22"/>
          <w:szCs w:val="22"/>
          <w:vertAlign w:val="superscript"/>
        </w:rPr>
        <w:t>+</w:t>
      </w:r>
      <w:r w:rsidR="00296B14">
        <w:rPr>
          <w:rFonts w:ascii="Arial" w:hAnsi="Arial" w:cs="Arial"/>
          <w:sz w:val="22"/>
          <w:szCs w:val="22"/>
        </w:rPr>
        <w:t xml:space="preserve"> CD8</w:t>
      </w:r>
      <w:r w:rsidR="00296B14" w:rsidRPr="00296B14">
        <w:rPr>
          <w:rFonts w:ascii="Arial" w:hAnsi="Arial" w:cs="Arial"/>
          <w:sz w:val="22"/>
          <w:szCs w:val="22"/>
          <w:vertAlign w:val="superscript"/>
        </w:rPr>
        <w:t>+</w:t>
      </w:r>
      <w:r w:rsidR="00296B14">
        <w:rPr>
          <w:rFonts w:ascii="Arial" w:hAnsi="Arial" w:cs="Arial"/>
          <w:sz w:val="22"/>
          <w:szCs w:val="22"/>
          <w:vertAlign w:val="superscript"/>
        </w:rPr>
        <w:t xml:space="preserve"> </w:t>
      </w:r>
      <w:r w:rsidR="00296B14">
        <w:rPr>
          <w:rFonts w:ascii="Arial" w:hAnsi="Arial" w:cs="Arial"/>
          <w:sz w:val="22"/>
          <w:szCs w:val="22"/>
        </w:rPr>
        <w:t>pool by histological grade.</w:t>
      </w:r>
    </w:p>
    <w:p w14:paraId="6D160E61" w14:textId="2BDF2439" w:rsidR="009E2322" w:rsidRPr="0002326A" w:rsidRDefault="009E2322" w:rsidP="00276C2F">
      <w:pPr>
        <w:spacing w:line="480" w:lineRule="auto"/>
        <w:rPr>
          <w:rFonts w:ascii="Arial" w:hAnsi="Arial" w:cs="Arial"/>
          <w:sz w:val="22"/>
          <w:szCs w:val="22"/>
        </w:rPr>
      </w:pPr>
    </w:p>
    <w:sectPr w:rsidR="009E2322" w:rsidRPr="0002326A" w:rsidSect="0059724A">
      <w:footerReference w:type="even" r:id="rId20"/>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13096F" w14:textId="77777777" w:rsidR="007B09CF" w:rsidRDefault="007B09CF" w:rsidP="00561541">
      <w:r>
        <w:separator/>
      </w:r>
    </w:p>
  </w:endnote>
  <w:endnote w:type="continuationSeparator" w:id="0">
    <w:p w14:paraId="41F3AF03" w14:textId="77777777" w:rsidR="007B09CF" w:rsidRDefault="007B09CF" w:rsidP="005615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0000000000000000000"/>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3638385"/>
      <w:docPartObj>
        <w:docPartGallery w:val="Page Numbers (Bottom of Page)"/>
        <w:docPartUnique/>
      </w:docPartObj>
    </w:sdtPr>
    <w:sdtEndPr>
      <w:rPr>
        <w:rStyle w:val="PageNumber"/>
      </w:rPr>
    </w:sdtEndPr>
    <w:sdtContent>
      <w:p w14:paraId="3E9D2C2D" w14:textId="611E81AD" w:rsidR="00561541" w:rsidRDefault="00561541" w:rsidP="0033324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862744" w14:textId="77777777" w:rsidR="00561541" w:rsidRDefault="00561541" w:rsidP="0056154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Arial" w:hAnsi="Arial" w:cs="Arial"/>
        <w:sz w:val="22"/>
        <w:szCs w:val="22"/>
      </w:rPr>
      <w:id w:val="1226798015"/>
      <w:docPartObj>
        <w:docPartGallery w:val="Page Numbers (Bottom of Page)"/>
        <w:docPartUnique/>
      </w:docPartObj>
    </w:sdtPr>
    <w:sdtEndPr>
      <w:rPr>
        <w:rStyle w:val="PageNumber"/>
      </w:rPr>
    </w:sdtEndPr>
    <w:sdtContent>
      <w:p w14:paraId="4D9EB8D7" w14:textId="44B0DB05" w:rsidR="00561541" w:rsidRPr="00561541" w:rsidRDefault="00561541" w:rsidP="00333241">
        <w:pPr>
          <w:pStyle w:val="Footer"/>
          <w:framePr w:wrap="none" w:vAnchor="text" w:hAnchor="margin" w:xAlign="right" w:y="1"/>
          <w:rPr>
            <w:rStyle w:val="PageNumber"/>
            <w:rFonts w:ascii="Arial" w:hAnsi="Arial" w:cs="Arial"/>
            <w:sz w:val="22"/>
            <w:szCs w:val="22"/>
          </w:rPr>
        </w:pPr>
        <w:r w:rsidRPr="00561541">
          <w:rPr>
            <w:rStyle w:val="PageNumber"/>
            <w:rFonts w:ascii="Arial" w:hAnsi="Arial" w:cs="Arial"/>
            <w:sz w:val="22"/>
            <w:szCs w:val="22"/>
          </w:rPr>
          <w:fldChar w:fldCharType="begin"/>
        </w:r>
        <w:r w:rsidRPr="00561541">
          <w:rPr>
            <w:rStyle w:val="PageNumber"/>
            <w:rFonts w:ascii="Arial" w:hAnsi="Arial" w:cs="Arial"/>
            <w:sz w:val="22"/>
            <w:szCs w:val="22"/>
          </w:rPr>
          <w:instrText xml:space="preserve"> PAGE </w:instrText>
        </w:r>
        <w:r w:rsidRPr="00561541">
          <w:rPr>
            <w:rStyle w:val="PageNumber"/>
            <w:rFonts w:ascii="Arial" w:hAnsi="Arial" w:cs="Arial"/>
            <w:sz w:val="22"/>
            <w:szCs w:val="22"/>
          </w:rPr>
          <w:fldChar w:fldCharType="separate"/>
        </w:r>
        <w:r w:rsidR="00BD0CED">
          <w:rPr>
            <w:rStyle w:val="PageNumber"/>
            <w:rFonts w:ascii="Arial" w:hAnsi="Arial" w:cs="Arial"/>
            <w:noProof/>
            <w:sz w:val="22"/>
            <w:szCs w:val="22"/>
          </w:rPr>
          <w:t>32</w:t>
        </w:r>
        <w:r w:rsidRPr="00561541">
          <w:rPr>
            <w:rStyle w:val="PageNumber"/>
            <w:rFonts w:ascii="Arial" w:hAnsi="Arial" w:cs="Arial"/>
            <w:sz w:val="22"/>
            <w:szCs w:val="22"/>
          </w:rPr>
          <w:fldChar w:fldCharType="end"/>
        </w:r>
      </w:p>
    </w:sdtContent>
  </w:sdt>
  <w:p w14:paraId="2ACB2031" w14:textId="77777777" w:rsidR="00561541" w:rsidRPr="00561541" w:rsidRDefault="00561541" w:rsidP="00561541">
    <w:pPr>
      <w:pStyle w:val="Footer"/>
      <w:ind w:right="360"/>
      <w:rPr>
        <w:rFonts w:ascii="Arial" w:hAnsi="Arial" w:cs="Arial"/>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827C9A" w14:textId="77777777" w:rsidR="007B09CF" w:rsidRDefault="007B09CF" w:rsidP="00561541">
      <w:r>
        <w:separator/>
      </w:r>
    </w:p>
  </w:footnote>
  <w:footnote w:type="continuationSeparator" w:id="0">
    <w:p w14:paraId="49C647E5" w14:textId="77777777" w:rsidR="007B09CF" w:rsidRDefault="007B09CF" w:rsidP="005615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E80D80"/>
    <w:multiLevelType w:val="hybridMultilevel"/>
    <w:tmpl w:val="0DA49B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F75EA6"/>
    <w:multiLevelType w:val="hybridMultilevel"/>
    <w:tmpl w:val="AA642D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0AE73E3"/>
    <w:multiLevelType w:val="hybridMultilevel"/>
    <w:tmpl w:val="245E6E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orcherding, Nicholas (CCOM Student)">
    <w15:presenceInfo w15:providerId="AD" w15:userId="S::ncborche@uiowa.edu::d2b6b78b-4f89-496c-90a5-65198520ca3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55A8"/>
    <w:rsid w:val="00007A4E"/>
    <w:rsid w:val="00007F61"/>
    <w:rsid w:val="000119C8"/>
    <w:rsid w:val="00014CCE"/>
    <w:rsid w:val="00015D7C"/>
    <w:rsid w:val="00016C1A"/>
    <w:rsid w:val="0002326A"/>
    <w:rsid w:val="00024231"/>
    <w:rsid w:val="00024358"/>
    <w:rsid w:val="00025C48"/>
    <w:rsid w:val="00034385"/>
    <w:rsid w:val="000352EF"/>
    <w:rsid w:val="00040449"/>
    <w:rsid w:val="00045B3F"/>
    <w:rsid w:val="00050C57"/>
    <w:rsid w:val="0005365F"/>
    <w:rsid w:val="00060D2B"/>
    <w:rsid w:val="0006181A"/>
    <w:rsid w:val="00072B81"/>
    <w:rsid w:val="00074BA2"/>
    <w:rsid w:val="00083975"/>
    <w:rsid w:val="000841A4"/>
    <w:rsid w:val="000928FC"/>
    <w:rsid w:val="000A02B4"/>
    <w:rsid w:val="000A09C5"/>
    <w:rsid w:val="000A224A"/>
    <w:rsid w:val="000A6675"/>
    <w:rsid w:val="000A72D6"/>
    <w:rsid w:val="000B48A9"/>
    <w:rsid w:val="000B5775"/>
    <w:rsid w:val="000C0095"/>
    <w:rsid w:val="000C164B"/>
    <w:rsid w:val="000C3E81"/>
    <w:rsid w:val="000C61F4"/>
    <w:rsid w:val="000D07EA"/>
    <w:rsid w:val="000D3480"/>
    <w:rsid w:val="000D5385"/>
    <w:rsid w:val="000E2205"/>
    <w:rsid w:val="000F0BCF"/>
    <w:rsid w:val="000F3716"/>
    <w:rsid w:val="000F7D1E"/>
    <w:rsid w:val="00111C6D"/>
    <w:rsid w:val="001120F3"/>
    <w:rsid w:val="0011339F"/>
    <w:rsid w:val="00113A3C"/>
    <w:rsid w:val="00114BEA"/>
    <w:rsid w:val="001216AE"/>
    <w:rsid w:val="0012402E"/>
    <w:rsid w:val="0012448E"/>
    <w:rsid w:val="0012679D"/>
    <w:rsid w:val="00132654"/>
    <w:rsid w:val="00142008"/>
    <w:rsid w:val="0015352E"/>
    <w:rsid w:val="001704AC"/>
    <w:rsid w:val="00184FDB"/>
    <w:rsid w:val="00185803"/>
    <w:rsid w:val="00194EF3"/>
    <w:rsid w:val="00196548"/>
    <w:rsid w:val="00196F01"/>
    <w:rsid w:val="001A4ED9"/>
    <w:rsid w:val="001A6DCD"/>
    <w:rsid w:val="001A73F2"/>
    <w:rsid w:val="001B05EF"/>
    <w:rsid w:val="001B2537"/>
    <w:rsid w:val="001B7B72"/>
    <w:rsid w:val="001C7A5D"/>
    <w:rsid w:val="001C7E66"/>
    <w:rsid w:val="001D7F41"/>
    <w:rsid w:val="001F7933"/>
    <w:rsid w:val="00204431"/>
    <w:rsid w:val="0020613A"/>
    <w:rsid w:val="00206317"/>
    <w:rsid w:val="0021505D"/>
    <w:rsid w:val="0022606C"/>
    <w:rsid w:val="002355A8"/>
    <w:rsid w:val="0024418D"/>
    <w:rsid w:val="00244E36"/>
    <w:rsid w:val="00247762"/>
    <w:rsid w:val="00250FBC"/>
    <w:rsid w:val="00254447"/>
    <w:rsid w:val="0026330F"/>
    <w:rsid w:val="00272B1C"/>
    <w:rsid w:val="00276C2F"/>
    <w:rsid w:val="00286DAE"/>
    <w:rsid w:val="00287639"/>
    <w:rsid w:val="0029059B"/>
    <w:rsid w:val="0029409F"/>
    <w:rsid w:val="00296B14"/>
    <w:rsid w:val="002A683B"/>
    <w:rsid w:val="002B3EDD"/>
    <w:rsid w:val="002C44F6"/>
    <w:rsid w:val="002D1CBB"/>
    <w:rsid w:val="002D4FB3"/>
    <w:rsid w:val="002D7320"/>
    <w:rsid w:val="002D7B10"/>
    <w:rsid w:val="002E3B9B"/>
    <w:rsid w:val="002E4EFB"/>
    <w:rsid w:val="002E5D1B"/>
    <w:rsid w:val="002E714E"/>
    <w:rsid w:val="002E735E"/>
    <w:rsid w:val="002F2B04"/>
    <w:rsid w:val="002F32A0"/>
    <w:rsid w:val="002F352E"/>
    <w:rsid w:val="002F4160"/>
    <w:rsid w:val="00302E3B"/>
    <w:rsid w:val="0030339B"/>
    <w:rsid w:val="00303FAC"/>
    <w:rsid w:val="00305FDD"/>
    <w:rsid w:val="003064F8"/>
    <w:rsid w:val="0031147A"/>
    <w:rsid w:val="00323FCD"/>
    <w:rsid w:val="003245D3"/>
    <w:rsid w:val="00324C5C"/>
    <w:rsid w:val="00325B8B"/>
    <w:rsid w:val="00327B77"/>
    <w:rsid w:val="00352D3C"/>
    <w:rsid w:val="00355696"/>
    <w:rsid w:val="00371A3F"/>
    <w:rsid w:val="0038281C"/>
    <w:rsid w:val="003C1C59"/>
    <w:rsid w:val="003C4A05"/>
    <w:rsid w:val="003C7C92"/>
    <w:rsid w:val="003D1299"/>
    <w:rsid w:val="003E01D3"/>
    <w:rsid w:val="003E5B65"/>
    <w:rsid w:val="003E66F1"/>
    <w:rsid w:val="003F20A7"/>
    <w:rsid w:val="003F2CF0"/>
    <w:rsid w:val="003F69B8"/>
    <w:rsid w:val="00402629"/>
    <w:rsid w:val="00412E39"/>
    <w:rsid w:val="00420D24"/>
    <w:rsid w:val="00427BD5"/>
    <w:rsid w:val="00436041"/>
    <w:rsid w:val="00436D1A"/>
    <w:rsid w:val="00441217"/>
    <w:rsid w:val="0044717B"/>
    <w:rsid w:val="00452042"/>
    <w:rsid w:val="004576D0"/>
    <w:rsid w:val="00477581"/>
    <w:rsid w:val="004838F1"/>
    <w:rsid w:val="00496A84"/>
    <w:rsid w:val="00496F98"/>
    <w:rsid w:val="004B43AC"/>
    <w:rsid w:val="004C2E91"/>
    <w:rsid w:val="004C58A7"/>
    <w:rsid w:val="004D0DF0"/>
    <w:rsid w:val="004F1798"/>
    <w:rsid w:val="005048A9"/>
    <w:rsid w:val="005148D8"/>
    <w:rsid w:val="00516F48"/>
    <w:rsid w:val="005268C8"/>
    <w:rsid w:val="0052740A"/>
    <w:rsid w:val="00530253"/>
    <w:rsid w:val="00541645"/>
    <w:rsid w:val="00561541"/>
    <w:rsid w:val="00564DB7"/>
    <w:rsid w:val="00570FDC"/>
    <w:rsid w:val="00571916"/>
    <w:rsid w:val="00571DD7"/>
    <w:rsid w:val="00573854"/>
    <w:rsid w:val="00576538"/>
    <w:rsid w:val="005833F0"/>
    <w:rsid w:val="00596923"/>
    <w:rsid w:val="0059724A"/>
    <w:rsid w:val="00597CD9"/>
    <w:rsid w:val="005A1358"/>
    <w:rsid w:val="005A169F"/>
    <w:rsid w:val="005B103D"/>
    <w:rsid w:val="005B69AC"/>
    <w:rsid w:val="005C418C"/>
    <w:rsid w:val="005D0B49"/>
    <w:rsid w:val="005D2880"/>
    <w:rsid w:val="005E4D2C"/>
    <w:rsid w:val="005E7FEE"/>
    <w:rsid w:val="0060404B"/>
    <w:rsid w:val="00607C32"/>
    <w:rsid w:val="006123B1"/>
    <w:rsid w:val="00614FAF"/>
    <w:rsid w:val="00616726"/>
    <w:rsid w:val="00617F53"/>
    <w:rsid w:val="00641EAB"/>
    <w:rsid w:val="006476A1"/>
    <w:rsid w:val="00663A94"/>
    <w:rsid w:val="00665A8D"/>
    <w:rsid w:val="00666678"/>
    <w:rsid w:val="00673B61"/>
    <w:rsid w:val="0068587F"/>
    <w:rsid w:val="006969B2"/>
    <w:rsid w:val="006A1B3C"/>
    <w:rsid w:val="006A6770"/>
    <w:rsid w:val="006A7E03"/>
    <w:rsid w:val="006B42C9"/>
    <w:rsid w:val="006C01FF"/>
    <w:rsid w:val="006C11C8"/>
    <w:rsid w:val="006C2FF3"/>
    <w:rsid w:val="006F7293"/>
    <w:rsid w:val="00702F2D"/>
    <w:rsid w:val="0070540D"/>
    <w:rsid w:val="0070740F"/>
    <w:rsid w:val="00707C08"/>
    <w:rsid w:val="007119E8"/>
    <w:rsid w:val="00714D6D"/>
    <w:rsid w:val="00722B9A"/>
    <w:rsid w:val="00725C18"/>
    <w:rsid w:val="007321D6"/>
    <w:rsid w:val="00732B3F"/>
    <w:rsid w:val="007353DD"/>
    <w:rsid w:val="00735CE0"/>
    <w:rsid w:val="00740F86"/>
    <w:rsid w:val="00741BCA"/>
    <w:rsid w:val="00745683"/>
    <w:rsid w:val="007517F3"/>
    <w:rsid w:val="00755D16"/>
    <w:rsid w:val="00757E7C"/>
    <w:rsid w:val="00760B87"/>
    <w:rsid w:val="00761DC0"/>
    <w:rsid w:val="0076231A"/>
    <w:rsid w:val="00762B9A"/>
    <w:rsid w:val="00762EC0"/>
    <w:rsid w:val="0077001E"/>
    <w:rsid w:val="00783601"/>
    <w:rsid w:val="0079187E"/>
    <w:rsid w:val="007A2B8C"/>
    <w:rsid w:val="007B09CF"/>
    <w:rsid w:val="007B27AF"/>
    <w:rsid w:val="007C0FFB"/>
    <w:rsid w:val="007C3051"/>
    <w:rsid w:val="007C7455"/>
    <w:rsid w:val="007D48F1"/>
    <w:rsid w:val="007D4EC0"/>
    <w:rsid w:val="007E6E65"/>
    <w:rsid w:val="007F0BCC"/>
    <w:rsid w:val="00811B43"/>
    <w:rsid w:val="00815615"/>
    <w:rsid w:val="00815F39"/>
    <w:rsid w:val="00817EF2"/>
    <w:rsid w:val="008274D0"/>
    <w:rsid w:val="00827AF2"/>
    <w:rsid w:val="00830CF7"/>
    <w:rsid w:val="00833AB7"/>
    <w:rsid w:val="00835B79"/>
    <w:rsid w:val="008373F0"/>
    <w:rsid w:val="0084002C"/>
    <w:rsid w:val="008505A9"/>
    <w:rsid w:val="00853C93"/>
    <w:rsid w:val="00864F4C"/>
    <w:rsid w:val="00880D71"/>
    <w:rsid w:val="008812EB"/>
    <w:rsid w:val="00885FC7"/>
    <w:rsid w:val="008926B6"/>
    <w:rsid w:val="0089638A"/>
    <w:rsid w:val="008A56EF"/>
    <w:rsid w:val="008A78E5"/>
    <w:rsid w:val="008B1E09"/>
    <w:rsid w:val="008B4725"/>
    <w:rsid w:val="008C053C"/>
    <w:rsid w:val="008C1AAF"/>
    <w:rsid w:val="008C4BC2"/>
    <w:rsid w:val="008E746C"/>
    <w:rsid w:val="008F11D6"/>
    <w:rsid w:val="009060F7"/>
    <w:rsid w:val="0091251A"/>
    <w:rsid w:val="009232CA"/>
    <w:rsid w:val="0093266F"/>
    <w:rsid w:val="00941B00"/>
    <w:rsid w:val="00946B48"/>
    <w:rsid w:val="009478C1"/>
    <w:rsid w:val="00951227"/>
    <w:rsid w:val="00952E0E"/>
    <w:rsid w:val="00955319"/>
    <w:rsid w:val="0097114C"/>
    <w:rsid w:val="00974483"/>
    <w:rsid w:val="009766CA"/>
    <w:rsid w:val="00982F59"/>
    <w:rsid w:val="00987A75"/>
    <w:rsid w:val="009A5803"/>
    <w:rsid w:val="009B0E34"/>
    <w:rsid w:val="009B229C"/>
    <w:rsid w:val="009B62A4"/>
    <w:rsid w:val="009D0802"/>
    <w:rsid w:val="009D2EB4"/>
    <w:rsid w:val="009E221A"/>
    <w:rsid w:val="009E2322"/>
    <w:rsid w:val="009E37AE"/>
    <w:rsid w:val="009E3D20"/>
    <w:rsid w:val="009F2D06"/>
    <w:rsid w:val="009F69B0"/>
    <w:rsid w:val="009F6FC5"/>
    <w:rsid w:val="00A03655"/>
    <w:rsid w:val="00A04893"/>
    <w:rsid w:val="00A121E2"/>
    <w:rsid w:val="00A20477"/>
    <w:rsid w:val="00A41CD1"/>
    <w:rsid w:val="00A56178"/>
    <w:rsid w:val="00A70133"/>
    <w:rsid w:val="00A75F11"/>
    <w:rsid w:val="00A83491"/>
    <w:rsid w:val="00A84007"/>
    <w:rsid w:val="00A938DB"/>
    <w:rsid w:val="00A95847"/>
    <w:rsid w:val="00AD7303"/>
    <w:rsid w:val="00AE0107"/>
    <w:rsid w:val="00AF201D"/>
    <w:rsid w:val="00AF4358"/>
    <w:rsid w:val="00AF4A9A"/>
    <w:rsid w:val="00B015AB"/>
    <w:rsid w:val="00B02E97"/>
    <w:rsid w:val="00B0496F"/>
    <w:rsid w:val="00B210E6"/>
    <w:rsid w:val="00B23181"/>
    <w:rsid w:val="00B32D66"/>
    <w:rsid w:val="00B51CE4"/>
    <w:rsid w:val="00B552B1"/>
    <w:rsid w:val="00B7078C"/>
    <w:rsid w:val="00B7170F"/>
    <w:rsid w:val="00BA583B"/>
    <w:rsid w:val="00BA6EBB"/>
    <w:rsid w:val="00BB6A39"/>
    <w:rsid w:val="00BB6E07"/>
    <w:rsid w:val="00BC0F7E"/>
    <w:rsid w:val="00BD0CED"/>
    <w:rsid w:val="00BD28D1"/>
    <w:rsid w:val="00BE1078"/>
    <w:rsid w:val="00BE5804"/>
    <w:rsid w:val="00BF0F9E"/>
    <w:rsid w:val="00BF5FC5"/>
    <w:rsid w:val="00C0682E"/>
    <w:rsid w:val="00C10955"/>
    <w:rsid w:val="00C20E2A"/>
    <w:rsid w:val="00C34676"/>
    <w:rsid w:val="00C42E13"/>
    <w:rsid w:val="00C4699B"/>
    <w:rsid w:val="00C47C17"/>
    <w:rsid w:val="00C62787"/>
    <w:rsid w:val="00C62E73"/>
    <w:rsid w:val="00C639D3"/>
    <w:rsid w:val="00C65816"/>
    <w:rsid w:val="00C72343"/>
    <w:rsid w:val="00C725E7"/>
    <w:rsid w:val="00C752C8"/>
    <w:rsid w:val="00C770CF"/>
    <w:rsid w:val="00C834E9"/>
    <w:rsid w:val="00C9004A"/>
    <w:rsid w:val="00C94FB6"/>
    <w:rsid w:val="00C96B8B"/>
    <w:rsid w:val="00CA1845"/>
    <w:rsid w:val="00CA4320"/>
    <w:rsid w:val="00CA6564"/>
    <w:rsid w:val="00CB14CD"/>
    <w:rsid w:val="00CB2EE0"/>
    <w:rsid w:val="00CB37C5"/>
    <w:rsid w:val="00CB4F3B"/>
    <w:rsid w:val="00CB7EE2"/>
    <w:rsid w:val="00CC3469"/>
    <w:rsid w:val="00CE4B61"/>
    <w:rsid w:val="00CF33B7"/>
    <w:rsid w:val="00CF5BEC"/>
    <w:rsid w:val="00CF660B"/>
    <w:rsid w:val="00CF7968"/>
    <w:rsid w:val="00D0185E"/>
    <w:rsid w:val="00D07574"/>
    <w:rsid w:val="00D12937"/>
    <w:rsid w:val="00D14B8E"/>
    <w:rsid w:val="00D2149F"/>
    <w:rsid w:val="00D2164B"/>
    <w:rsid w:val="00D247AA"/>
    <w:rsid w:val="00D3132E"/>
    <w:rsid w:val="00D44203"/>
    <w:rsid w:val="00D470F4"/>
    <w:rsid w:val="00D56BA4"/>
    <w:rsid w:val="00D60892"/>
    <w:rsid w:val="00D621FA"/>
    <w:rsid w:val="00D67B0C"/>
    <w:rsid w:val="00D710B8"/>
    <w:rsid w:val="00D75355"/>
    <w:rsid w:val="00D80E2B"/>
    <w:rsid w:val="00D83882"/>
    <w:rsid w:val="00D852BD"/>
    <w:rsid w:val="00D8789C"/>
    <w:rsid w:val="00D94EFC"/>
    <w:rsid w:val="00DA5C3C"/>
    <w:rsid w:val="00DA6D17"/>
    <w:rsid w:val="00DB1892"/>
    <w:rsid w:val="00DB43DB"/>
    <w:rsid w:val="00DC4917"/>
    <w:rsid w:val="00DC5793"/>
    <w:rsid w:val="00DC5F90"/>
    <w:rsid w:val="00DD07C0"/>
    <w:rsid w:val="00DD1941"/>
    <w:rsid w:val="00DD271C"/>
    <w:rsid w:val="00DD2C14"/>
    <w:rsid w:val="00DE15B4"/>
    <w:rsid w:val="00DE7274"/>
    <w:rsid w:val="00DF3E7F"/>
    <w:rsid w:val="00DF5707"/>
    <w:rsid w:val="00E00C7A"/>
    <w:rsid w:val="00E0780B"/>
    <w:rsid w:val="00E14BFC"/>
    <w:rsid w:val="00E15DF5"/>
    <w:rsid w:val="00E21D97"/>
    <w:rsid w:val="00E26A39"/>
    <w:rsid w:val="00E30496"/>
    <w:rsid w:val="00E318BA"/>
    <w:rsid w:val="00E34118"/>
    <w:rsid w:val="00E35FAD"/>
    <w:rsid w:val="00E4107A"/>
    <w:rsid w:val="00E547C6"/>
    <w:rsid w:val="00E677C1"/>
    <w:rsid w:val="00E732EF"/>
    <w:rsid w:val="00E87B44"/>
    <w:rsid w:val="00E87E79"/>
    <w:rsid w:val="00E9749F"/>
    <w:rsid w:val="00EB618C"/>
    <w:rsid w:val="00EB7944"/>
    <w:rsid w:val="00EC152A"/>
    <w:rsid w:val="00EC37F9"/>
    <w:rsid w:val="00EC70F5"/>
    <w:rsid w:val="00EE3E5B"/>
    <w:rsid w:val="00EE4C03"/>
    <w:rsid w:val="00EE5773"/>
    <w:rsid w:val="00EF26C0"/>
    <w:rsid w:val="00F031BF"/>
    <w:rsid w:val="00F218E4"/>
    <w:rsid w:val="00F35AF3"/>
    <w:rsid w:val="00F518EE"/>
    <w:rsid w:val="00F67271"/>
    <w:rsid w:val="00F72CA7"/>
    <w:rsid w:val="00F73F0E"/>
    <w:rsid w:val="00F8273D"/>
    <w:rsid w:val="00F902D9"/>
    <w:rsid w:val="00F918C1"/>
    <w:rsid w:val="00F9685A"/>
    <w:rsid w:val="00FA0689"/>
    <w:rsid w:val="00FA39CC"/>
    <w:rsid w:val="00FD0664"/>
    <w:rsid w:val="00FD11E3"/>
    <w:rsid w:val="00FD6968"/>
    <w:rsid w:val="00FD6D06"/>
    <w:rsid w:val="00FE55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69881E"/>
  <w15:chartTrackingRefBased/>
  <w15:docId w15:val="{B46D163B-9C0C-9840-AB24-364C9982B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E36"/>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2355A8"/>
    <w:rPr>
      <w:sz w:val="16"/>
      <w:szCs w:val="16"/>
    </w:rPr>
  </w:style>
  <w:style w:type="paragraph" w:styleId="CommentText">
    <w:name w:val="annotation text"/>
    <w:basedOn w:val="Normal"/>
    <w:link w:val="CommentTextChar"/>
    <w:uiPriority w:val="99"/>
    <w:semiHidden/>
    <w:unhideWhenUsed/>
    <w:rsid w:val="002355A8"/>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2355A8"/>
    <w:rPr>
      <w:sz w:val="20"/>
      <w:szCs w:val="20"/>
    </w:rPr>
  </w:style>
  <w:style w:type="paragraph" w:styleId="CommentSubject">
    <w:name w:val="annotation subject"/>
    <w:basedOn w:val="CommentText"/>
    <w:next w:val="CommentText"/>
    <w:link w:val="CommentSubjectChar"/>
    <w:uiPriority w:val="99"/>
    <w:semiHidden/>
    <w:unhideWhenUsed/>
    <w:rsid w:val="002355A8"/>
    <w:rPr>
      <w:b/>
      <w:bCs/>
    </w:rPr>
  </w:style>
  <w:style w:type="character" w:customStyle="1" w:styleId="CommentSubjectChar">
    <w:name w:val="Comment Subject Char"/>
    <w:basedOn w:val="CommentTextChar"/>
    <w:link w:val="CommentSubject"/>
    <w:uiPriority w:val="99"/>
    <w:semiHidden/>
    <w:rsid w:val="002355A8"/>
    <w:rPr>
      <w:b/>
      <w:bCs/>
      <w:sz w:val="20"/>
      <w:szCs w:val="20"/>
    </w:rPr>
  </w:style>
  <w:style w:type="paragraph" w:styleId="BalloonText">
    <w:name w:val="Balloon Text"/>
    <w:basedOn w:val="Normal"/>
    <w:link w:val="BalloonTextChar"/>
    <w:uiPriority w:val="99"/>
    <w:semiHidden/>
    <w:unhideWhenUsed/>
    <w:rsid w:val="002355A8"/>
    <w:rPr>
      <w:rFonts w:eastAsiaTheme="minorHAnsi"/>
      <w:sz w:val="18"/>
      <w:szCs w:val="18"/>
    </w:rPr>
  </w:style>
  <w:style w:type="character" w:customStyle="1" w:styleId="BalloonTextChar">
    <w:name w:val="Balloon Text Char"/>
    <w:basedOn w:val="DefaultParagraphFont"/>
    <w:link w:val="BalloonText"/>
    <w:uiPriority w:val="99"/>
    <w:semiHidden/>
    <w:rsid w:val="002355A8"/>
    <w:rPr>
      <w:rFonts w:ascii="Times New Roman" w:hAnsi="Times New Roman" w:cs="Times New Roman"/>
      <w:sz w:val="18"/>
      <w:szCs w:val="18"/>
    </w:rPr>
  </w:style>
  <w:style w:type="character" w:styleId="Hyperlink">
    <w:name w:val="Hyperlink"/>
    <w:basedOn w:val="DefaultParagraphFont"/>
    <w:uiPriority w:val="99"/>
    <w:unhideWhenUsed/>
    <w:rsid w:val="003064F8"/>
    <w:rPr>
      <w:color w:val="0563C1" w:themeColor="hyperlink"/>
      <w:u w:val="single"/>
    </w:rPr>
  </w:style>
  <w:style w:type="character" w:customStyle="1" w:styleId="UnresolvedMention1">
    <w:name w:val="Unresolved Mention1"/>
    <w:basedOn w:val="DefaultParagraphFont"/>
    <w:uiPriority w:val="99"/>
    <w:semiHidden/>
    <w:unhideWhenUsed/>
    <w:rsid w:val="003064F8"/>
    <w:rPr>
      <w:color w:val="605E5C"/>
      <w:shd w:val="clear" w:color="auto" w:fill="E1DFDD"/>
    </w:rPr>
  </w:style>
  <w:style w:type="character" w:styleId="FollowedHyperlink">
    <w:name w:val="FollowedHyperlink"/>
    <w:basedOn w:val="DefaultParagraphFont"/>
    <w:uiPriority w:val="99"/>
    <w:semiHidden/>
    <w:unhideWhenUsed/>
    <w:rsid w:val="003064F8"/>
    <w:rPr>
      <w:color w:val="954F72" w:themeColor="followedHyperlink"/>
      <w:u w:val="single"/>
    </w:rPr>
  </w:style>
  <w:style w:type="paragraph" w:styleId="HTMLPreformatted">
    <w:name w:val="HTML Preformatted"/>
    <w:basedOn w:val="Normal"/>
    <w:link w:val="HTMLPreformattedChar"/>
    <w:uiPriority w:val="99"/>
    <w:semiHidden/>
    <w:unhideWhenUsed/>
    <w:rsid w:val="003E66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E66F1"/>
    <w:rPr>
      <w:rFonts w:ascii="Courier New" w:eastAsia="Times New Roman" w:hAnsi="Courier New" w:cs="Courier New"/>
      <w:sz w:val="20"/>
      <w:szCs w:val="20"/>
    </w:rPr>
  </w:style>
  <w:style w:type="paragraph" w:styleId="NoSpacing">
    <w:name w:val="No Spacing"/>
    <w:uiPriority w:val="1"/>
    <w:qFormat/>
    <w:rsid w:val="00276C2F"/>
  </w:style>
  <w:style w:type="paragraph" w:customStyle="1" w:styleId="MDPI31text">
    <w:name w:val="MDPI_3.1_text"/>
    <w:link w:val="MDPI31textChar"/>
    <w:qFormat/>
    <w:rsid w:val="00276C2F"/>
    <w:pPr>
      <w:adjustRightInd w:val="0"/>
      <w:snapToGrid w:val="0"/>
      <w:spacing w:line="260" w:lineRule="atLeast"/>
      <w:ind w:firstLine="425"/>
      <w:jc w:val="both"/>
    </w:pPr>
    <w:rPr>
      <w:rFonts w:ascii="Palatino Linotype" w:eastAsia="Times New Roman" w:hAnsi="Palatino Linotype" w:cs="Times New Roman"/>
      <w:snapToGrid w:val="0"/>
      <w:color w:val="000000"/>
      <w:sz w:val="20"/>
      <w:szCs w:val="22"/>
      <w:lang w:eastAsia="de-DE" w:bidi="en-US"/>
    </w:rPr>
  </w:style>
  <w:style w:type="paragraph" w:customStyle="1" w:styleId="MDPI21heading1">
    <w:name w:val="MDPI_2.1_heading1"/>
    <w:basedOn w:val="Normal"/>
    <w:qFormat/>
    <w:rsid w:val="00276C2F"/>
    <w:pPr>
      <w:adjustRightInd w:val="0"/>
      <w:snapToGrid w:val="0"/>
      <w:spacing w:before="240" w:after="120" w:line="260" w:lineRule="atLeast"/>
      <w:outlineLvl w:val="0"/>
    </w:pPr>
    <w:rPr>
      <w:rFonts w:ascii="Palatino Linotype" w:hAnsi="Palatino Linotype"/>
      <w:b/>
      <w:snapToGrid w:val="0"/>
      <w:color w:val="000000"/>
      <w:sz w:val="20"/>
      <w:szCs w:val="22"/>
      <w:lang w:eastAsia="de-DE" w:bidi="en-US"/>
    </w:rPr>
  </w:style>
  <w:style w:type="character" w:styleId="Strong">
    <w:name w:val="Strong"/>
    <w:uiPriority w:val="22"/>
    <w:qFormat/>
    <w:rsid w:val="00276C2F"/>
    <w:rPr>
      <w:b/>
      <w:bCs/>
    </w:rPr>
  </w:style>
  <w:style w:type="character" w:customStyle="1" w:styleId="MDPI31textChar">
    <w:name w:val="MDPI_3.1_text Char"/>
    <w:basedOn w:val="DefaultParagraphFont"/>
    <w:link w:val="MDPI31text"/>
    <w:rsid w:val="00276C2F"/>
    <w:rPr>
      <w:rFonts w:ascii="Palatino Linotype" w:eastAsia="Times New Roman" w:hAnsi="Palatino Linotype" w:cs="Times New Roman"/>
      <w:snapToGrid w:val="0"/>
      <w:color w:val="000000"/>
      <w:sz w:val="20"/>
      <w:szCs w:val="22"/>
      <w:lang w:eastAsia="de-DE" w:bidi="en-US"/>
    </w:rPr>
  </w:style>
  <w:style w:type="paragraph" w:customStyle="1" w:styleId="Paragraph">
    <w:name w:val="Paragraph"/>
    <w:basedOn w:val="Normal"/>
    <w:rsid w:val="008274D0"/>
    <w:pPr>
      <w:spacing w:before="120"/>
      <w:ind w:firstLine="720"/>
    </w:pPr>
  </w:style>
  <w:style w:type="paragraph" w:customStyle="1" w:styleId="Head">
    <w:name w:val="Head"/>
    <w:basedOn w:val="Normal"/>
    <w:rsid w:val="00952E0E"/>
    <w:pPr>
      <w:keepNext/>
      <w:spacing w:before="120" w:after="120"/>
      <w:jc w:val="center"/>
      <w:outlineLvl w:val="0"/>
    </w:pPr>
    <w:rPr>
      <w:b/>
      <w:bCs/>
      <w:kern w:val="28"/>
      <w:sz w:val="28"/>
      <w:szCs w:val="28"/>
    </w:rPr>
  </w:style>
  <w:style w:type="paragraph" w:customStyle="1" w:styleId="Teaser">
    <w:name w:val="Teaser"/>
    <w:basedOn w:val="Normal"/>
    <w:rsid w:val="00952E0E"/>
    <w:pPr>
      <w:spacing w:before="120"/>
    </w:pPr>
  </w:style>
  <w:style w:type="paragraph" w:customStyle="1" w:styleId="AbstractSummary">
    <w:name w:val="Abstract/Summary"/>
    <w:basedOn w:val="Normal"/>
    <w:rsid w:val="00952E0E"/>
    <w:pPr>
      <w:spacing w:before="120"/>
    </w:pPr>
  </w:style>
  <w:style w:type="paragraph" w:styleId="NormalWeb">
    <w:name w:val="Normal (Web)"/>
    <w:basedOn w:val="Normal"/>
    <w:uiPriority w:val="99"/>
    <w:semiHidden/>
    <w:unhideWhenUsed/>
    <w:rsid w:val="002E4EFB"/>
    <w:pPr>
      <w:spacing w:before="100" w:beforeAutospacing="1" w:after="100" w:afterAutospacing="1"/>
    </w:pPr>
  </w:style>
  <w:style w:type="paragraph" w:styleId="ListParagraph">
    <w:name w:val="List Paragraph"/>
    <w:basedOn w:val="Normal"/>
    <w:uiPriority w:val="34"/>
    <w:qFormat/>
    <w:rsid w:val="00BF0F9E"/>
    <w:pPr>
      <w:ind w:left="720"/>
      <w:contextualSpacing/>
    </w:pPr>
  </w:style>
  <w:style w:type="character" w:customStyle="1" w:styleId="apple-converted-space">
    <w:name w:val="apple-converted-space"/>
    <w:basedOn w:val="DefaultParagraphFont"/>
    <w:rsid w:val="00CA6564"/>
  </w:style>
  <w:style w:type="paragraph" w:styleId="Footer">
    <w:name w:val="footer"/>
    <w:basedOn w:val="Normal"/>
    <w:link w:val="FooterChar"/>
    <w:uiPriority w:val="99"/>
    <w:unhideWhenUsed/>
    <w:rsid w:val="00561541"/>
    <w:pPr>
      <w:tabs>
        <w:tab w:val="center" w:pos="4680"/>
        <w:tab w:val="right" w:pos="9360"/>
      </w:tabs>
    </w:pPr>
  </w:style>
  <w:style w:type="character" w:customStyle="1" w:styleId="FooterChar">
    <w:name w:val="Footer Char"/>
    <w:basedOn w:val="DefaultParagraphFont"/>
    <w:link w:val="Footer"/>
    <w:uiPriority w:val="99"/>
    <w:rsid w:val="00561541"/>
    <w:rPr>
      <w:rFonts w:ascii="Times New Roman" w:eastAsia="Times New Roman" w:hAnsi="Times New Roman" w:cs="Times New Roman"/>
    </w:rPr>
  </w:style>
  <w:style w:type="character" w:styleId="PageNumber">
    <w:name w:val="page number"/>
    <w:basedOn w:val="DefaultParagraphFont"/>
    <w:uiPriority w:val="99"/>
    <w:semiHidden/>
    <w:unhideWhenUsed/>
    <w:rsid w:val="00561541"/>
  </w:style>
  <w:style w:type="paragraph" w:styleId="Header">
    <w:name w:val="header"/>
    <w:basedOn w:val="Normal"/>
    <w:link w:val="HeaderChar"/>
    <w:uiPriority w:val="99"/>
    <w:unhideWhenUsed/>
    <w:rsid w:val="00561541"/>
    <w:pPr>
      <w:tabs>
        <w:tab w:val="center" w:pos="4680"/>
        <w:tab w:val="right" w:pos="9360"/>
      </w:tabs>
    </w:pPr>
  </w:style>
  <w:style w:type="character" w:customStyle="1" w:styleId="HeaderChar">
    <w:name w:val="Header Char"/>
    <w:basedOn w:val="DefaultParagraphFont"/>
    <w:link w:val="Header"/>
    <w:uiPriority w:val="99"/>
    <w:rsid w:val="00561541"/>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1A73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693203">
      <w:bodyDiv w:val="1"/>
      <w:marLeft w:val="0"/>
      <w:marRight w:val="0"/>
      <w:marTop w:val="0"/>
      <w:marBottom w:val="0"/>
      <w:divBdr>
        <w:top w:val="none" w:sz="0" w:space="0" w:color="auto"/>
        <w:left w:val="none" w:sz="0" w:space="0" w:color="auto"/>
        <w:bottom w:val="none" w:sz="0" w:space="0" w:color="auto"/>
        <w:right w:val="none" w:sz="0" w:space="0" w:color="auto"/>
      </w:divBdr>
    </w:div>
    <w:div w:id="76447274">
      <w:bodyDiv w:val="1"/>
      <w:marLeft w:val="0"/>
      <w:marRight w:val="0"/>
      <w:marTop w:val="0"/>
      <w:marBottom w:val="0"/>
      <w:divBdr>
        <w:top w:val="none" w:sz="0" w:space="0" w:color="auto"/>
        <w:left w:val="none" w:sz="0" w:space="0" w:color="auto"/>
        <w:bottom w:val="none" w:sz="0" w:space="0" w:color="auto"/>
        <w:right w:val="none" w:sz="0" w:space="0" w:color="auto"/>
      </w:divBdr>
    </w:div>
    <w:div w:id="585072050">
      <w:bodyDiv w:val="1"/>
      <w:marLeft w:val="0"/>
      <w:marRight w:val="0"/>
      <w:marTop w:val="0"/>
      <w:marBottom w:val="0"/>
      <w:divBdr>
        <w:top w:val="none" w:sz="0" w:space="0" w:color="auto"/>
        <w:left w:val="none" w:sz="0" w:space="0" w:color="auto"/>
        <w:bottom w:val="none" w:sz="0" w:space="0" w:color="auto"/>
        <w:right w:val="none" w:sz="0" w:space="0" w:color="auto"/>
      </w:divBdr>
    </w:div>
    <w:div w:id="956645859">
      <w:bodyDiv w:val="1"/>
      <w:marLeft w:val="0"/>
      <w:marRight w:val="0"/>
      <w:marTop w:val="0"/>
      <w:marBottom w:val="0"/>
      <w:divBdr>
        <w:top w:val="none" w:sz="0" w:space="0" w:color="auto"/>
        <w:left w:val="none" w:sz="0" w:space="0" w:color="auto"/>
        <w:bottom w:val="none" w:sz="0" w:space="0" w:color="auto"/>
        <w:right w:val="none" w:sz="0" w:space="0" w:color="auto"/>
      </w:divBdr>
    </w:div>
    <w:div w:id="962538229">
      <w:bodyDiv w:val="1"/>
      <w:marLeft w:val="0"/>
      <w:marRight w:val="0"/>
      <w:marTop w:val="0"/>
      <w:marBottom w:val="0"/>
      <w:divBdr>
        <w:top w:val="none" w:sz="0" w:space="0" w:color="auto"/>
        <w:left w:val="none" w:sz="0" w:space="0" w:color="auto"/>
        <w:bottom w:val="none" w:sz="0" w:space="0" w:color="auto"/>
        <w:right w:val="none" w:sz="0" w:space="0" w:color="auto"/>
      </w:divBdr>
    </w:div>
    <w:div w:id="997924784">
      <w:bodyDiv w:val="1"/>
      <w:marLeft w:val="0"/>
      <w:marRight w:val="0"/>
      <w:marTop w:val="0"/>
      <w:marBottom w:val="0"/>
      <w:divBdr>
        <w:top w:val="none" w:sz="0" w:space="0" w:color="auto"/>
        <w:left w:val="none" w:sz="0" w:space="0" w:color="auto"/>
        <w:bottom w:val="none" w:sz="0" w:space="0" w:color="auto"/>
        <w:right w:val="none" w:sz="0" w:space="0" w:color="auto"/>
      </w:divBdr>
    </w:div>
    <w:div w:id="1066761760">
      <w:bodyDiv w:val="1"/>
      <w:marLeft w:val="0"/>
      <w:marRight w:val="0"/>
      <w:marTop w:val="0"/>
      <w:marBottom w:val="0"/>
      <w:divBdr>
        <w:top w:val="none" w:sz="0" w:space="0" w:color="auto"/>
        <w:left w:val="none" w:sz="0" w:space="0" w:color="auto"/>
        <w:bottom w:val="none" w:sz="0" w:space="0" w:color="auto"/>
        <w:right w:val="none" w:sz="0" w:space="0" w:color="auto"/>
      </w:divBdr>
    </w:div>
    <w:div w:id="1071662337">
      <w:bodyDiv w:val="1"/>
      <w:marLeft w:val="0"/>
      <w:marRight w:val="0"/>
      <w:marTop w:val="0"/>
      <w:marBottom w:val="0"/>
      <w:divBdr>
        <w:top w:val="none" w:sz="0" w:space="0" w:color="auto"/>
        <w:left w:val="none" w:sz="0" w:space="0" w:color="auto"/>
        <w:bottom w:val="none" w:sz="0" w:space="0" w:color="auto"/>
        <w:right w:val="none" w:sz="0" w:space="0" w:color="auto"/>
      </w:divBdr>
    </w:div>
    <w:div w:id="1579561521">
      <w:bodyDiv w:val="1"/>
      <w:marLeft w:val="0"/>
      <w:marRight w:val="0"/>
      <w:marTop w:val="0"/>
      <w:marBottom w:val="0"/>
      <w:divBdr>
        <w:top w:val="none" w:sz="0" w:space="0" w:color="auto"/>
        <w:left w:val="none" w:sz="0" w:space="0" w:color="auto"/>
        <w:bottom w:val="none" w:sz="0" w:space="0" w:color="auto"/>
        <w:right w:val="none" w:sz="0" w:space="0" w:color="auto"/>
      </w:divBdr>
    </w:div>
    <w:div w:id="1912693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rjenkins@mgh.harvard.edu" TargetMode="External"/><Relationship Id="rId13" Type="http://schemas.openxmlformats.org/officeDocument/2006/relationships/hyperlink" Target="https://github.com/ncborcherding/ccRCC" TargetMode="Externa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s://www.ncbi.nlm.nih.gov/geo/query/acc.cgi?acc=GSE121638" TargetMode="Externa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ncborcherding/ccRCC"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microsoft.com/office/2011/relationships/people" Target="people.xml"/><Relationship Id="rId10" Type="http://schemas.openxmlformats.org/officeDocument/2006/relationships/hyperlink" Target="mailto:zhangw@ufl.edu"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mailto:yousef-zakharia@uiowa.edu" TargetMode="External"/><Relationship Id="rId14" Type="http://schemas.openxmlformats.org/officeDocument/2006/relationships/image" Target="media/image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FD443C-FDBC-44EE-9992-6FDB739329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36</Pages>
  <Words>113510</Words>
  <Characters>647013</Characters>
  <Application>Microsoft Office Word</Application>
  <DocSecurity>0</DocSecurity>
  <Lines>5391</Lines>
  <Paragraphs>1518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Borcherding, Nicholas (CCOM Student)</dc:creator>
  <cp:keywords/>
  <dc:description/>
  <cp:lastModifiedBy>Borcherding, Nicholas (CCOM Student)</cp:lastModifiedBy>
  <cp:revision>4</cp:revision>
  <cp:lastPrinted>2020-07-28T15:32:00Z</cp:lastPrinted>
  <dcterms:created xsi:type="dcterms:W3CDTF">2020-11-02T19:27:00Z</dcterms:created>
  <dcterms:modified xsi:type="dcterms:W3CDTF">2020-11-02T20:33:00Z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http://www.zotero.org/styles/cell</vt:lpwstr>
  </property>
  <property fmtid="{D5CDD505-2E9C-101B-9397-08002B2CF9AE}" pid="9" name="Mendeley Recent Style Name 3_1">
    <vt:lpwstr>Cell</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http://www.zotero.org/styles/clinical-cancer-research</vt:lpwstr>
  </property>
  <property fmtid="{D5CDD505-2E9C-101B-9397-08002B2CF9AE}" pid="13" name="Mendeley Recent Style Name 5_1">
    <vt:lpwstr>Clinical Cancer Research</vt:lpwstr>
  </property>
  <property fmtid="{D5CDD505-2E9C-101B-9397-08002B2CF9AE}" pid="14" name="Mendeley Recent Style Id 6_1">
    <vt:lpwstr>http://www.zotero.org/styles/f1000research</vt:lpwstr>
  </property>
  <property fmtid="{D5CDD505-2E9C-101B-9397-08002B2CF9AE}" pid="15" name="Mendeley Recent Style Name 6_1">
    <vt:lpwstr>F1000Research</vt:lpwstr>
  </property>
  <property fmtid="{D5CDD505-2E9C-101B-9397-08002B2CF9AE}" pid="16" name="Mendeley Recent Style Id 7_1">
    <vt:lpwstr>http://www.zotero.org/styles/frontiers-in-oncology</vt:lpwstr>
  </property>
  <property fmtid="{D5CDD505-2E9C-101B-9397-08002B2CF9AE}" pid="17" name="Mendeley Recent Style Name 7_1">
    <vt:lpwstr>Frontiers in Oncology</vt:lpwstr>
  </property>
  <property fmtid="{D5CDD505-2E9C-101B-9397-08002B2CF9AE}" pid="18" name="Mendeley Recent Style Id 8_1">
    <vt:lpwstr>http://www.zotero.org/styles/jama</vt:lpwstr>
  </property>
  <property fmtid="{D5CDD505-2E9C-101B-9397-08002B2CF9AE}" pid="19" name="Mendeley Recent Style Name 8_1">
    <vt:lpwstr>JAMA (The Journal of the American Medical Association)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6c83b645-6ecf-3387-af99-06989b9d42af</vt:lpwstr>
  </property>
  <property fmtid="{D5CDD505-2E9C-101B-9397-08002B2CF9AE}" pid="24" name="Mendeley Citation Style_1">
    <vt:lpwstr>http://www.zotero.org/styles/nature</vt:lpwstr>
  </property>
</Properties>
</file>