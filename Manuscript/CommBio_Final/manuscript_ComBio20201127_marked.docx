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77343F1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w:t>
      </w:r>
      <w:r w:rsidR="00426E30">
        <w:rPr>
          <w:rFonts w:ascii="Arial" w:hAnsi="Arial" w:cs="Arial"/>
          <w:b w:val="0"/>
          <w:sz w:val="22"/>
          <w:szCs w:val="22"/>
        </w:rPr>
        <w:t xml:space="preserve"> the</w:t>
      </w:r>
      <w:r w:rsidRPr="0002326A">
        <w:rPr>
          <w:rFonts w:ascii="Arial" w:hAnsi="Arial" w:cs="Arial"/>
          <w:b w:val="0"/>
          <w:sz w:val="22"/>
          <w:szCs w:val="22"/>
        </w:rPr>
        <w:t xml:space="preserve"> Immune </w:t>
      </w:r>
      <w:del w:id="0" w:author="Borcherding, Nicholas (CCOM Student)" w:date="2020-11-27T06:10:00Z">
        <w:r w:rsidRPr="0002326A" w:rsidDel="00CB2EE4">
          <w:rPr>
            <w:rFonts w:ascii="Arial" w:hAnsi="Arial" w:cs="Arial"/>
            <w:b w:val="0"/>
            <w:sz w:val="22"/>
            <w:szCs w:val="22"/>
          </w:rPr>
          <w:delText xml:space="preserve">Landscape </w:delText>
        </w:r>
      </w:del>
      <w:ins w:id="1" w:author="Borcherding, Nicholas (CCOM Student)" w:date="2020-11-27T06:10:00Z">
        <w:r w:rsidR="00CB2EE4">
          <w:rPr>
            <w:rFonts w:ascii="Arial" w:hAnsi="Arial" w:cs="Arial"/>
            <w:b w:val="0"/>
            <w:sz w:val="22"/>
            <w:szCs w:val="22"/>
          </w:rPr>
          <w:t>Environment</w:t>
        </w:r>
        <w:r w:rsidR="00CB2EE4" w:rsidRPr="0002326A">
          <w:rPr>
            <w:rFonts w:ascii="Arial" w:hAnsi="Arial" w:cs="Arial"/>
            <w:b w:val="0"/>
            <w:sz w:val="22"/>
            <w:szCs w:val="22"/>
          </w:rPr>
          <w:t xml:space="preserve"> </w:t>
        </w:r>
      </w:ins>
      <w:r w:rsidRPr="0002326A">
        <w:rPr>
          <w:rFonts w:ascii="Arial" w:hAnsi="Arial" w:cs="Arial"/>
          <w:b w:val="0"/>
          <w:sz w:val="22"/>
          <w:szCs w:val="22"/>
        </w:rPr>
        <w:t>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4C75865D"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00EE4C03" w:rsidRPr="000162E3">
        <w:rPr>
          <w:rFonts w:ascii="Arial" w:hAnsi="Arial" w:cs="Arial"/>
          <w:sz w:val="22"/>
          <w:szCs w:val="22"/>
        </w:rPr>
        <w:t>†</w:t>
      </w:r>
      <w:r w:rsidRPr="00EE789B">
        <w:rPr>
          <w:rFonts w:ascii="Arial" w:hAnsi="Arial" w:cs="Arial"/>
          <w:sz w:val="22"/>
          <w:szCs w:val="22"/>
        </w:rPr>
        <w:t xml:space="preserve">, </w:t>
      </w:r>
      <w:proofErr w:type="spellStart"/>
      <w:r w:rsidRPr="00EE789B">
        <w:rPr>
          <w:rFonts w:ascii="Arial" w:hAnsi="Arial" w:cs="Arial"/>
          <w:sz w:val="22"/>
          <w:szCs w:val="22"/>
        </w:rPr>
        <w:t>Ajaykumar</w:t>
      </w:r>
      <w:proofErr w:type="spellEnd"/>
      <w:r w:rsidRPr="00EE789B">
        <w:rPr>
          <w:rFonts w:ascii="Arial" w:hAnsi="Arial" w:cs="Arial"/>
          <w:sz w:val="22"/>
          <w:szCs w:val="22"/>
        </w:rPr>
        <w:t xml:space="preserve"> Vishwakarma</w:t>
      </w:r>
      <w:r w:rsidRPr="00EE789B">
        <w:rPr>
          <w:rFonts w:ascii="Arial" w:hAnsi="Arial" w:cs="Arial"/>
          <w:sz w:val="22"/>
          <w:szCs w:val="22"/>
          <w:vertAlign w:val="superscript"/>
        </w:rPr>
        <w:t>3,4</w:t>
      </w:r>
      <w:r w:rsidR="00FA39CC">
        <w:rPr>
          <w:rFonts w:ascii="Arial" w:hAnsi="Arial" w:cs="Arial"/>
          <w:sz w:val="22"/>
          <w:szCs w:val="22"/>
          <w:vertAlign w:val="superscript"/>
        </w:rPr>
        <w:t>,7</w:t>
      </w:r>
      <w:r w:rsidR="00EE4C03" w:rsidRPr="000162E3">
        <w:rPr>
          <w:rFonts w:ascii="Arial" w:hAnsi="Arial" w:cs="Arial"/>
          <w:sz w:val="22"/>
          <w:szCs w:val="22"/>
        </w:rPr>
        <w:t>†</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005268C8">
        <w:rPr>
          <w:rFonts w:ascii="Arial" w:hAnsi="Arial" w:cs="Arial"/>
          <w:sz w:val="22"/>
          <w:szCs w:val="22"/>
        </w:rPr>
        <w:t xml:space="preserve"> K.</w:t>
      </w:r>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w:t>
      </w:r>
      <w:r w:rsidRPr="00EE789B">
        <w:rPr>
          <w:rFonts w:ascii="Arial" w:hAnsi="Arial" w:cs="Arial"/>
          <w:sz w:val="22"/>
          <w:szCs w:val="22"/>
        </w:rPr>
        <w:t>, Yousef Zakharia</w:t>
      </w:r>
      <w:r w:rsidRPr="00EE789B">
        <w:rPr>
          <w:rFonts w:ascii="Arial" w:hAnsi="Arial" w:cs="Arial"/>
          <w:sz w:val="22"/>
          <w:szCs w:val="22"/>
          <w:vertAlign w:val="superscript"/>
        </w:rPr>
        <w:t xml:space="preserve">6, </w:t>
      </w:r>
      <w:r w:rsidR="00113A3C">
        <w:rPr>
          <w:rFonts w:ascii="Arial" w:hAnsi="Arial" w:cs="Arial"/>
          <w:sz w:val="22"/>
          <w:szCs w:val="22"/>
          <w:vertAlign w:val="superscript"/>
        </w:rPr>
        <w:t>8</w:t>
      </w:r>
      <w:r w:rsidRPr="00EE789B">
        <w:rPr>
          <w:rFonts w:ascii="Arial" w:hAnsi="Arial" w:cs="Arial"/>
          <w:sz w:val="22"/>
          <w:szCs w:val="22"/>
          <w:vertAlign w:val="superscript"/>
        </w:rPr>
        <w:t>*</w:t>
      </w:r>
      <w:r w:rsidRPr="00EE789B">
        <w:rPr>
          <w:rFonts w:ascii="Arial" w:hAnsi="Arial" w:cs="Arial"/>
          <w:sz w:val="22"/>
          <w:szCs w:val="22"/>
        </w:rPr>
        <w:t>, Weizhou Zhang</w:t>
      </w:r>
      <w:r w:rsidR="00113A3C">
        <w:rPr>
          <w:rFonts w:ascii="Arial" w:hAnsi="Arial" w:cs="Arial"/>
          <w:sz w:val="22"/>
          <w:szCs w:val="22"/>
          <w:vertAlign w:val="superscript"/>
        </w:rPr>
        <w:t>9</w:t>
      </w:r>
      <w:r w:rsidRPr="00EE789B">
        <w:rPr>
          <w:rFonts w:ascii="Arial" w:hAnsi="Arial" w:cs="Arial"/>
          <w:sz w:val="22"/>
          <w:szCs w:val="22"/>
          <w:vertAlign w:val="superscript"/>
        </w:rPr>
        <w:t xml:space="preserve">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1C89BB11"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ins w:id="2" w:author="Borcherding, Nicholas (CCOM Student)" w:date="2020-11-27T07:41:00Z">
        <w:r w:rsidR="001E3B82">
          <w:rPr>
            <w:rFonts w:ascii="Arial" w:hAnsi="Arial" w:cs="Arial"/>
            <w:sz w:val="22"/>
            <w:szCs w:val="22"/>
          </w:rPr>
          <w:t>, USA</w:t>
        </w:r>
      </w:ins>
    </w:p>
    <w:p w14:paraId="4AE7D7C6" w14:textId="22E3E9B6"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ins w:id="3" w:author="Borcherding, Nicholas (CCOM Student)" w:date="2020-11-27T07:41:00Z">
        <w:r w:rsidR="001E3B82">
          <w:rPr>
            <w:rFonts w:ascii="Arial" w:hAnsi="Arial" w:cs="Arial"/>
            <w:sz w:val="22"/>
            <w:szCs w:val="22"/>
          </w:rPr>
          <w:t>, USA</w:t>
        </w:r>
      </w:ins>
    </w:p>
    <w:p w14:paraId="3B4DAF9B" w14:textId="40C00DF3"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w:t>
      </w:r>
      <w:r w:rsidR="005268C8">
        <w:rPr>
          <w:rFonts w:ascii="Arial" w:hAnsi="Arial" w:cs="Arial"/>
          <w:color w:val="000000"/>
          <w:sz w:val="22"/>
          <w:szCs w:val="22"/>
        </w:rPr>
        <w:t>al Sciences and Experimental Therapeutics</w:t>
      </w:r>
      <w:r w:rsidRPr="00EE789B">
        <w:rPr>
          <w:rFonts w:ascii="Arial" w:hAnsi="Arial" w:cs="Arial"/>
          <w:color w:val="000000"/>
          <w:sz w:val="22"/>
          <w:szCs w:val="22"/>
        </w:rPr>
        <w:t>, College of Pharmacy, University of Iowa, Iowa City, IA</w:t>
      </w:r>
      <w:ins w:id="4" w:author="Borcherding, Nicholas (CCOM Student)" w:date="2020-11-27T07:41:00Z">
        <w:r w:rsidR="001E3B82">
          <w:rPr>
            <w:rFonts w:ascii="Arial" w:hAnsi="Arial" w:cs="Arial"/>
            <w:sz w:val="22"/>
            <w:szCs w:val="22"/>
          </w:rPr>
          <w:t>, USA</w:t>
        </w:r>
      </w:ins>
    </w:p>
    <w:p w14:paraId="2E569DA2" w14:textId="0E85DEC6"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ins w:id="5" w:author="Borcherding, Nicholas (CCOM Student)" w:date="2020-11-27T07:41:00Z">
        <w:r w:rsidR="001E3B82">
          <w:rPr>
            <w:rFonts w:ascii="Arial" w:hAnsi="Arial" w:cs="Arial"/>
            <w:sz w:val="22"/>
            <w:szCs w:val="22"/>
          </w:rPr>
          <w:t>, USA</w:t>
        </w:r>
      </w:ins>
    </w:p>
    <w:p w14:paraId="4BEA1EE7" w14:textId="1CCA0DF3"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ins w:id="6" w:author="Borcherding, Nicholas (CCOM Student)" w:date="2020-11-27T07:41:00Z">
        <w:r w:rsidR="001E3B82">
          <w:rPr>
            <w:rFonts w:ascii="Arial" w:hAnsi="Arial" w:cs="Arial"/>
            <w:sz w:val="22"/>
            <w:szCs w:val="22"/>
          </w:rPr>
          <w:t>, USA</w:t>
        </w:r>
      </w:ins>
    </w:p>
    <w:p w14:paraId="6FB04F98" w14:textId="382C767B"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ins w:id="7" w:author="Borcherding, Nicholas (CCOM Student)" w:date="2020-11-27T07:41:00Z">
        <w:r w:rsidR="001E3B82">
          <w:rPr>
            <w:rFonts w:ascii="Arial" w:hAnsi="Arial" w:cs="Arial"/>
            <w:sz w:val="22"/>
            <w:szCs w:val="22"/>
          </w:rPr>
          <w:t>, USA</w:t>
        </w:r>
      </w:ins>
    </w:p>
    <w:p w14:paraId="104836F0" w14:textId="417171ED" w:rsidR="000D07EA" w:rsidRPr="00EE789B" w:rsidRDefault="000D07EA" w:rsidP="000D07EA">
      <w:pPr>
        <w:jc w:val="both"/>
        <w:rPr>
          <w:rFonts w:ascii="Arial" w:hAnsi="Arial" w:cs="Arial"/>
          <w:spacing w:val="3"/>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ins w:id="8" w:author="Borcherding, Nicholas (CCOM Student)" w:date="2020-11-27T07:41:00Z">
        <w:r w:rsidR="001E3B82">
          <w:rPr>
            <w:rFonts w:ascii="Arial" w:hAnsi="Arial" w:cs="Arial"/>
            <w:sz w:val="22"/>
            <w:szCs w:val="22"/>
          </w:rPr>
          <w:t>, USA</w:t>
        </w:r>
      </w:ins>
    </w:p>
    <w:p w14:paraId="3D7049F0" w14:textId="4ECBFEDC" w:rsidR="000D07EA" w:rsidRPr="00EE789B" w:rsidRDefault="00113A3C" w:rsidP="000D07EA">
      <w:pPr>
        <w:jc w:val="both"/>
        <w:rPr>
          <w:rFonts w:ascii="Arial" w:hAnsi="Arial" w:cs="Arial"/>
          <w:sz w:val="22"/>
          <w:szCs w:val="22"/>
        </w:rPr>
      </w:pPr>
      <w:r>
        <w:rPr>
          <w:rFonts w:ascii="Arial" w:hAnsi="Arial" w:cs="Arial"/>
          <w:sz w:val="22"/>
          <w:szCs w:val="22"/>
          <w:vertAlign w:val="superscript"/>
        </w:rPr>
        <w:t>8</w:t>
      </w:r>
      <w:r w:rsidR="000D07EA" w:rsidRPr="00EE789B">
        <w:rPr>
          <w:rFonts w:ascii="Arial" w:hAnsi="Arial" w:cs="Arial"/>
          <w:sz w:val="22"/>
          <w:szCs w:val="22"/>
        </w:rPr>
        <w:t xml:space="preserve"> Department of Internal Medicine, University of Iowa Hospitals and Clinics, Iowa City, IA</w:t>
      </w:r>
      <w:ins w:id="9" w:author="Borcherding, Nicholas (CCOM Student)" w:date="2020-11-27T07:41:00Z">
        <w:r w:rsidR="001E3B82">
          <w:rPr>
            <w:rFonts w:ascii="Arial" w:hAnsi="Arial" w:cs="Arial"/>
            <w:sz w:val="22"/>
            <w:szCs w:val="22"/>
          </w:rPr>
          <w:t>, USA</w:t>
        </w:r>
      </w:ins>
    </w:p>
    <w:p w14:paraId="17D1513C" w14:textId="24644592" w:rsidR="000D07EA" w:rsidRDefault="00113A3C" w:rsidP="000D07EA">
      <w:pPr>
        <w:jc w:val="both"/>
        <w:rPr>
          <w:rFonts w:ascii="Arial" w:hAnsi="Arial" w:cs="Arial"/>
          <w:sz w:val="22"/>
          <w:szCs w:val="22"/>
        </w:rPr>
      </w:pPr>
      <w:r>
        <w:rPr>
          <w:rFonts w:ascii="Arial" w:hAnsi="Arial" w:cs="Arial"/>
          <w:sz w:val="22"/>
          <w:szCs w:val="22"/>
          <w:vertAlign w:val="superscript"/>
        </w:rPr>
        <w:t>9</w:t>
      </w:r>
      <w:r w:rsidR="000D07EA" w:rsidRPr="00EE789B">
        <w:rPr>
          <w:rFonts w:ascii="Arial" w:hAnsi="Arial" w:cs="Arial"/>
          <w:sz w:val="22"/>
          <w:szCs w:val="22"/>
        </w:rPr>
        <w:t xml:space="preserve"> Department of Pathology, Immunology, and Laboratory Medicine, University of Florida,</w:t>
      </w:r>
      <w:r w:rsidR="000D07EA" w:rsidRPr="00EE789B">
        <w:rPr>
          <w:rFonts w:ascii="Arial" w:eastAsia="MS Mincho" w:hAnsi="Arial" w:cs="Arial"/>
          <w:sz w:val="22"/>
          <w:szCs w:val="22"/>
        </w:rPr>
        <w:t xml:space="preserve"> </w:t>
      </w:r>
      <w:r w:rsidR="000D07EA" w:rsidRPr="00EE789B">
        <w:rPr>
          <w:rFonts w:ascii="Arial" w:hAnsi="Arial" w:cs="Arial"/>
          <w:sz w:val="22"/>
          <w:szCs w:val="22"/>
        </w:rPr>
        <w:t>Gainesville, FL</w:t>
      </w:r>
      <w:ins w:id="10" w:author="Borcherding, Nicholas (CCOM Student)" w:date="2020-11-27T07:41:00Z">
        <w:r w:rsidR="001E3B82">
          <w:rPr>
            <w:rFonts w:ascii="Arial" w:hAnsi="Arial" w:cs="Arial"/>
            <w:sz w:val="22"/>
            <w:szCs w:val="22"/>
          </w:rPr>
          <w:t>, USA</w:t>
        </w:r>
      </w:ins>
    </w:p>
    <w:p w14:paraId="2231408A" w14:textId="5685B311" w:rsidR="00EE4C03" w:rsidRDefault="00EE4C03" w:rsidP="000D07EA">
      <w:pPr>
        <w:jc w:val="both"/>
        <w:rPr>
          <w:rFonts w:ascii="Arial" w:hAnsi="Arial" w:cs="Arial"/>
          <w:sz w:val="22"/>
          <w:szCs w:val="22"/>
        </w:rPr>
      </w:pPr>
    </w:p>
    <w:p w14:paraId="62337136" w14:textId="7E1D7477" w:rsidR="00EE4C03" w:rsidRPr="00EE4C03" w:rsidRDefault="00EE4C03" w:rsidP="00EE4C03">
      <w:pPr>
        <w:spacing w:line="360" w:lineRule="auto"/>
        <w:jc w:val="both"/>
        <w:rPr>
          <w:rFonts w:ascii="Arial" w:hAnsi="Arial" w:cs="Arial"/>
          <w:color w:val="000000"/>
          <w:sz w:val="22"/>
          <w:szCs w:val="22"/>
        </w:rPr>
      </w:pPr>
      <w:r w:rsidRPr="000162E3">
        <w:rPr>
          <w:rFonts w:ascii="Arial" w:hAnsi="Arial" w:cs="Arial"/>
          <w:sz w:val="22"/>
          <w:szCs w:val="22"/>
        </w:rPr>
        <w:t xml:space="preserve">† </w:t>
      </w:r>
      <w:r w:rsidRPr="000162E3">
        <w:rPr>
          <w:rFonts w:ascii="Arial" w:hAnsi="Arial" w:cs="Arial"/>
          <w:color w:val="000000"/>
          <w:sz w:val="22"/>
          <w:szCs w:val="22"/>
        </w:rPr>
        <w:t>Authors contributed equally to this work</w:t>
      </w:r>
    </w:p>
    <w:p w14:paraId="5426247E" w14:textId="77777777" w:rsidR="000D07EA" w:rsidRPr="00EE789B" w:rsidRDefault="000D07EA" w:rsidP="000D07EA">
      <w:pPr>
        <w:jc w:val="both"/>
        <w:rPr>
          <w:rFonts w:ascii="Arial" w:hAnsi="Arial" w:cs="Arial"/>
          <w:sz w:val="22"/>
          <w:szCs w:val="22"/>
        </w:rPr>
      </w:pPr>
    </w:p>
    <w:p w14:paraId="100283CD" w14:textId="26B7EB3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xml:space="preserve">* </w:t>
      </w:r>
      <w:ins w:id="11" w:author="Borcherding, Nicholas (CCOM Student)" w:date="2020-11-27T07:41:00Z">
        <w:r w:rsidR="001E3B82">
          <w:rPr>
            <w:rFonts w:ascii="Arial" w:hAnsi="Arial" w:cs="Arial"/>
            <w:sz w:val="22"/>
            <w:szCs w:val="22"/>
          </w:rPr>
          <w:t>These authors jointly supervised</w:t>
        </w:r>
      </w:ins>
      <w:ins w:id="12" w:author="Borcherding, Nicholas (CCOM Student)" w:date="2020-11-27T07:42:00Z">
        <w:r w:rsidR="001E3B82">
          <w:rPr>
            <w:rFonts w:ascii="Arial" w:hAnsi="Arial" w:cs="Arial"/>
            <w:sz w:val="22"/>
            <w:szCs w:val="22"/>
          </w:rPr>
          <w:t xml:space="preserve"> this work </w:t>
        </w:r>
      </w:ins>
      <w:del w:id="13" w:author="Borcherding, Nicholas (CCOM Student)" w:date="2020-11-27T07:41:00Z">
        <w:r w:rsidRPr="00EE789B" w:rsidDel="001E3B82">
          <w:rPr>
            <w:rFonts w:ascii="Arial" w:hAnsi="Arial" w:cs="Arial"/>
            <w:sz w:val="22"/>
            <w:szCs w:val="22"/>
          </w:rPr>
          <w:delText>Correspondence</w:delText>
        </w:r>
        <w:r w:rsidRPr="00EE789B" w:rsidDel="001E3B82">
          <w:rPr>
            <w:rFonts w:ascii="Arial" w:hAnsi="Arial" w:cs="Arial"/>
            <w:color w:val="000000"/>
            <w:sz w:val="22"/>
            <w:szCs w:val="22"/>
          </w:rPr>
          <w:delText xml:space="preserve">: </w:delText>
        </w:r>
      </w:del>
    </w:p>
    <w:p w14:paraId="2C9E449C" w14:textId="7ACAEC84" w:rsidR="000D07EA" w:rsidRDefault="00CB2EE4" w:rsidP="000D07EA">
      <w:pPr>
        <w:widowControl w:val="0"/>
        <w:autoSpaceDE w:val="0"/>
        <w:autoSpaceDN w:val="0"/>
        <w:adjustRightInd w:val="0"/>
        <w:spacing w:after="240"/>
        <w:rPr>
          <w:rFonts w:ascii="Arial" w:hAnsi="Arial" w:cs="Arial"/>
          <w:color w:val="000000"/>
          <w:sz w:val="22"/>
          <w:szCs w:val="22"/>
        </w:rPr>
      </w:pPr>
      <w:hyperlink r:id="rId8" w:history="1">
        <w:r w:rsidR="000F7D1E" w:rsidRPr="00714D6D">
          <w:rPr>
            <w:rStyle w:val="Hyperlink"/>
            <w:rFonts w:ascii="Arial" w:hAnsi="Arial" w:cs="Arial"/>
            <w:sz w:val="22"/>
            <w:szCs w:val="22"/>
          </w:rPr>
          <w:t>rjenkins@mgh.harvard.edu</w:t>
        </w:r>
      </w:hyperlink>
      <w:r w:rsidR="000D07EA" w:rsidRPr="00EE789B">
        <w:rPr>
          <w:rFonts w:ascii="Arial" w:hAnsi="Arial" w:cs="Arial"/>
          <w:color w:val="000000"/>
          <w:sz w:val="22"/>
          <w:szCs w:val="22"/>
        </w:rPr>
        <w:t xml:space="preserve"> (R.W.J)</w:t>
      </w:r>
    </w:p>
    <w:p w14:paraId="22E6928C" w14:textId="77777777" w:rsidR="000D07EA" w:rsidRDefault="00CB2EE4" w:rsidP="000D07EA">
      <w:pPr>
        <w:widowControl w:val="0"/>
        <w:autoSpaceDE w:val="0"/>
        <w:autoSpaceDN w:val="0"/>
        <w:adjustRightInd w:val="0"/>
        <w:spacing w:after="240"/>
      </w:pPr>
      <w:hyperlink r:id="rId9"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CB2EE4" w:rsidP="000D07EA">
      <w:pPr>
        <w:widowControl w:val="0"/>
        <w:autoSpaceDE w:val="0"/>
        <w:autoSpaceDN w:val="0"/>
        <w:adjustRightInd w:val="0"/>
        <w:spacing w:after="240"/>
        <w:rPr>
          <w:rFonts w:ascii="Arial" w:hAnsi="Arial" w:cs="Arial"/>
          <w:b/>
          <w:sz w:val="22"/>
          <w:szCs w:val="22"/>
        </w:rPr>
      </w:pPr>
      <w:hyperlink r:id="rId10"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22A5AF38" w14:textId="7385291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67C0D87E" w14:textId="663A9878" w:rsidR="00952E0E" w:rsidRPr="00722B9A" w:rsidRDefault="00952E0E" w:rsidP="00C4699B">
      <w:pPr>
        <w:pStyle w:val="AbstractSummary"/>
        <w:spacing w:line="480" w:lineRule="auto"/>
        <w:jc w:val="both"/>
        <w:rPr>
          <w:rFonts w:ascii="Arial" w:hAnsi="Arial" w:cs="Arial"/>
          <w:color w:val="000000"/>
          <w:sz w:val="22"/>
          <w:szCs w:val="22"/>
        </w:rPr>
      </w:pPr>
      <w:del w:id="14" w:author="Borcherding, Nicholas (CCOM Student)" w:date="2020-11-27T08:07:00Z">
        <w:r w:rsidRPr="0002326A" w:rsidDel="00262A7F">
          <w:rPr>
            <w:rFonts w:ascii="Arial" w:hAnsi="Arial" w:cs="Arial"/>
            <w:color w:val="000000"/>
            <w:sz w:val="22"/>
            <w:szCs w:val="22"/>
          </w:rPr>
          <w:delText xml:space="preserve">Human </w:delText>
        </w:r>
        <w:r w:rsidRPr="0002326A" w:rsidDel="00262A7F">
          <w:rPr>
            <w:rFonts w:ascii="Arial" w:hAnsi="Arial" w:cs="Arial"/>
            <w:sz w:val="22"/>
            <w:szCs w:val="22"/>
          </w:rPr>
          <w:delText>clear</w:delText>
        </w:r>
      </w:del>
      <w:ins w:id="15" w:author="Borcherding, Nicholas (CCOM Student)" w:date="2020-11-27T08:07:00Z">
        <w:r w:rsidR="00262A7F">
          <w:rPr>
            <w:rFonts w:ascii="Arial" w:hAnsi="Arial" w:cs="Arial"/>
            <w:color w:val="000000"/>
            <w:sz w:val="22"/>
            <w:szCs w:val="22"/>
          </w:rPr>
          <w:t>Clear</w:t>
        </w:r>
      </w:ins>
      <w:r w:rsidRPr="0002326A">
        <w:rPr>
          <w:rFonts w:ascii="Arial" w:hAnsi="Arial" w:cs="Arial"/>
          <w:sz w:val="22"/>
          <w:szCs w:val="22"/>
        </w:rPr>
        <w:t xml:space="preserve"> cell renal cell carcinoma</w:t>
      </w:r>
      <w:r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w:t>
      </w:r>
      <w:r w:rsidR="000F7D1E">
        <w:rPr>
          <w:rFonts w:ascii="Arial" w:hAnsi="Arial" w:cs="Arial"/>
          <w:color w:val="000000"/>
          <w:sz w:val="22"/>
          <w:szCs w:val="22"/>
        </w:rPr>
        <w:t xml:space="preserve">high response rate to immunotherapies, despite </w:t>
      </w:r>
      <w:r w:rsidR="000D07EA">
        <w:rPr>
          <w:rFonts w:ascii="Arial" w:hAnsi="Arial" w:cs="Arial"/>
          <w:color w:val="000000"/>
          <w:sz w:val="22"/>
          <w:szCs w:val="22"/>
        </w:rPr>
        <w:t xml:space="preserve">low </w:t>
      </w:r>
      <w:r w:rsidR="000F7D1E">
        <w:rPr>
          <w:rFonts w:ascii="Arial" w:hAnsi="Arial" w:cs="Arial"/>
          <w:color w:val="000000"/>
          <w:sz w:val="22"/>
          <w:szCs w:val="22"/>
        </w:rPr>
        <w:t xml:space="preserve">tumor </w:t>
      </w:r>
      <w:r w:rsidR="000D07EA">
        <w:rPr>
          <w:rFonts w:ascii="Arial" w:hAnsi="Arial" w:cs="Arial"/>
          <w:color w:val="000000"/>
          <w:sz w:val="22"/>
          <w:szCs w:val="22"/>
        </w:rPr>
        <w:t xml:space="preserve">mutational </w:t>
      </w:r>
      <w:r w:rsidR="000F7D1E">
        <w:rPr>
          <w:rFonts w:ascii="Arial" w:hAnsi="Arial" w:cs="Arial"/>
          <w:color w:val="000000"/>
          <w:sz w:val="22"/>
          <w:szCs w:val="22"/>
        </w:rPr>
        <w:t>burden</w:t>
      </w:r>
      <w:r w:rsidR="00B7170F">
        <w:rPr>
          <w:rFonts w:ascii="Arial" w:hAnsi="Arial" w:cs="Arial"/>
          <w:color w:val="000000"/>
          <w:sz w:val="22"/>
          <w:szCs w:val="22"/>
        </w:rPr>
        <w:t xml:space="preserve">. </w:t>
      </w:r>
      <w:del w:id="16" w:author="Borcherding, Nicholas (CCOM Student)" w:date="2020-11-27T08:06:00Z">
        <w:r w:rsidR="000D07EA" w:rsidDel="00262A7F">
          <w:rPr>
            <w:rFonts w:ascii="Arial" w:hAnsi="Arial" w:cs="Arial"/>
            <w:color w:val="000000"/>
            <w:sz w:val="22"/>
            <w:szCs w:val="22"/>
          </w:rPr>
          <w:delText>I</w:delText>
        </w:r>
        <w:r w:rsidRPr="0002326A" w:rsidDel="00262A7F">
          <w:rPr>
            <w:rFonts w:ascii="Arial" w:hAnsi="Arial" w:cs="Arial"/>
            <w:color w:val="000000"/>
            <w:sz w:val="22"/>
            <w:szCs w:val="22"/>
          </w:rPr>
          <w:delText>n contrast to other cancers</w:delText>
        </w:r>
        <w:r w:rsidR="000D07EA" w:rsidDel="00262A7F">
          <w:rPr>
            <w:rFonts w:ascii="Arial" w:hAnsi="Arial" w:cs="Arial"/>
            <w:color w:val="000000"/>
            <w:sz w:val="22"/>
            <w:szCs w:val="22"/>
          </w:rPr>
          <w:delText xml:space="preserve"> where higher </w:delText>
        </w:r>
        <w:r w:rsidR="000F7D1E" w:rsidDel="00262A7F">
          <w:rPr>
            <w:rFonts w:ascii="Arial" w:hAnsi="Arial" w:cs="Arial"/>
            <w:color w:val="000000"/>
            <w:sz w:val="22"/>
            <w:szCs w:val="22"/>
          </w:rPr>
          <w:delText xml:space="preserve">cytotoxic </w:delText>
        </w:r>
        <w:r w:rsidR="000D07EA" w:rsidDel="00262A7F">
          <w:rPr>
            <w:rFonts w:ascii="Arial" w:hAnsi="Arial" w:cs="Arial"/>
            <w:color w:val="000000"/>
            <w:sz w:val="22"/>
            <w:szCs w:val="22"/>
          </w:rPr>
          <w:delText>CD8</w:delText>
        </w:r>
        <w:r w:rsidR="000D07EA" w:rsidRPr="00A20477" w:rsidDel="00262A7F">
          <w:rPr>
            <w:rFonts w:ascii="Arial" w:hAnsi="Arial" w:cs="Arial"/>
            <w:color w:val="000000"/>
            <w:sz w:val="22"/>
            <w:szCs w:val="22"/>
            <w:vertAlign w:val="superscript"/>
          </w:rPr>
          <w:delText>+</w:delText>
        </w:r>
        <w:r w:rsidR="000D07EA" w:rsidDel="00262A7F">
          <w:rPr>
            <w:rFonts w:ascii="Arial" w:hAnsi="Arial" w:cs="Arial"/>
            <w:color w:val="000000"/>
            <w:sz w:val="22"/>
            <w:szCs w:val="22"/>
          </w:rPr>
          <w:delText xml:space="preserve"> T cells are generally associated with better prognosis</w:delText>
        </w:r>
        <w:r w:rsidRPr="0002326A" w:rsidDel="00262A7F">
          <w:rPr>
            <w:rFonts w:ascii="Arial" w:hAnsi="Arial" w:cs="Arial"/>
            <w:color w:val="000000"/>
            <w:sz w:val="22"/>
            <w:szCs w:val="22"/>
          </w:rPr>
          <w:delText xml:space="preserve">, </w:delText>
        </w:r>
        <w:r w:rsidR="000D07EA" w:rsidDel="00262A7F">
          <w:rPr>
            <w:rFonts w:ascii="Arial" w:hAnsi="Arial" w:cs="Arial"/>
            <w:color w:val="000000"/>
            <w:sz w:val="22"/>
            <w:szCs w:val="22"/>
          </w:rPr>
          <w:delText>increased CD8</w:delText>
        </w:r>
        <w:r w:rsidR="000D07EA" w:rsidRPr="00A20477" w:rsidDel="00262A7F">
          <w:rPr>
            <w:rFonts w:ascii="Arial" w:hAnsi="Arial" w:cs="Arial"/>
            <w:color w:val="000000"/>
            <w:sz w:val="22"/>
            <w:szCs w:val="22"/>
            <w:vertAlign w:val="superscript"/>
          </w:rPr>
          <w:delText>+</w:delText>
        </w:r>
        <w:r w:rsidR="000D07EA" w:rsidDel="00262A7F">
          <w:rPr>
            <w:rFonts w:ascii="Arial" w:hAnsi="Arial" w:cs="Arial"/>
            <w:color w:val="000000"/>
            <w:sz w:val="22"/>
            <w:szCs w:val="22"/>
          </w:rPr>
          <w:delText xml:space="preserve"> T cell infiltration is</w:delText>
        </w:r>
        <w:r w:rsidRPr="0002326A" w:rsidDel="00262A7F">
          <w:rPr>
            <w:rFonts w:ascii="Arial" w:hAnsi="Arial" w:cs="Arial"/>
            <w:color w:val="000000"/>
            <w:sz w:val="22"/>
            <w:szCs w:val="22"/>
          </w:rPr>
          <w:delText xml:space="preserve"> associated with poorer overall survival in ccRCC, </w:delText>
        </w:r>
        <w:r w:rsidR="000F7D1E" w:rsidDel="00262A7F">
          <w:rPr>
            <w:rFonts w:ascii="Arial" w:hAnsi="Arial" w:cs="Arial"/>
            <w:color w:val="000000"/>
            <w:sz w:val="22"/>
            <w:szCs w:val="22"/>
          </w:rPr>
          <w:delText>suggesting</w:delText>
        </w:r>
        <w:r w:rsidR="000F7D1E" w:rsidRPr="0002326A" w:rsidDel="00262A7F">
          <w:rPr>
            <w:rFonts w:ascii="Arial" w:hAnsi="Arial" w:cs="Arial"/>
            <w:color w:val="000000"/>
            <w:sz w:val="22"/>
            <w:szCs w:val="22"/>
          </w:rPr>
          <w:delText xml:space="preserve"> </w:delText>
        </w:r>
        <w:r w:rsidRPr="0002326A" w:rsidDel="00262A7F">
          <w:rPr>
            <w:rFonts w:ascii="Arial" w:hAnsi="Arial" w:cs="Arial"/>
            <w:color w:val="000000"/>
            <w:sz w:val="22"/>
            <w:szCs w:val="22"/>
          </w:rPr>
          <w:delText>that sub-populations of CD8</w:delText>
        </w:r>
        <w:r w:rsidR="00D710B8" w:rsidDel="00262A7F">
          <w:rPr>
            <w:rFonts w:ascii="Arial" w:hAnsi="Arial" w:cs="Arial"/>
            <w:color w:val="000000"/>
            <w:sz w:val="22"/>
            <w:szCs w:val="22"/>
            <w:vertAlign w:val="superscript"/>
          </w:rPr>
          <w:delText>+</w:delText>
        </w:r>
        <w:r w:rsidRPr="0002326A" w:rsidDel="00262A7F">
          <w:rPr>
            <w:rFonts w:ascii="Arial" w:hAnsi="Arial" w:cs="Arial"/>
            <w:color w:val="000000"/>
            <w:sz w:val="22"/>
            <w:szCs w:val="22"/>
          </w:rPr>
          <w:delText xml:space="preserve"> </w:delText>
        </w:r>
        <w:r w:rsidR="000D07EA" w:rsidDel="00262A7F">
          <w:rPr>
            <w:rFonts w:ascii="Arial" w:hAnsi="Arial" w:cs="Arial"/>
            <w:color w:val="000000"/>
            <w:sz w:val="22"/>
            <w:szCs w:val="22"/>
          </w:rPr>
          <w:delText xml:space="preserve">T </w:delText>
        </w:r>
        <w:r w:rsidRPr="0002326A" w:rsidDel="00262A7F">
          <w:rPr>
            <w:rFonts w:ascii="Arial" w:hAnsi="Arial" w:cs="Arial"/>
            <w:color w:val="000000"/>
            <w:sz w:val="22"/>
            <w:szCs w:val="22"/>
          </w:rPr>
          <w:delText>cells</w:delText>
        </w:r>
        <w:r w:rsidR="000D07EA" w:rsidDel="00262A7F">
          <w:rPr>
            <w:rFonts w:ascii="Arial" w:hAnsi="Arial" w:cs="Arial"/>
            <w:color w:val="000000"/>
            <w:sz w:val="22"/>
            <w:szCs w:val="22"/>
          </w:rPr>
          <w:delText xml:space="preserve"> and/or the interaction with other cell types </w:delText>
        </w:r>
        <w:r w:rsidRPr="0002326A" w:rsidDel="00262A7F">
          <w:rPr>
            <w:rFonts w:ascii="Arial" w:hAnsi="Arial" w:cs="Arial"/>
            <w:color w:val="000000"/>
            <w:sz w:val="22"/>
            <w:szCs w:val="22"/>
          </w:rPr>
          <w:delText>may underlie this observation.</w:delText>
        </w:r>
        <w:r w:rsidR="00722B9A" w:rsidDel="00262A7F">
          <w:rPr>
            <w:rFonts w:ascii="Arial" w:hAnsi="Arial" w:cs="Arial"/>
            <w:color w:val="000000"/>
            <w:sz w:val="22"/>
            <w:szCs w:val="22"/>
          </w:rPr>
          <w:delText xml:space="preserve"> </w:delText>
        </w:r>
      </w:del>
      <w:r w:rsidRPr="0002326A">
        <w:rPr>
          <w:rFonts w:ascii="Arial" w:hAnsi="Arial" w:cs="Arial"/>
          <w:color w:val="000000"/>
          <w:sz w:val="22"/>
          <w:szCs w:val="22"/>
        </w:rPr>
        <w:t>To characterize the tumor immune microenvironment of ccRCC</w:t>
      </w:r>
      <w:r w:rsidRPr="0002326A">
        <w:rPr>
          <w:rFonts w:ascii="Arial" w:hAnsi="Arial" w:cs="Arial"/>
          <w:sz w:val="22"/>
          <w:szCs w:val="22"/>
        </w:rPr>
        <w:t>, we applied single-cell-RNA sequencing (SCRS) along with T-cell-receptor (TCR) sequencing to</w:t>
      </w:r>
      <w:r w:rsidRPr="0002326A">
        <w:rPr>
          <w:rFonts w:ascii="Arial" w:hAnsi="Arial" w:cs="Arial"/>
          <w:color w:val="000000"/>
          <w:sz w:val="22"/>
          <w:szCs w:val="22"/>
        </w:rPr>
        <w:t xml:space="preserve"> map the transcriptomic heterogeneity of </w:t>
      </w:r>
      <w:r w:rsidRPr="0002326A">
        <w:rPr>
          <w:rFonts w:ascii="Arial" w:hAnsi="Arial" w:cs="Arial"/>
          <w:sz w:val="22"/>
          <w:szCs w:val="22"/>
        </w:rPr>
        <w:t>25,688 individual CD45</w:t>
      </w:r>
      <w:r w:rsidRPr="0002326A">
        <w:rPr>
          <w:rFonts w:ascii="Arial" w:hAnsi="Arial" w:cs="Arial"/>
          <w:sz w:val="22"/>
          <w:szCs w:val="22"/>
          <w:vertAlign w:val="superscript"/>
        </w:rPr>
        <w:t>+</w:t>
      </w:r>
      <w:r w:rsidRPr="0002326A">
        <w:rPr>
          <w:rFonts w:ascii="Arial" w:hAnsi="Arial" w:cs="Arial"/>
          <w:sz w:val="22"/>
          <w:szCs w:val="22"/>
        </w:rPr>
        <w:t xml:space="preserve"> lymphoid and myeloid cells in matched tumor and blood from </w:t>
      </w:r>
      <w:r w:rsidR="00060D2B">
        <w:rPr>
          <w:rFonts w:ascii="Arial" w:hAnsi="Arial" w:cs="Arial"/>
          <w:sz w:val="22"/>
          <w:szCs w:val="22"/>
        </w:rPr>
        <w:t xml:space="preserve">three </w:t>
      </w:r>
      <w:r w:rsidRPr="0002326A">
        <w:rPr>
          <w:rFonts w:ascii="Arial" w:hAnsi="Arial" w:cs="Arial"/>
          <w:sz w:val="22"/>
          <w:szCs w:val="22"/>
        </w:rPr>
        <w:t xml:space="preserve">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w:t>
      </w:r>
      <w:del w:id="17" w:author="Borcherding, Nicholas (CCOM Student)" w:date="2020-11-27T08:07:00Z">
        <w:r w:rsidR="00BE5804" w:rsidDel="00262A7F">
          <w:rPr>
            <w:rFonts w:ascii="Arial" w:hAnsi="Arial" w:cs="Arial"/>
            <w:sz w:val="22"/>
            <w:szCs w:val="22"/>
          </w:rPr>
          <w:delText xml:space="preserve">additional </w:delText>
        </w:r>
      </w:del>
      <w:r w:rsidR="00BE5804">
        <w:rPr>
          <w:rFonts w:ascii="Arial" w:hAnsi="Arial" w:cs="Arial"/>
          <w:sz w:val="22"/>
          <w:szCs w:val="22"/>
        </w:rPr>
        <w:t xml:space="preserve">immune cells from </w:t>
      </w:r>
      <w:r w:rsidR="00060D2B">
        <w:rPr>
          <w:rFonts w:ascii="Arial" w:hAnsi="Arial" w:cs="Arial"/>
          <w:sz w:val="22"/>
          <w:szCs w:val="22"/>
        </w:rPr>
        <w:t xml:space="preserve">four other individuals derived from the </w:t>
      </w:r>
      <w:r w:rsidR="00BE5804">
        <w:rPr>
          <w:rFonts w:ascii="Arial" w:hAnsi="Arial" w:cs="Arial"/>
          <w:sz w:val="22"/>
          <w:szCs w:val="22"/>
        </w:rPr>
        <w:t>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w:t>
      </w:r>
      <w:r w:rsidR="00722B9A">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w:t>
      </w:r>
      <w:del w:id="18" w:author="Borcherding, Nicholas (CCOM Student)" w:date="2020-11-27T08:07:00Z">
        <w:r w:rsidR="000E2205" w:rsidDel="00262A7F">
          <w:rPr>
            <w:rFonts w:ascii="Arial" w:hAnsi="Arial" w:cs="Arial"/>
            <w:sz w:val="22"/>
            <w:szCs w:val="22"/>
          </w:rPr>
          <w:delText xml:space="preserve">intratumoral </w:delText>
        </w:r>
      </w:del>
      <w:r w:rsidR="00BE5804">
        <w:rPr>
          <w:rFonts w:ascii="Arial" w:hAnsi="Arial" w:cs="Arial"/>
          <w:sz w:val="22"/>
          <w:szCs w:val="22"/>
        </w:rPr>
        <w:t>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714D6D">
        <w:rPr>
          <w:rFonts w:ascii="Arial" w:hAnsi="Arial" w:cs="Arial"/>
          <w:sz w:val="22"/>
          <w:szCs w:val="22"/>
        </w:rPr>
        <w:t xml:space="preserve"> compared to normal renal tissue</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w:t>
      </w:r>
      <w:r w:rsidR="00DC5F90">
        <w:rPr>
          <w:rFonts w:ascii="Arial" w:hAnsi="Arial" w:cs="Arial"/>
          <w:sz w:val="22"/>
          <w:szCs w:val="22"/>
        </w:rPr>
        <w:t xml:space="preserve"> and identify a</w:t>
      </w:r>
      <w:ins w:id="19" w:author="Borcherding, Nicholas (CCOM Student)" w:date="2020-11-27T06:12:00Z">
        <w:r w:rsidR="00CB2EE4">
          <w:rPr>
            <w:rFonts w:ascii="Arial" w:hAnsi="Arial" w:cs="Arial"/>
            <w:sz w:val="22"/>
            <w:szCs w:val="22"/>
          </w:rPr>
          <w:t xml:space="preserve"> </w:t>
        </w:r>
        <w:r w:rsidR="00CB2EE4" w:rsidRPr="00CB2EE4">
          <w:rPr>
            <w:rFonts w:ascii="Arial" w:hAnsi="Arial" w:cs="Arial"/>
            <w:i/>
            <w:iCs/>
            <w:sz w:val="22"/>
            <w:szCs w:val="22"/>
            <w:rPrChange w:id="20" w:author="Borcherding, Nicholas (CCOM Student)" w:date="2020-11-27T06:12:00Z">
              <w:rPr>
                <w:rFonts w:ascii="Arial" w:hAnsi="Arial" w:cs="Arial"/>
                <w:sz w:val="22"/>
                <w:szCs w:val="22"/>
              </w:rPr>
            </w:rPrChange>
          </w:rPr>
          <w:t>MKI67</w:t>
        </w:r>
        <w:r w:rsidR="00CB2EE4">
          <w:rPr>
            <w:rFonts w:ascii="Arial" w:hAnsi="Arial" w:cs="Arial"/>
            <w:sz w:val="22"/>
            <w:szCs w:val="22"/>
          </w:rPr>
          <w:t>+</w:t>
        </w:r>
      </w:ins>
      <w:r w:rsidR="00DC5F90">
        <w:rPr>
          <w:rFonts w:ascii="Arial" w:hAnsi="Arial" w:cs="Arial"/>
          <w:sz w:val="22"/>
          <w:szCs w:val="22"/>
        </w:rPr>
        <w:t xml:space="preserve"> proliferative subpopulation being a potential culprit for the progression of ccRCC</w:t>
      </w:r>
      <w:r w:rsidR="00BE5804">
        <w:rPr>
          <w:rFonts w:ascii="Arial" w:hAnsi="Arial" w:cs="Arial"/>
          <w:sz w:val="22"/>
          <w:szCs w:val="22"/>
        </w:rPr>
        <w:t>.</w:t>
      </w:r>
      <w:r w:rsidR="00B7170F">
        <w:rPr>
          <w:rFonts w:ascii="Arial" w:hAnsi="Arial" w:cs="Arial"/>
          <w:sz w:val="22"/>
          <w:szCs w:val="22"/>
        </w:rPr>
        <w:t xml:space="preserve"> </w:t>
      </w:r>
      <w:del w:id="21" w:author="Borcherding, Nicholas (CCOM Student)" w:date="2020-11-27T08:07:00Z">
        <w:r w:rsidR="00B7170F" w:rsidDel="00262A7F">
          <w:rPr>
            <w:rFonts w:ascii="Arial" w:hAnsi="Arial" w:cs="Arial"/>
            <w:sz w:val="22"/>
            <w:szCs w:val="22"/>
          </w:rPr>
          <w:delText>Tumor-associated macrophages</w:delText>
        </w:r>
        <w:r w:rsidR="00305FDD" w:rsidDel="00262A7F">
          <w:rPr>
            <w:rFonts w:ascii="Arial" w:hAnsi="Arial" w:cs="Arial"/>
            <w:sz w:val="22"/>
            <w:szCs w:val="22"/>
          </w:rPr>
          <w:delText xml:space="preserve"> (TAMs)</w:delText>
        </w:r>
        <w:r w:rsidR="006123B1" w:rsidDel="00262A7F">
          <w:rPr>
            <w:rFonts w:ascii="Arial" w:hAnsi="Arial" w:cs="Arial"/>
            <w:sz w:val="22"/>
            <w:szCs w:val="22"/>
          </w:rPr>
          <w:delText xml:space="preserve"> are</w:delText>
        </w:r>
        <w:r w:rsidR="00B7170F" w:rsidDel="00262A7F">
          <w:rPr>
            <w:rFonts w:ascii="Arial" w:hAnsi="Arial" w:cs="Arial"/>
            <w:sz w:val="22"/>
            <w:szCs w:val="22"/>
          </w:rPr>
          <w:delText xml:space="preserve"> separated into three distinct clusters, with difference</w:delText>
        </w:r>
        <w:r w:rsidR="000A72D6" w:rsidDel="00262A7F">
          <w:rPr>
            <w:rFonts w:ascii="Arial" w:hAnsi="Arial" w:cs="Arial"/>
            <w:sz w:val="22"/>
            <w:szCs w:val="22"/>
          </w:rPr>
          <w:delText>s</w:delText>
        </w:r>
        <w:r w:rsidR="00B7170F" w:rsidDel="00262A7F">
          <w:rPr>
            <w:rFonts w:ascii="Arial" w:hAnsi="Arial" w:cs="Arial"/>
            <w:sz w:val="22"/>
            <w:szCs w:val="22"/>
          </w:rPr>
          <w:delText xml:space="preserve"> in </w:delText>
        </w:r>
        <w:r w:rsidR="006123B1" w:rsidDel="00262A7F">
          <w:rPr>
            <w:rFonts w:ascii="Arial" w:hAnsi="Arial" w:cs="Arial"/>
            <w:sz w:val="22"/>
            <w:szCs w:val="22"/>
          </w:rPr>
          <w:delText xml:space="preserve">the </w:delText>
        </w:r>
        <w:r w:rsidR="00B7170F" w:rsidDel="00262A7F">
          <w:rPr>
            <w:rFonts w:ascii="Arial" w:hAnsi="Arial" w:cs="Arial"/>
            <w:sz w:val="22"/>
            <w:szCs w:val="22"/>
          </w:rPr>
          <w:delText>expression of angiogenic and secretory genes.</w:delText>
        </w:r>
        <w:r w:rsidR="0089638A" w:rsidDel="00262A7F">
          <w:rPr>
            <w:rFonts w:ascii="Arial" w:hAnsi="Arial" w:cs="Arial"/>
            <w:sz w:val="22"/>
            <w:szCs w:val="22"/>
          </w:rPr>
          <w:delText xml:space="preserve"> </w:delText>
        </w:r>
      </w:del>
      <w:r w:rsidR="0089638A">
        <w:rPr>
          <w:rFonts w:ascii="Arial" w:hAnsi="Arial" w:cs="Arial"/>
          <w:sz w:val="22"/>
          <w:szCs w:val="22"/>
        </w:rPr>
        <w:t>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FF5AE61" w14:textId="77777777" w:rsidR="00DC5F90" w:rsidRDefault="00DC5F90" w:rsidP="008274D0">
      <w:pPr>
        <w:pStyle w:val="Paragraph"/>
        <w:snapToGrid w:val="0"/>
        <w:ind w:firstLine="0"/>
        <w:rPr>
          <w:rFonts w:ascii="Arial" w:hAnsi="Arial" w:cs="Arial"/>
          <w:b/>
          <w:bCs/>
          <w:color w:val="000000"/>
          <w:sz w:val="22"/>
          <w:szCs w:val="22"/>
        </w:rPr>
      </w:pP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253D6D0" w14:textId="77777777" w:rsidR="00722B9A" w:rsidRDefault="00722B9A" w:rsidP="006A1B3C">
      <w:pPr>
        <w:pStyle w:val="Paragraph"/>
        <w:spacing w:line="480" w:lineRule="auto"/>
        <w:ind w:firstLine="0"/>
        <w:rPr>
          <w:rFonts w:ascii="Arial" w:hAnsi="Arial" w:cs="Arial"/>
          <w:b/>
          <w:bCs/>
          <w:color w:val="000000"/>
          <w:sz w:val="22"/>
          <w:szCs w:val="22"/>
        </w:rPr>
      </w:pPr>
    </w:p>
    <w:p w14:paraId="6E735016" w14:textId="77777777" w:rsidR="00262A7F" w:rsidRDefault="00262A7F" w:rsidP="006A1B3C">
      <w:pPr>
        <w:pStyle w:val="Paragraph"/>
        <w:spacing w:line="480" w:lineRule="auto"/>
        <w:ind w:firstLine="0"/>
        <w:rPr>
          <w:ins w:id="22" w:author="Borcherding, Nicholas (CCOM Student)" w:date="2020-11-27T08:11:00Z"/>
          <w:rFonts w:ascii="Arial" w:hAnsi="Arial" w:cs="Arial"/>
          <w:b/>
          <w:sz w:val="22"/>
          <w:szCs w:val="22"/>
        </w:rPr>
      </w:pPr>
    </w:p>
    <w:p w14:paraId="619A8D42" w14:textId="77777777" w:rsidR="00262A7F" w:rsidRDefault="00262A7F" w:rsidP="006A1B3C">
      <w:pPr>
        <w:pStyle w:val="Paragraph"/>
        <w:spacing w:line="480" w:lineRule="auto"/>
        <w:ind w:firstLine="0"/>
        <w:rPr>
          <w:ins w:id="23" w:author="Borcherding, Nicholas (CCOM Student)" w:date="2020-11-27T08:11:00Z"/>
          <w:rFonts w:ascii="Arial" w:hAnsi="Arial" w:cs="Arial"/>
          <w:b/>
          <w:sz w:val="22"/>
          <w:szCs w:val="22"/>
        </w:rPr>
      </w:pPr>
    </w:p>
    <w:p w14:paraId="43898F1B" w14:textId="77777777" w:rsidR="00262A7F" w:rsidRDefault="00262A7F" w:rsidP="006A1B3C">
      <w:pPr>
        <w:pStyle w:val="Paragraph"/>
        <w:spacing w:line="480" w:lineRule="auto"/>
        <w:ind w:firstLine="0"/>
        <w:rPr>
          <w:ins w:id="24" w:author="Borcherding, Nicholas (CCOM Student)" w:date="2020-11-27T08:11:00Z"/>
          <w:rFonts w:ascii="Arial" w:hAnsi="Arial" w:cs="Arial"/>
          <w:b/>
          <w:sz w:val="22"/>
          <w:szCs w:val="22"/>
        </w:rPr>
      </w:pPr>
    </w:p>
    <w:p w14:paraId="36B62E25" w14:textId="77777777" w:rsidR="00262A7F" w:rsidRDefault="00262A7F" w:rsidP="006A1B3C">
      <w:pPr>
        <w:pStyle w:val="Paragraph"/>
        <w:spacing w:line="480" w:lineRule="auto"/>
        <w:ind w:firstLine="0"/>
        <w:rPr>
          <w:ins w:id="25" w:author="Borcherding, Nicholas (CCOM Student)" w:date="2020-11-27T08:11:00Z"/>
          <w:rFonts w:ascii="Arial" w:hAnsi="Arial" w:cs="Arial"/>
          <w:b/>
          <w:sz w:val="22"/>
          <w:szCs w:val="22"/>
        </w:rPr>
      </w:pPr>
    </w:p>
    <w:p w14:paraId="24D58D48" w14:textId="0F43CA57"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670569EC"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r w:rsidR="003E01D3">
        <w:rPr>
          <w:rFonts w:ascii="Arial" w:hAnsi="Arial" w:cs="Arial"/>
          <w:sz w:val="22"/>
          <w:szCs w:val="22"/>
        </w:rPr>
        <w:t>.</w:t>
      </w:r>
      <w:r w:rsidR="00EC70F5"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lt;sup&gt;1&lt;/sup&gt;","plainTextFormattedCitation":"1","previouslyFormattedCitation":"&lt;sup&gt;1&lt;/sup&gt;"},"properties":{"noteIndex":0},"schema":"https://github.com/citation-style-language/schema/raw/master/csl-citation.json"}</w:instrText>
      </w:r>
      <w:r w:rsidR="00EC70F5" w:rsidRPr="0002326A">
        <w:rPr>
          <w:rFonts w:ascii="Arial" w:hAnsi="Arial" w:cs="Arial"/>
          <w:sz w:val="22"/>
          <w:szCs w:val="22"/>
        </w:rPr>
        <w:fldChar w:fldCharType="separate"/>
      </w:r>
      <w:r w:rsidR="003E01D3" w:rsidRPr="003E01D3">
        <w:rPr>
          <w:rFonts w:ascii="Arial" w:hAnsi="Arial" w:cs="Arial"/>
          <w:noProof/>
          <w:sz w:val="22"/>
          <w:szCs w:val="22"/>
          <w:vertAlign w:val="superscript"/>
        </w:rPr>
        <w:t>1</w:t>
      </w:r>
      <w:r w:rsidR="00EC70F5" w:rsidRPr="0002326A">
        <w:rPr>
          <w:rFonts w:ascii="Arial" w:hAnsi="Arial" w:cs="Arial"/>
          <w:sz w:val="22"/>
          <w:szCs w:val="22"/>
        </w:rPr>
        <w:fldChar w:fldCharType="end"/>
      </w:r>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r w:rsidR="003E01D3">
        <w:rPr>
          <w:rFonts w:ascii="Arial" w:hAnsi="Arial" w:cs="Arial"/>
          <w:color w:val="000000"/>
          <w:sz w:val="22"/>
          <w:szCs w:val="22"/>
        </w:rPr>
        <w:t>.</w:t>
      </w:r>
      <w:r w:rsidR="00564DB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lt;sup&gt;2&lt;/sup&gt;","plainTextFormattedCitation":"2","previouslyFormattedCitation":"&lt;sup&gt;2&lt;/sup&gt;"},"properties":{"noteIndex":0},"schema":"https://github.com/citation-style-language/schema/raw/master/csl-citation.json"}</w:instrText>
      </w:r>
      <w:r w:rsidR="00564DB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r w:rsidR="003E01D3">
        <w:rPr>
          <w:rFonts w:ascii="Arial" w:hAnsi="Arial" w:cs="Arial"/>
          <w:color w:val="000000"/>
          <w:sz w:val="22"/>
          <w:szCs w:val="22"/>
        </w:rPr>
        <w:t>.</w:t>
      </w:r>
      <w:r w:rsidR="00564DB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lt;sup&gt;3,4&lt;/sup&gt;","plainTextFormattedCitation":"3,4","previouslyFormattedCitation":"&lt;sup&gt;3,4&lt;/sup&gt;"},"properties":{"noteIndex":0},"schema":"https://github.com/citation-style-language/schema/raw/master/csl-citation.json"}</w:instrText>
      </w:r>
      <w:r w:rsidR="00564DB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3,4</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However, a substantial subset of renal cancer patients do not respond to these therapies and patients who initially do </w:t>
      </w:r>
      <w:r w:rsidR="00576538">
        <w:rPr>
          <w:rFonts w:ascii="Arial" w:hAnsi="Arial" w:cs="Arial"/>
          <w:color w:val="000000"/>
          <w:sz w:val="22"/>
          <w:szCs w:val="22"/>
        </w:rPr>
        <w:t xml:space="preserve">respond </w:t>
      </w:r>
      <w:r w:rsidRPr="0002326A">
        <w:rPr>
          <w:rFonts w:ascii="Arial" w:hAnsi="Arial" w:cs="Arial"/>
          <w:color w:val="000000"/>
          <w:sz w:val="22"/>
          <w:szCs w:val="22"/>
        </w:rPr>
        <w:t>eventually progress</w:t>
      </w:r>
      <w:r w:rsidR="00371A3F">
        <w:rPr>
          <w:rFonts w:ascii="Arial" w:hAnsi="Arial" w:cs="Arial"/>
          <w:color w:val="000000"/>
          <w:sz w:val="22"/>
          <w:szCs w:val="22"/>
        </w:rPr>
        <w:t>.</w:t>
      </w:r>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lt;sup&gt;5,6&lt;/sup&gt;","plainTextFormattedCitation":"5,6","previouslyFormattedCitation":"&lt;sup&gt;5,6&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5,6</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lt;sup&gt;7&lt;/sup&gt;","plainTextFormattedCitation":"7","previouslyFormattedCitation":"&lt;sup&gt;7&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r w:rsidR="003E01D3">
        <w:rPr>
          <w:rFonts w:ascii="Arial" w:hAnsi="Arial" w:cs="Arial"/>
          <w:color w:val="000000"/>
          <w:sz w:val="22"/>
          <w:szCs w:val="22"/>
        </w:rPr>
        <w:t>.</w:t>
      </w:r>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lt;sup&gt;8–11&lt;/sup&gt;","plainTextFormattedCitation":"8–11","previouslyFormattedCitation":"&lt;sup&gt;8–11&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8–11</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However, in </w:t>
      </w:r>
      <w:r w:rsidR="00576538">
        <w:rPr>
          <w:rFonts w:ascii="Arial" w:hAnsi="Arial" w:cs="Arial"/>
          <w:color w:val="000000"/>
          <w:sz w:val="22"/>
          <w:szCs w:val="22"/>
        </w:rPr>
        <w:t>cc</w:t>
      </w:r>
      <w:r w:rsidRPr="0002326A">
        <w:rPr>
          <w:rFonts w:ascii="Arial" w:hAnsi="Arial" w:cs="Arial"/>
          <w:color w:val="000000"/>
          <w:sz w:val="22"/>
          <w:szCs w:val="22"/>
        </w:rPr>
        <w:t>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r w:rsidR="003E01D3">
        <w:rPr>
          <w:rFonts w:ascii="Arial" w:hAnsi="Arial" w:cs="Arial"/>
          <w:color w:val="000000"/>
          <w:sz w:val="22"/>
          <w:szCs w:val="22"/>
        </w:rPr>
        <w:t>.</w:t>
      </w:r>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12–15&lt;/sup&gt;","plainTextFormattedCitation":"12–15","previouslyFormattedCitation":"&lt;sup&gt;12–15&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12–15</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in treatment-naïve ccRCC patients</w:t>
      </w:r>
      <w:r w:rsidR="003E01D3">
        <w:rPr>
          <w:rFonts w:ascii="Arial" w:hAnsi="Arial" w:cs="Arial"/>
          <w:color w:val="000000"/>
          <w:sz w:val="22"/>
          <w:szCs w:val="22"/>
        </w:rPr>
        <w:t>.</w:t>
      </w:r>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lt;sup&gt;16,17&lt;/sup&gt;","plainTextFormattedCitation":"16,17","previouslyFormattedCitation":"&lt;sup&gt;16,17&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16,17</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w:t>
      </w:r>
      <w:r w:rsidR="007C0FFB" w:rsidRPr="0002326A">
        <w:rPr>
          <w:rFonts w:ascii="Arial" w:hAnsi="Arial" w:cs="Arial"/>
          <w:color w:val="000000"/>
          <w:sz w:val="22"/>
          <w:szCs w:val="22"/>
        </w:rPr>
        <w:t>TAMs</w:t>
      </w:r>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088B2EAE"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r w:rsidR="003E01D3">
        <w:rPr>
          <w:rFonts w:ascii="Arial" w:hAnsi="Arial" w:cs="Arial"/>
          <w:color w:val="000000"/>
          <w:sz w:val="22"/>
          <w:szCs w:val="22"/>
        </w:rPr>
        <w:t>.</w:t>
      </w:r>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lt;sup&gt;19,20&lt;/sup&gt;","plainTextFormattedCitation":"19,20","previouslyFormattedCitation":"&lt;sup&gt;19,20&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19,20</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While these studies are suggestive, they lack single cell resolution for characterizing heterogeneous cell subpopulations that ultimately shape anti-tumor response, as has been demonstrated in breast cancer and melanoma</w:t>
      </w:r>
      <w:r w:rsidR="003E01D3">
        <w:rPr>
          <w:rFonts w:ascii="Arial" w:hAnsi="Arial" w:cs="Arial"/>
          <w:color w:val="000000"/>
          <w:sz w:val="22"/>
          <w:szCs w:val="22"/>
        </w:rPr>
        <w:t>.</w:t>
      </w:r>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lt;sup&gt;21,22&lt;/sup&gt;","plainTextFormattedCitation":"21,22","previouslyFormattedCitation":"&lt;sup&gt;21,22&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21,22</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lt;sup&gt;14,18,23&lt;/sup&gt;","plainTextFormattedCitation":"14,18,23","previouslyFormattedCitation":"&lt;sup&gt;14,18,23&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w:t>
      </w:r>
      <w:r w:rsidRPr="0002326A">
        <w:rPr>
          <w:rFonts w:ascii="Arial" w:hAnsi="Arial" w:cs="Arial"/>
          <w:color w:val="000000"/>
          <w:sz w:val="22"/>
          <w:szCs w:val="22"/>
        </w:rPr>
        <w:lastRenderedPageBreak/>
        <w:t>immune cells in several cancers</w:t>
      </w:r>
      <w:r w:rsidR="003E01D3">
        <w:rPr>
          <w:rFonts w:ascii="Arial" w:hAnsi="Arial" w:cs="Arial"/>
          <w:color w:val="000000"/>
          <w:sz w:val="22"/>
          <w:szCs w:val="22"/>
        </w:rPr>
        <w:t>,</w:t>
      </w:r>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lt;sup&gt;24–27&lt;/sup&gt;","plainTextFormattedCitation":"24–27","previouslyFormattedCitation":"&lt;sup&gt;24–27&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24–27</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r w:rsidR="003E01D3">
        <w:rPr>
          <w:rFonts w:ascii="Arial" w:hAnsi="Arial" w:cs="Arial"/>
          <w:color w:val="000000"/>
          <w:sz w:val="22"/>
          <w:szCs w:val="22"/>
        </w:rPr>
        <w:t>.</w:t>
      </w:r>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3E01D3">
        <w:rPr>
          <w:rFonts w:ascii="Cambria Math" w:hAnsi="Cambria Math" w:cs="Cambria Math"/>
          <w:color w:val="000000"/>
          <w:sz w:val="22"/>
          <w:szCs w:val="22"/>
        </w:rPr>
        <w:instrText>∼</w:instrText>
      </w:r>
      <w:r w:rsidR="003E01D3">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3E01D3">
        <w:rPr>
          <w:rFonts w:ascii="Cambria Math" w:hAnsi="Cambria Math" w:cs="Cambria Math"/>
          <w:color w:val="000000"/>
          <w:sz w:val="22"/>
          <w:szCs w:val="22"/>
        </w:rPr>
        <w:instrText>∼</w:instrText>
      </w:r>
      <w:r w:rsidR="003E01D3">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lt;sup&gt;28,29&lt;/sup&gt;","plainTextFormattedCitation":"28,29","previouslyFormattedCitation":"&lt;sup&gt;28,29&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28,29</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5E8A70D9"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cell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r w:rsidR="00E87B44">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00E87B44">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561541">
        <w:rPr>
          <w:rFonts w:ascii="Arial" w:hAnsi="Arial" w:cs="Arial"/>
          <w:color w:val="000000"/>
          <w:sz w:val="22"/>
          <w:szCs w:val="22"/>
        </w:rPr>
        <w:t>Predictive models</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D21A9AF" w:rsidR="009E3D20" w:rsidDel="00CB2EE4" w:rsidRDefault="009E3D20" w:rsidP="004B43AC">
      <w:pPr>
        <w:pStyle w:val="Paragraph"/>
        <w:snapToGrid w:val="0"/>
        <w:ind w:firstLine="0"/>
        <w:rPr>
          <w:del w:id="26" w:author="Borcherding, Nicholas (CCOM Student)" w:date="2020-11-27T06:15:00Z"/>
          <w:rFonts w:ascii="Arial" w:hAnsi="Arial" w:cs="Arial"/>
          <w:b/>
          <w:bCs/>
          <w:color w:val="000000"/>
          <w:sz w:val="22"/>
          <w:szCs w:val="22"/>
        </w:rPr>
      </w:pPr>
    </w:p>
    <w:p w14:paraId="74372172" w14:textId="0F77A42D" w:rsidR="00576538" w:rsidDel="00CB2EE4" w:rsidRDefault="00576538" w:rsidP="004B43AC">
      <w:pPr>
        <w:pStyle w:val="Paragraph"/>
        <w:snapToGrid w:val="0"/>
        <w:ind w:firstLine="0"/>
        <w:rPr>
          <w:del w:id="27" w:author="Borcherding, Nicholas (CCOM Student)" w:date="2020-11-27T06:15:00Z"/>
          <w:rFonts w:ascii="Arial" w:hAnsi="Arial" w:cs="Arial"/>
          <w:b/>
          <w:bCs/>
          <w:color w:val="000000"/>
          <w:sz w:val="22"/>
          <w:szCs w:val="22"/>
        </w:rPr>
      </w:pPr>
    </w:p>
    <w:p w14:paraId="7D351062" w14:textId="7BE200BA" w:rsidR="00576538" w:rsidDel="00CB2EE4" w:rsidRDefault="00576538" w:rsidP="004B43AC">
      <w:pPr>
        <w:pStyle w:val="Paragraph"/>
        <w:snapToGrid w:val="0"/>
        <w:ind w:firstLine="0"/>
        <w:rPr>
          <w:del w:id="28" w:author="Borcherding, Nicholas (CCOM Student)" w:date="2020-11-27T06:15:00Z"/>
          <w:rFonts w:ascii="Arial" w:hAnsi="Arial" w:cs="Arial"/>
          <w:b/>
          <w:bCs/>
          <w:color w:val="000000"/>
          <w:sz w:val="22"/>
          <w:szCs w:val="22"/>
        </w:rPr>
      </w:pPr>
    </w:p>
    <w:p w14:paraId="7CBEFE4C" w14:textId="2842CA1F" w:rsidR="00576538" w:rsidDel="00CB2EE4" w:rsidRDefault="00576538" w:rsidP="004B43AC">
      <w:pPr>
        <w:pStyle w:val="Paragraph"/>
        <w:snapToGrid w:val="0"/>
        <w:ind w:firstLine="0"/>
        <w:rPr>
          <w:del w:id="29" w:author="Borcherding, Nicholas (CCOM Student)" w:date="2020-11-27T06:15:00Z"/>
          <w:rFonts w:ascii="Arial" w:hAnsi="Arial" w:cs="Arial"/>
          <w:b/>
          <w:bCs/>
          <w:color w:val="000000"/>
          <w:sz w:val="22"/>
          <w:szCs w:val="22"/>
        </w:rPr>
      </w:pPr>
    </w:p>
    <w:p w14:paraId="05A8B429" w14:textId="2550C621" w:rsidR="00576538" w:rsidDel="00CB2EE4" w:rsidRDefault="00576538" w:rsidP="004B43AC">
      <w:pPr>
        <w:pStyle w:val="Paragraph"/>
        <w:snapToGrid w:val="0"/>
        <w:ind w:firstLine="0"/>
        <w:rPr>
          <w:del w:id="30" w:author="Borcherding, Nicholas (CCOM Student)" w:date="2020-11-27T06:15:00Z"/>
          <w:rFonts w:ascii="Arial" w:hAnsi="Arial" w:cs="Arial"/>
          <w:b/>
          <w:bCs/>
          <w:color w:val="000000"/>
          <w:sz w:val="22"/>
          <w:szCs w:val="22"/>
        </w:rPr>
      </w:pPr>
    </w:p>
    <w:p w14:paraId="07543A93" w14:textId="26CDA2AD" w:rsidR="00576538" w:rsidDel="00CB2EE4" w:rsidRDefault="00576538" w:rsidP="004B43AC">
      <w:pPr>
        <w:pStyle w:val="Paragraph"/>
        <w:snapToGrid w:val="0"/>
        <w:ind w:firstLine="0"/>
        <w:rPr>
          <w:del w:id="31" w:author="Borcherding, Nicholas (CCOM Student)" w:date="2020-11-27T06:15:00Z"/>
          <w:rFonts w:ascii="Arial" w:hAnsi="Arial" w:cs="Arial"/>
          <w:b/>
          <w:bCs/>
          <w:color w:val="000000"/>
          <w:sz w:val="22"/>
          <w:szCs w:val="22"/>
        </w:rPr>
      </w:pPr>
    </w:p>
    <w:p w14:paraId="5624B0D9" w14:textId="39E693A6" w:rsidR="00576538" w:rsidDel="00CB2EE4" w:rsidRDefault="00576538" w:rsidP="004B43AC">
      <w:pPr>
        <w:pStyle w:val="Paragraph"/>
        <w:snapToGrid w:val="0"/>
        <w:ind w:firstLine="0"/>
        <w:rPr>
          <w:del w:id="32" w:author="Borcherding, Nicholas (CCOM Student)" w:date="2020-11-27T06:15:00Z"/>
          <w:rFonts w:ascii="Arial" w:hAnsi="Arial" w:cs="Arial"/>
          <w:b/>
          <w:bCs/>
          <w:color w:val="000000"/>
          <w:sz w:val="22"/>
          <w:szCs w:val="22"/>
        </w:rPr>
      </w:pPr>
    </w:p>
    <w:p w14:paraId="68520551" w14:textId="5DBB281C" w:rsidR="003E01D3" w:rsidDel="00CB2EE4" w:rsidRDefault="003E01D3" w:rsidP="004B43AC">
      <w:pPr>
        <w:pStyle w:val="Paragraph"/>
        <w:snapToGrid w:val="0"/>
        <w:ind w:firstLine="0"/>
        <w:rPr>
          <w:del w:id="33" w:author="Borcherding, Nicholas (CCOM Student)" w:date="2020-11-27T06:15:00Z"/>
          <w:rFonts w:ascii="Arial" w:hAnsi="Arial" w:cs="Arial"/>
          <w:b/>
          <w:bCs/>
          <w:color w:val="000000"/>
          <w:sz w:val="22"/>
          <w:szCs w:val="22"/>
        </w:rPr>
      </w:pPr>
    </w:p>
    <w:p w14:paraId="473D300F" w14:textId="7BA47CA7" w:rsidR="004B43AC" w:rsidRPr="0002326A" w:rsidDel="00CB2EE4" w:rsidRDefault="004B43AC" w:rsidP="004B43AC">
      <w:pPr>
        <w:pStyle w:val="Paragraph"/>
        <w:snapToGrid w:val="0"/>
        <w:ind w:firstLine="0"/>
        <w:rPr>
          <w:moveFrom w:id="34" w:author="Borcherding, Nicholas (CCOM Student)" w:date="2020-11-27T06:15:00Z"/>
          <w:rFonts w:ascii="Arial" w:hAnsi="Arial" w:cs="Arial"/>
          <w:b/>
          <w:bCs/>
          <w:color w:val="000000"/>
          <w:sz w:val="22"/>
          <w:szCs w:val="22"/>
        </w:rPr>
      </w:pPr>
      <w:moveFromRangeStart w:id="35" w:author="Borcherding, Nicholas (CCOM Student)" w:date="2020-11-27T06:15:00Z" w:name="move57350135"/>
      <w:moveFrom w:id="36" w:author="Borcherding, Nicholas (CCOM Student)" w:date="2020-11-27T06:15:00Z">
        <w:r w:rsidRPr="0002326A" w:rsidDel="00CB2EE4">
          <w:rPr>
            <w:rFonts w:ascii="Arial" w:hAnsi="Arial" w:cs="Arial"/>
            <w:b/>
            <w:bCs/>
            <w:color w:val="000000"/>
            <w:sz w:val="22"/>
            <w:szCs w:val="22"/>
          </w:rPr>
          <w:t>Methods</w:t>
        </w:r>
      </w:moveFrom>
    </w:p>
    <w:p w14:paraId="11697B5B" w14:textId="704F133E" w:rsidR="004B43AC" w:rsidRPr="0002326A" w:rsidDel="00CB2EE4" w:rsidRDefault="004B43AC" w:rsidP="004B43AC">
      <w:pPr>
        <w:pStyle w:val="Paragraph"/>
        <w:snapToGrid w:val="0"/>
        <w:ind w:firstLine="0"/>
        <w:rPr>
          <w:moveFrom w:id="37" w:author="Borcherding, Nicholas (CCOM Student)" w:date="2020-11-27T06:15:00Z"/>
          <w:rFonts w:ascii="Arial" w:hAnsi="Arial" w:cs="Arial"/>
          <w:b/>
          <w:bCs/>
          <w:sz w:val="22"/>
          <w:szCs w:val="22"/>
        </w:rPr>
      </w:pPr>
    </w:p>
    <w:p w14:paraId="16AE059D" w14:textId="7B9A127D" w:rsidR="004B43AC" w:rsidRPr="0002326A" w:rsidDel="00CB2EE4" w:rsidRDefault="004B43AC" w:rsidP="004B43AC">
      <w:pPr>
        <w:spacing w:line="480" w:lineRule="auto"/>
        <w:jc w:val="both"/>
        <w:rPr>
          <w:moveFrom w:id="38" w:author="Borcherding, Nicholas (CCOM Student)" w:date="2020-11-27T06:15:00Z"/>
          <w:rFonts w:ascii="Arial" w:hAnsi="Arial" w:cs="Arial"/>
          <w:i/>
          <w:iCs/>
          <w:color w:val="000000"/>
          <w:sz w:val="22"/>
          <w:szCs w:val="22"/>
        </w:rPr>
      </w:pPr>
      <w:moveFrom w:id="39" w:author="Borcherding, Nicholas (CCOM Student)" w:date="2020-11-27T06:15:00Z">
        <w:r w:rsidRPr="0002326A" w:rsidDel="00CB2EE4">
          <w:rPr>
            <w:rFonts w:ascii="Arial" w:hAnsi="Arial" w:cs="Arial"/>
            <w:i/>
            <w:iCs/>
            <w:color w:val="000000"/>
            <w:sz w:val="22"/>
            <w:szCs w:val="22"/>
          </w:rPr>
          <w:t>Subject Details and Tissue Collection</w:t>
        </w:r>
      </w:moveFrom>
    </w:p>
    <w:p w14:paraId="7195C6E2" w14:textId="0A8C90D4" w:rsidR="006476A1" w:rsidRPr="0002326A" w:rsidDel="00CB2EE4" w:rsidRDefault="006476A1" w:rsidP="006476A1">
      <w:pPr>
        <w:spacing w:line="480" w:lineRule="auto"/>
        <w:jc w:val="both"/>
        <w:rPr>
          <w:moveFrom w:id="40" w:author="Borcherding, Nicholas (CCOM Student)" w:date="2020-11-27T06:15:00Z"/>
          <w:rFonts w:ascii="Arial" w:hAnsi="Arial" w:cs="Arial"/>
          <w:color w:val="000000"/>
          <w:sz w:val="22"/>
          <w:szCs w:val="22"/>
        </w:rPr>
      </w:pPr>
      <w:moveFrom w:id="41" w:author="Borcherding, Nicholas (CCOM Student)" w:date="2020-11-27T06:15:00Z">
        <w:r w:rsidDel="00CB2EE4">
          <w:rPr>
            <w:rFonts w:ascii="Arial" w:hAnsi="Arial" w:cs="Arial"/>
            <w:color w:val="000000"/>
            <w:sz w:val="22"/>
            <w:szCs w:val="22"/>
          </w:rPr>
          <w:t xml:space="preserve">Paired </w:t>
        </w:r>
        <w:r w:rsidRPr="0002326A" w:rsidDel="00CB2EE4">
          <w:rPr>
            <w:rFonts w:ascii="Arial" w:hAnsi="Arial" w:cs="Arial"/>
            <w:color w:val="000000"/>
            <w:sz w:val="22"/>
            <w:szCs w:val="22"/>
          </w:rPr>
          <w:t xml:space="preserve">blood and primary ccRCC </w:t>
        </w:r>
        <w:r w:rsidDel="00CB2EE4">
          <w:rPr>
            <w:rFonts w:ascii="Arial" w:hAnsi="Arial" w:cs="Arial"/>
            <w:color w:val="000000"/>
            <w:sz w:val="22"/>
            <w:szCs w:val="22"/>
          </w:rPr>
          <w:t xml:space="preserve">along with matched normal kidney parenchyma samples </w:t>
        </w:r>
        <w:r w:rsidRPr="0002326A" w:rsidDel="00CB2EE4">
          <w:rPr>
            <w:rFonts w:ascii="Arial" w:hAnsi="Arial" w:cs="Arial"/>
            <w:color w:val="000000"/>
            <w:sz w:val="22"/>
            <w:szCs w:val="22"/>
          </w:rPr>
          <w:t xml:space="preserve">were obtained from the University of Iowa Tissue Procurement Core and GUMER repository through the Holden Comprehensive Cancer Center from </w:t>
        </w:r>
        <w:r w:rsidDel="00CB2EE4">
          <w:rPr>
            <w:rFonts w:ascii="Arial" w:hAnsi="Arial" w:cs="Arial"/>
            <w:color w:val="000000"/>
            <w:sz w:val="22"/>
            <w:szCs w:val="22"/>
          </w:rPr>
          <w:t xml:space="preserve">de-identified three </w:t>
        </w:r>
        <w:r w:rsidRPr="0002326A" w:rsidDel="00CB2EE4">
          <w:rPr>
            <w:rFonts w:ascii="Arial" w:hAnsi="Arial" w:cs="Arial"/>
            <w:color w:val="000000"/>
            <w:sz w:val="22"/>
            <w:szCs w:val="22"/>
          </w:rPr>
          <w:t xml:space="preserve">subjects </w:t>
        </w:r>
        <w:r w:rsidDel="00CB2EE4">
          <w:rPr>
            <w:rFonts w:ascii="Arial" w:hAnsi="Arial" w:cs="Arial"/>
            <w:color w:val="000000"/>
            <w:sz w:val="22"/>
            <w:szCs w:val="22"/>
          </w:rPr>
          <w:t xml:space="preserve">previously </w:t>
        </w:r>
        <w:r w:rsidRPr="0002326A" w:rsidDel="00CB2EE4">
          <w:rPr>
            <w:rFonts w:ascii="Arial" w:hAnsi="Arial" w:cs="Arial"/>
            <w:color w:val="000000"/>
            <w:sz w:val="22"/>
            <w:szCs w:val="22"/>
          </w:rPr>
          <w:t>provid</w:t>
        </w:r>
        <w:r w:rsidDel="00CB2EE4">
          <w:rPr>
            <w:rFonts w:ascii="Arial" w:hAnsi="Arial" w:cs="Arial"/>
            <w:color w:val="000000"/>
            <w:sz w:val="22"/>
            <w:szCs w:val="22"/>
          </w:rPr>
          <w:t>ed</w:t>
        </w:r>
        <w:r w:rsidRPr="0002326A" w:rsidDel="00CB2EE4">
          <w:rPr>
            <w:rFonts w:ascii="Arial" w:hAnsi="Arial" w:cs="Arial"/>
            <w:color w:val="000000"/>
            <w:sz w:val="22"/>
            <w:szCs w:val="22"/>
          </w:rPr>
          <w:t xml:space="preserve"> written consent approved by the University of Iowa</w:t>
        </w:r>
        <w:r w:rsidDel="00CB2EE4">
          <w:rPr>
            <w:rFonts w:ascii="Arial" w:hAnsi="Arial" w:cs="Arial"/>
            <w:color w:val="000000"/>
            <w:sz w:val="22"/>
            <w:szCs w:val="22"/>
          </w:rPr>
          <w:t xml:space="preserve"> </w:t>
        </w:r>
        <w:r w:rsidRPr="00835CA4" w:rsidDel="00CB2EE4">
          <w:rPr>
            <w:rFonts w:ascii="Arial" w:hAnsi="Arial" w:cs="Arial"/>
            <w:color w:val="000000"/>
            <w:sz w:val="22"/>
            <w:szCs w:val="22"/>
          </w:rPr>
          <w:t>Institutional Review Board (IRB) under the IRB number 201304826 and conducted under the Declaration of Helsinki Principles</w:t>
        </w:r>
        <w:r w:rsidRPr="0002326A" w:rsidDel="00CB2EE4">
          <w:rPr>
            <w:rFonts w:ascii="Arial" w:hAnsi="Arial" w:cs="Arial"/>
            <w:color w:val="000000"/>
            <w:sz w:val="22"/>
            <w:szCs w:val="22"/>
          </w:rPr>
          <w:t>. The patients were males with an age range of 67 to 74 years old</w:t>
        </w:r>
        <w:r w:rsidRPr="00D710B8" w:rsidDel="00CB2EE4">
          <w:rPr>
            <w:rFonts w:ascii="Arial" w:hAnsi="Arial" w:cs="Arial"/>
            <w:color w:val="000000"/>
            <w:sz w:val="22"/>
            <w:szCs w:val="22"/>
          </w:rPr>
          <w:t>. Tumor grades were histologically determined by a pathologist. Primary tumor stage</w:t>
        </w:r>
        <w:r w:rsidR="00395910" w:rsidDel="00CB2EE4">
          <w:rPr>
            <w:rFonts w:ascii="Arial" w:hAnsi="Arial" w:cs="Arial"/>
            <w:color w:val="000000"/>
            <w:sz w:val="22"/>
            <w:szCs w:val="22"/>
          </w:rPr>
          <w:t>s</w:t>
        </w:r>
        <w:r w:rsidRPr="00D710B8" w:rsidDel="00CB2EE4">
          <w:rPr>
            <w:rFonts w:ascii="Arial" w:hAnsi="Arial" w:cs="Arial"/>
            <w:color w:val="000000"/>
            <w:sz w:val="22"/>
            <w:szCs w:val="22"/>
          </w:rPr>
          <w:t xml:space="preserve"> for Patient 1 and Patient 2 were reported as pT1b without extension, while Patient 3 was reported</w:t>
        </w:r>
        <w:r w:rsidRPr="0002326A" w:rsidDel="00CB2EE4">
          <w:rPr>
            <w:rFonts w:ascii="Arial" w:hAnsi="Arial" w:cs="Arial"/>
            <w:color w:val="000000"/>
            <w:sz w:val="22"/>
            <w:szCs w:val="22"/>
          </w:rPr>
          <w:t xml:space="preserve"> as pT3a with</w:t>
        </w:r>
        <w:r w:rsidDel="00CB2EE4">
          <w:rPr>
            <w:rFonts w:ascii="Arial" w:hAnsi="Arial" w:cs="Arial"/>
            <w:color w:val="000000"/>
            <w:sz w:val="22"/>
            <w:szCs w:val="22"/>
          </w:rPr>
          <w:t xml:space="preserve"> renal vein invasion.</w:t>
        </w:r>
      </w:moveFrom>
    </w:p>
    <w:p w14:paraId="5B0A7454" w14:textId="4D9CD454" w:rsidR="004B43AC" w:rsidRPr="0002326A" w:rsidDel="00CB2EE4" w:rsidRDefault="004B43AC" w:rsidP="004B43AC">
      <w:pPr>
        <w:spacing w:line="480" w:lineRule="auto"/>
        <w:jc w:val="both"/>
        <w:rPr>
          <w:moveFrom w:id="42" w:author="Borcherding, Nicholas (CCOM Student)" w:date="2020-11-27T06:15:00Z"/>
          <w:rFonts w:ascii="Arial" w:hAnsi="Arial" w:cs="Arial"/>
          <w:color w:val="000000"/>
          <w:sz w:val="22"/>
          <w:szCs w:val="22"/>
        </w:rPr>
      </w:pPr>
    </w:p>
    <w:p w14:paraId="3B1DAF7B" w14:textId="216A5888" w:rsidR="004B43AC" w:rsidRPr="0002326A" w:rsidDel="00CB2EE4" w:rsidRDefault="004B43AC" w:rsidP="004B43AC">
      <w:pPr>
        <w:spacing w:line="480" w:lineRule="auto"/>
        <w:jc w:val="both"/>
        <w:rPr>
          <w:moveFrom w:id="43" w:author="Borcherding, Nicholas (CCOM Student)" w:date="2020-11-27T06:15:00Z"/>
          <w:rFonts w:ascii="Arial" w:hAnsi="Arial" w:cs="Arial"/>
          <w:i/>
          <w:iCs/>
          <w:color w:val="000000"/>
          <w:sz w:val="22"/>
          <w:szCs w:val="22"/>
        </w:rPr>
      </w:pPr>
      <w:moveFrom w:id="44" w:author="Borcherding, Nicholas (CCOM Student)" w:date="2020-11-27T06:15:00Z">
        <w:r w:rsidRPr="0002326A" w:rsidDel="00CB2EE4">
          <w:rPr>
            <w:rFonts w:ascii="Arial" w:hAnsi="Arial" w:cs="Arial"/>
            <w:i/>
            <w:iCs/>
            <w:color w:val="000000"/>
            <w:sz w:val="22"/>
            <w:szCs w:val="22"/>
          </w:rPr>
          <w:t>Tumor Dissociation and Isolation of Mononuclear Cells</w:t>
        </w:r>
      </w:moveFrom>
    </w:p>
    <w:p w14:paraId="7CE1C9E9" w14:textId="5C7AB744" w:rsidR="004B43AC" w:rsidRPr="00B7170F" w:rsidDel="00CB2EE4" w:rsidRDefault="004B43AC" w:rsidP="004B43AC">
      <w:pPr>
        <w:spacing w:line="480" w:lineRule="auto"/>
        <w:jc w:val="both"/>
        <w:rPr>
          <w:moveFrom w:id="45" w:author="Borcherding, Nicholas (CCOM Student)" w:date="2020-11-27T06:15:00Z"/>
          <w:rFonts w:ascii="Arial" w:hAnsi="Arial" w:cs="Arial"/>
          <w:color w:val="000000" w:themeColor="text1"/>
          <w:sz w:val="22"/>
          <w:szCs w:val="22"/>
        </w:rPr>
      </w:pPr>
      <w:moveFrom w:id="46" w:author="Borcherding, Nicholas (CCOM Student)" w:date="2020-11-27T06:15:00Z">
        <w:r w:rsidRPr="00B7170F" w:rsidDel="00CB2EE4">
          <w:rPr>
            <w:rFonts w:ascii="Arial" w:hAnsi="Arial" w:cs="Arial"/>
            <w:color w:val="000000" w:themeColor="text1"/>
            <w:sz w:val="22"/>
            <w:szCs w:val="22"/>
          </w:rPr>
          <w:t>Renal tumor samples were dissociated into single cells by a semi-automated combined mechanical/enzymatic process. The tumor tissue was cut into pieces of (2-3mm) in size and transferred to C Tubes (Miltenyi Biotec, Bergisch Gladbach, Germany) containing a mix of Enzymes H, R and A (Tumor Dissociation Kit, human; Miltenyi Biotec). Mechanical dissociation was accomplished by performing three consecutive automated steps on the gentleMACS</w:t>
        </w:r>
        <w:r w:rsidR="00327B77" w:rsidRPr="00324C5C" w:rsidDel="00CB2EE4">
          <w:rPr>
            <w:rFonts w:ascii="Arial" w:hAnsi="Arial" w:cs="Arial"/>
            <w:color w:val="000000" w:themeColor="text1"/>
            <w:sz w:val="22"/>
            <w:szCs w:val="22"/>
            <w:vertAlign w:val="superscript"/>
          </w:rPr>
          <w:t>TM</w:t>
        </w:r>
        <w:r w:rsidRPr="00B7170F" w:rsidDel="00CB2EE4">
          <w:rPr>
            <w:rFonts w:ascii="Arial" w:hAnsi="Arial" w:cs="Arial"/>
            <w:color w:val="000000" w:themeColor="text1"/>
            <w:sz w:val="22"/>
            <w:szCs w:val="22"/>
          </w:rPr>
          <w:t xml:space="preserve"> Dissociator (h_tumor_01, h_tumor_02 and h_tumor_03). To allow for enzymatic digestion, the C tube was rotated continuously for 30 min at 37</w:t>
        </w:r>
        <w:r w:rsidR="00204431" w:rsidDel="00CB2EE4">
          <w:rPr>
            <w:rFonts w:ascii="Arial" w:hAnsi="Arial" w:cs="Arial"/>
            <w:color w:val="000000" w:themeColor="text1"/>
            <w:sz w:val="22"/>
            <w:szCs w:val="22"/>
          </w:rPr>
          <w:t xml:space="preserve"> </w:t>
        </w:r>
        <w:r w:rsidRPr="00B7170F" w:rsidDel="00CB2EE4">
          <w:rPr>
            <w:rFonts w:ascii="Arial" w:hAnsi="Arial" w:cs="Arial"/>
            <w:color w:val="000000" w:themeColor="text1"/>
            <w:sz w:val="22"/>
            <w:szCs w:val="22"/>
          </w:rPr>
          <w:t>°C, after the first and second mechanical dissociation step</w:t>
        </w:r>
        <w:r w:rsidR="003E01D3" w:rsidDel="00CB2EE4">
          <w:rPr>
            <w:rFonts w:ascii="Arial" w:hAnsi="Arial" w:cs="Arial"/>
            <w:color w:val="000000" w:themeColor="text1"/>
            <w:sz w:val="22"/>
            <w:szCs w:val="22"/>
          </w:rPr>
          <w:t>.</w:t>
        </w:r>
        <w:r w:rsidRPr="00B7170F" w:rsidDel="00CB2EE4">
          <w:rPr>
            <w:rFonts w:ascii="Arial" w:hAnsi="Arial" w:cs="Arial"/>
            <w:color w:val="000000" w:themeColor="text1"/>
            <w:sz w:val="22"/>
            <w:szCs w:val="22"/>
          </w:rPr>
          <w:fldChar w:fldCharType="begin" w:fldLock="1"/>
        </w:r>
        <w:r w:rsidR="003E01D3" w:rsidDel="00CB2EE4">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lt;sup&gt;31&lt;/sup&gt;","plainTextFormattedCitation":"31","previouslyFormattedCitation":"&lt;sup&gt;31&lt;/sup&gt;"},"properties":{"noteIndex":0},"schema":"https://github.com/citation-style-language/schema/raw/master/csl-citation.json"}</w:instrText>
        </w:r>
        <w:r w:rsidRPr="00B7170F" w:rsidDel="00CB2EE4">
          <w:rPr>
            <w:rFonts w:ascii="Arial" w:hAnsi="Arial" w:cs="Arial"/>
            <w:color w:val="000000" w:themeColor="text1"/>
            <w:sz w:val="22"/>
            <w:szCs w:val="22"/>
          </w:rPr>
          <w:fldChar w:fldCharType="separate"/>
        </w:r>
        <w:r w:rsidR="003E01D3" w:rsidRPr="003E01D3" w:rsidDel="00CB2EE4">
          <w:rPr>
            <w:rFonts w:ascii="Arial" w:hAnsi="Arial" w:cs="Arial"/>
            <w:noProof/>
            <w:color w:val="000000" w:themeColor="text1"/>
            <w:sz w:val="22"/>
            <w:szCs w:val="22"/>
            <w:vertAlign w:val="superscript"/>
          </w:rPr>
          <w:t>31</w:t>
        </w:r>
        <w:r w:rsidRPr="00B7170F" w:rsidDel="00CB2EE4">
          <w:rPr>
            <w:rFonts w:ascii="Arial" w:hAnsi="Arial" w:cs="Arial"/>
            <w:color w:val="000000" w:themeColor="text1"/>
            <w:sz w:val="22"/>
            <w:szCs w:val="22"/>
          </w:rPr>
          <w:fldChar w:fldCharType="end"/>
        </w:r>
        <w:r w:rsidRPr="00B7170F" w:rsidDel="00CB2EE4">
          <w:rPr>
            <w:rFonts w:ascii="Arial" w:hAnsi="Arial" w:cs="Arial"/>
            <w:color w:val="000000" w:themeColor="text1"/>
            <w:sz w:val="22"/>
            <w:szCs w:val="22"/>
          </w:rPr>
          <w:t xml:space="preserve"> Cells from fresh tumor specimens were incubated with FcR blocking reagent (StemCell Technologies, Vancouver, Canada) for 10 min at 4</w:t>
        </w:r>
        <w:r w:rsidR="00327B77" w:rsidDel="00CB2EE4">
          <w:rPr>
            <w:rFonts w:ascii="Arial" w:hAnsi="Arial" w:cs="Arial"/>
            <w:color w:val="000000" w:themeColor="text1"/>
            <w:sz w:val="22"/>
            <w:szCs w:val="22"/>
          </w:rPr>
          <w:t xml:space="preserve"> </w:t>
        </w:r>
        <w:r w:rsidR="00327B77" w:rsidDel="00CB2EE4">
          <w:rPr>
            <w:rFonts w:ascii="Arial" w:hAnsi="Arial" w:cs="Arial"/>
            <w:color w:val="000000" w:themeColor="text1"/>
            <w:sz w:val="22"/>
            <w:szCs w:val="22"/>
          </w:rPr>
          <w:sym w:font="Symbol" w:char="F0B0"/>
        </w:r>
        <w:r w:rsidR="00327B77" w:rsidDel="00CB2EE4">
          <w:rPr>
            <w:rFonts w:ascii="Arial" w:hAnsi="Arial" w:cs="Arial"/>
            <w:color w:val="000000" w:themeColor="text1"/>
            <w:sz w:val="22"/>
            <w:szCs w:val="22"/>
          </w:rPr>
          <w:t>C</w:t>
        </w:r>
        <w:r w:rsidRPr="00B7170F" w:rsidDel="00CB2EE4">
          <w:rPr>
            <w:rFonts w:ascii="Arial" w:hAnsi="Arial" w:cs="Arial"/>
            <w:color w:val="000000" w:themeColor="text1"/>
            <w:sz w:val="22"/>
            <w:szCs w:val="22"/>
          </w:rPr>
          <w:t xml:space="preserve"> and labelled with 1ug/ml of the FITC anti-human CD45 antibody (BioLegend, San Diego, CA) per 10</w:t>
        </w:r>
        <w:r w:rsidRPr="00B7170F" w:rsidDel="00CB2EE4">
          <w:rPr>
            <w:rFonts w:ascii="Arial" w:hAnsi="Arial" w:cs="Arial"/>
            <w:color w:val="000000" w:themeColor="text1"/>
            <w:sz w:val="22"/>
            <w:szCs w:val="22"/>
            <w:vertAlign w:val="superscript"/>
          </w:rPr>
          <w:t xml:space="preserve">7 </w:t>
        </w:r>
        <w:r w:rsidRPr="00B7170F" w:rsidDel="00CB2EE4">
          <w:rPr>
            <w:rFonts w:ascii="Arial" w:hAnsi="Arial" w:cs="Arial"/>
            <w:color w:val="000000" w:themeColor="text1"/>
            <w:sz w:val="22"/>
            <w:szCs w:val="22"/>
          </w:rPr>
          <w:t>cells for 20 min at 4</w:t>
        </w:r>
        <w:r w:rsidR="00204431" w:rsidDel="00CB2EE4">
          <w:rPr>
            <w:rFonts w:ascii="Arial" w:hAnsi="Arial" w:cs="Arial"/>
            <w:color w:val="000000" w:themeColor="text1"/>
            <w:sz w:val="22"/>
            <w:szCs w:val="22"/>
          </w:rPr>
          <w:sym w:font="Symbol" w:char="F0B0"/>
        </w:r>
        <w:r w:rsidR="00204431" w:rsidDel="00CB2EE4">
          <w:rPr>
            <w:rFonts w:ascii="Arial" w:hAnsi="Arial" w:cs="Arial"/>
            <w:color w:val="000000" w:themeColor="text1"/>
            <w:sz w:val="22"/>
            <w:szCs w:val="22"/>
          </w:rPr>
          <w:t>C</w:t>
        </w:r>
        <w:r w:rsidRPr="00B7170F" w:rsidDel="00CB2EE4">
          <w:rPr>
            <w:rFonts w:ascii="Arial" w:hAnsi="Arial" w:cs="Arial"/>
            <w:color w:val="000000" w:themeColor="text1"/>
            <w:sz w:val="22"/>
            <w:szCs w:val="22"/>
          </w:rPr>
          <w:t>. CD45</w:t>
        </w:r>
        <w:r w:rsidRPr="00B7170F" w:rsidDel="00CB2EE4">
          <w:rPr>
            <w:rFonts w:ascii="Arial" w:hAnsi="Arial" w:cs="Arial"/>
            <w:color w:val="000000" w:themeColor="text1"/>
            <w:sz w:val="22"/>
            <w:szCs w:val="22"/>
            <w:vertAlign w:val="superscript"/>
          </w:rPr>
          <w:t>+</w:t>
        </w:r>
        <w:r w:rsidRPr="00B7170F" w:rsidDel="00CB2EE4">
          <w:rPr>
            <w:rFonts w:ascii="Arial" w:hAnsi="Arial" w:cs="Arial"/>
            <w:color w:val="000000" w:themeColor="text1"/>
            <w:sz w:val="22"/>
            <w:szCs w:val="22"/>
          </w:rPr>
          <w:t xml:space="preserve"> cells were isolated using the EasySep</w:t>
        </w:r>
        <w:r w:rsidRPr="00B7170F" w:rsidDel="00CB2EE4">
          <w:rPr>
            <w:rFonts w:ascii="Arial" w:hAnsi="Arial" w:cs="Arial"/>
            <w:color w:val="000000" w:themeColor="text1"/>
            <w:sz w:val="22"/>
            <w:szCs w:val="22"/>
            <w:vertAlign w:val="superscript"/>
          </w:rPr>
          <w:t xml:space="preserve">TM </w:t>
        </w:r>
        <w:r w:rsidRPr="00B7170F" w:rsidDel="00CB2EE4">
          <w:rPr>
            <w:rFonts w:ascii="Arial" w:hAnsi="Arial" w:cs="Arial"/>
            <w:color w:val="000000" w:themeColor="text1"/>
            <w:sz w:val="22"/>
            <w:szCs w:val="22"/>
          </w:rPr>
          <w:t>FITC Positive Selection Kit (StemCell Technologies). Alternatively, mononuclear cells from whole peripheral blood of paired subjects were isolated using SepMate Tubes (StemCell Technologies) by density gradient centrifugation. Cells were then viably frozen in 5% DMSO in RPMI complemented with 95% FBS. Cryopreserved cells were resuscitated for flow cytometry analyses by rapid thawing and slow dilution.</w:t>
        </w:r>
      </w:moveFrom>
    </w:p>
    <w:p w14:paraId="7D0BF3BD" w14:textId="6AD58098" w:rsidR="004B43AC" w:rsidRPr="0002326A" w:rsidDel="00CB2EE4" w:rsidRDefault="004B43AC" w:rsidP="004B43AC">
      <w:pPr>
        <w:spacing w:line="480" w:lineRule="auto"/>
        <w:jc w:val="both"/>
        <w:rPr>
          <w:moveFrom w:id="47" w:author="Borcherding, Nicholas (CCOM Student)" w:date="2020-11-27T06:15:00Z"/>
          <w:rFonts w:ascii="Arial" w:hAnsi="Arial" w:cs="Arial"/>
          <w:color w:val="000000"/>
          <w:sz w:val="22"/>
          <w:szCs w:val="22"/>
        </w:rPr>
      </w:pPr>
    </w:p>
    <w:p w14:paraId="4E92A2DA" w14:textId="469FB93A" w:rsidR="004B43AC" w:rsidRPr="0002326A" w:rsidDel="00CB2EE4" w:rsidRDefault="004B43AC" w:rsidP="004B43AC">
      <w:pPr>
        <w:spacing w:line="480" w:lineRule="auto"/>
        <w:jc w:val="both"/>
        <w:rPr>
          <w:moveFrom w:id="48" w:author="Borcherding, Nicholas (CCOM Student)" w:date="2020-11-27T06:15:00Z"/>
          <w:rFonts w:ascii="Arial" w:hAnsi="Arial" w:cs="Arial"/>
          <w:i/>
          <w:iCs/>
          <w:color w:val="000000"/>
          <w:sz w:val="22"/>
          <w:szCs w:val="22"/>
        </w:rPr>
      </w:pPr>
      <w:moveFrom w:id="49" w:author="Borcherding, Nicholas (CCOM Student)" w:date="2020-11-27T06:15:00Z">
        <w:r w:rsidRPr="0002326A" w:rsidDel="00CB2EE4">
          <w:rPr>
            <w:rFonts w:ascii="Arial" w:hAnsi="Arial" w:cs="Arial"/>
            <w:i/>
            <w:iCs/>
            <w:color w:val="000000"/>
            <w:sz w:val="22"/>
            <w:szCs w:val="22"/>
          </w:rPr>
          <w:t>Cell Sorting for Single-Cell RNA sequencing</w:t>
        </w:r>
      </w:moveFrom>
    </w:p>
    <w:p w14:paraId="6A7E7583" w14:textId="4B037E12" w:rsidR="004B43AC" w:rsidRPr="0002326A" w:rsidDel="00CB2EE4" w:rsidRDefault="004B43AC" w:rsidP="004B43AC">
      <w:pPr>
        <w:spacing w:line="480" w:lineRule="auto"/>
        <w:jc w:val="both"/>
        <w:rPr>
          <w:moveFrom w:id="50" w:author="Borcherding, Nicholas (CCOM Student)" w:date="2020-11-27T06:15:00Z"/>
          <w:rFonts w:ascii="Arial" w:hAnsi="Arial" w:cs="Arial"/>
          <w:color w:val="000000"/>
          <w:sz w:val="22"/>
          <w:szCs w:val="22"/>
        </w:rPr>
      </w:pPr>
      <w:moveFrom w:id="51" w:author="Borcherding, Nicholas (CCOM Student)" w:date="2020-11-27T06:15:00Z">
        <w:r w:rsidRPr="0002326A" w:rsidDel="00CB2EE4">
          <w:rPr>
            <w:rFonts w:ascii="Arial" w:hAnsi="Arial" w:cs="Arial"/>
            <w:color w:val="000000"/>
            <w:sz w:val="22"/>
            <w:szCs w:val="22"/>
          </w:rPr>
          <w:t>Viable immune (CD45</w:t>
        </w:r>
        <w:r w:rsidRPr="0002326A" w:rsidDel="00CB2EE4">
          <w:rPr>
            <w:rFonts w:ascii="Arial" w:hAnsi="Arial" w:cs="Arial"/>
            <w:color w:val="000000"/>
            <w:sz w:val="22"/>
            <w:szCs w:val="22"/>
            <w:vertAlign w:val="superscript"/>
          </w:rPr>
          <w:t>+</w:t>
        </w:r>
        <w:r w:rsidRPr="0002326A" w:rsidDel="00CB2EE4">
          <w:rPr>
            <w:rFonts w:ascii="Arial" w:hAnsi="Arial" w:cs="Arial"/>
            <w:color w:val="000000"/>
            <w:sz w:val="22"/>
            <w:szCs w:val="22"/>
          </w:rPr>
          <w:t xml:space="preserve"> Hoechst</w:t>
        </w:r>
        <w:r w:rsidRPr="0002326A" w:rsidDel="00CB2EE4">
          <w:rPr>
            <w:rFonts w:ascii="Arial" w:hAnsi="Arial" w:cs="Arial"/>
            <w:color w:val="000000"/>
            <w:sz w:val="22"/>
            <w:szCs w:val="22"/>
            <w:vertAlign w:val="superscript"/>
          </w:rPr>
          <w:t>-</w:t>
        </w:r>
        <w:r w:rsidRPr="0002326A" w:rsidDel="00CB2EE4">
          <w:rPr>
            <w:rFonts w:ascii="Arial" w:hAnsi="Arial" w:cs="Arial"/>
            <w:color w:val="000000"/>
            <w:sz w:val="22"/>
            <w:szCs w:val="22"/>
          </w:rPr>
          <w:t>) single cell suspensions generated from three ccRCC tumor samples and blood were FACS sorted on a FACS ARIA sorter (BD Biosciences) for lymphoid and myeloid cells (</w:t>
        </w:r>
        <w:r w:rsidR="00204431" w:rsidDel="00CB2EE4">
          <w:rPr>
            <w:rFonts w:ascii="Arial" w:hAnsi="Arial" w:cs="Arial"/>
            <w:color w:val="000000"/>
            <w:sz w:val="22"/>
            <w:szCs w:val="22"/>
          </w:rPr>
          <w:t>r</w:t>
        </w:r>
        <w:r w:rsidRPr="0002326A" w:rsidDel="00CB2EE4">
          <w:rPr>
            <w:rFonts w:ascii="Arial" w:hAnsi="Arial" w:cs="Arial"/>
            <w:color w:val="000000"/>
            <w:sz w:val="22"/>
            <w:szCs w:val="22"/>
          </w:rPr>
          <w:t>atio 3:1).</w:t>
        </w:r>
        <w:r w:rsidR="00060D2B" w:rsidDel="00CB2EE4">
          <w:rPr>
            <w:rFonts w:ascii="Arial" w:hAnsi="Arial" w:cs="Arial"/>
            <w:color w:val="000000"/>
            <w:sz w:val="22"/>
            <w:szCs w:val="22"/>
          </w:rPr>
          <w:t xml:space="preserve"> This was to consistent sequencing depth for both myeloid and lymphoid cells across the three patients, as myeloid cells have 3-10-fold greater feature expression. </w:t>
        </w:r>
        <w:r w:rsidRPr="0002326A" w:rsidDel="00CB2EE4">
          <w:rPr>
            <w:rFonts w:ascii="Arial" w:hAnsi="Arial" w:cs="Arial"/>
            <w:color w:val="000000"/>
            <w:sz w:val="22"/>
            <w:szCs w:val="22"/>
          </w:rPr>
          <w:t>The cells were sorted into ice</w:t>
        </w:r>
        <w:r w:rsidR="00204431" w:rsidDel="00CB2EE4">
          <w:rPr>
            <w:rFonts w:ascii="Arial" w:hAnsi="Arial" w:cs="Arial"/>
            <w:color w:val="000000"/>
            <w:sz w:val="22"/>
            <w:szCs w:val="22"/>
          </w:rPr>
          <w:t>-</w:t>
        </w:r>
        <w:r w:rsidRPr="0002326A" w:rsidDel="00CB2EE4">
          <w:rPr>
            <w:rFonts w:ascii="Arial" w:hAnsi="Arial" w:cs="Arial"/>
            <w:color w:val="000000"/>
            <w:sz w:val="22"/>
            <w:szCs w:val="22"/>
          </w:rPr>
          <w:t>cold Dulbecco’s PBS + 0.04% non-acetylated BSA (New England BioLabs, Ipswich, MA). Sorted cells were then counted and assessed viability MoxiGoII counter (Orflo Technologies, Ketchum, ID) ensuring that cells were resuspended at 1</w:t>
        </w:r>
        <w:r w:rsidR="00C4699B" w:rsidDel="00CB2EE4">
          <w:rPr>
            <w:rFonts w:ascii="Arial" w:hAnsi="Arial" w:cs="Arial"/>
            <w:color w:val="000000"/>
            <w:sz w:val="22"/>
            <w:szCs w:val="22"/>
          </w:rPr>
          <w:t>,</w:t>
        </w:r>
        <w:r w:rsidRPr="0002326A" w:rsidDel="00CB2EE4">
          <w:rPr>
            <w:rFonts w:ascii="Arial" w:hAnsi="Arial" w:cs="Arial"/>
            <w:color w:val="000000"/>
            <w:sz w:val="22"/>
            <w:szCs w:val="22"/>
          </w:rPr>
          <w:t>000 cells</w:t>
        </w:r>
        <w:r w:rsidR="00204431" w:rsidDel="00CB2EE4">
          <w:rPr>
            <w:rFonts w:ascii="Arial" w:hAnsi="Arial" w:cs="Arial"/>
            <w:color w:val="000000"/>
            <w:sz w:val="22"/>
            <w:szCs w:val="22"/>
          </w:rPr>
          <w:t>/µ</w:t>
        </w:r>
        <w:r w:rsidRPr="0002326A" w:rsidDel="00CB2EE4">
          <w:rPr>
            <w:rFonts w:ascii="Arial" w:hAnsi="Arial" w:cs="Arial"/>
            <w:color w:val="000000"/>
            <w:sz w:val="22"/>
            <w:szCs w:val="22"/>
          </w:rPr>
          <w:t xml:space="preserve">l with a viability &gt;90%. </w:t>
        </w:r>
      </w:moveFrom>
    </w:p>
    <w:p w14:paraId="106F0726" w14:textId="600845B7" w:rsidR="004B43AC" w:rsidRPr="0002326A" w:rsidDel="00CB2EE4" w:rsidRDefault="004B43AC" w:rsidP="004B43AC">
      <w:pPr>
        <w:spacing w:line="480" w:lineRule="auto"/>
        <w:jc w:val="both"/>
        <w:rPr>
          <w:moveFrom w:id="52" w:author="Borcherding, Nicholas (CCOM Student)" w:date="2020-11-27T06:15:00Z"/>
          <w:rFonts w:ascii="Arial" w:hAnsi="Arial" w:cs="Arial"/>
          <w:color w:val="000000"/>
          <w:sz w:val="22"/>
          <w:szCs w:val="22"/>
        </w:rPr>
      </w:pPr>
    </w:p>
    <w:p w14:paraId="0E71E724" w14:textId="7011F082" w:rsidR="004B43AC" w:rsidRPr="00541645" w:rsidDel="00CB2EE4" w:rsidRDefault="004B43AC" w:rsidP="004B43AC">
      <w:pPr>
        <w:spacing w:line="480" w:lineRule="auto"/>
        <w:jc w:val="both"/>
        <w:rPr>
          <w:moveFrom w:id="53" w:author="Borcherding, Nicholas (CCOM Student)" w:date="2020-11-27T06:15:00Z"/>
          <w:rFonts w:ascii="Arial" w:hAnsi="Arial" w:cs="Arial"/>
          <w:i/>
          <w:iCs/>
          <w:color w:val="000000"/>
          <w:sz w:val="22"/>
          <w:szCs w:val="22"/>
        </w:rPr>
      </w:pPr>
      <w:moveFrom w:id="54" w:author="Borcherding, Nicholas (CCOM Student)" w:date="2020-11-27T06:15:00Z">
        <w:r w:rsidRPr="00541645" w:rsidDel="00CB2EE4">
          <w:rPr>
            <w:rFonts w:ascii="Arial" w:hAnsi="Arial" w:cs="Arial"/>
            <w:i/>
            <w:iCs/>
            <w:color w:val="000000"/>
            <w:sz w:val="22"/>
            <w:szCs w:val="22"/>
          </w:rPr>
          <w:t>Library Preparation, Single-Cell 5’ and TCR Sequencing</w:t>
        </w:r>
      </w:moveFrom>
    </w:p>
    <w:p w14:paraId="42BD1B9B" w14:textId="176A7161" w:rsidR="004B43AC" w:rsidRPr="0002326A" w:rsidDel="00CB2EE4" w:rsidRDefault="004B43AC" w:rsidP="004B43AC">
      <w:pPr>
        <w:spacing w:line="480" w:lineRule="auto"/>
        <w:jc w:val="both"/>
        <w:rPr>
          <w:moveFrom w:id="55" w:author="Borcherding, Nicholas (CCOM Student)" w:date="2020-11-27T06:15:00Z"/>
          <w:rFonts w:ascii="Arial" w:hAnsi="Arial" w:cs="Arial"/>
          <w:color w:val="000000" w:themeColor="text1"/>
          <w:sz w:val="22"/>
          <w:szCs w:val="22"/>
        </w:rPr>
      </w:pPr>
      <w:moveFrom w:id="56" w:author="Borcherding, Nicholas (CCOM Student)" w:date="2020-11-27T06:15:00Z">
        <w:r w:rsidRPr="0002326A" w:rsidDel="00CB2EE4">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sidDel="00CB2EE4">
          <w:rPr>
            <w:rFonts w:ascii="Arial" w:eastAsia="MS Mincho" w:hAnsi="Arial" w:cs="Arial"/>
            <w:color w:val="000000"/>
            <w:sz w:val="22"/>
            <w:szCs w:val="22"/>
          </w:rPr>
          <w:t xml:space="preserve"> </w:t>
        </w:r>
        <w:r w:rsidRPr="0002326A" w:rsidDel="00CB2EE4">
          <w:rPr>
            <w:rFonts w:ascii="Arial" w:hAnsi="Arial" w:cs="Arial"/>
            <w:color w:val="000000"/>
            <w:sz w:val="22"/>
            <w:szCs w:val="22"/>
          </w:rPr>
          <w:t>Cell suspensions were loaded onto a Chromium Single-Cell Chip along</w:t>
        </w:r>
        <w:r w:rsidRPr="0002326A" w:rsidDel="00CB2EE4">
          <w:rPr>
            <w:rFonts w:ascii="Arial" w:eastAsia="MS Mincho" w:hAnsi="Arial" w:cs="Arial"/>
            <w:color w:val="000000"/>
            <w:sz w:val="22"/>
            <w:szCs w:val="22"/>
          </w:rPr>
          <w:t xml:space="preserve"> </w:t>
        </w:r>
        <w:r w:rsidRPr="0002326A" w:rsidDel="00CB2EE4">
          <w:rPr>
            <w:rFonts w:ascii="Arial" w:hAnsi="Arial" w:cs="Arial"/>
            <w:color w:val="000000"/>
            <w:sz w:val="22"/>
            <w:szCs w:val="22"/>
          </w:rPr>
          <w:t>with the reverse transcription (RT) master mix and single cell 5</w:t>
        </w:r>
        <w:r w:rsidRPr="0002326A" w:rsidDel="00CB2EE4">
          <w:rPr>
            <w:rFonts w:ascii="Arial" w:eastAsia="Calibri" w:hAnsi="Arial" w:cs="Arial"/>
            <w:color w:val="000000"/>
            <w:sz w:val="22"/>
            <w:szCs w:val="22"/>
          </w:rPr>
          <w:t>′</w:t>
        </w:r>
        <w:r w:rsidRPr="0002326A" w:rsidDel="00CB2EE4">
          <w:rPr>
            <w:rFonts w:ascii="Arial" w:hAnsi="Arial" w:cs="Arial"/>
            <w:color w:val="000000"/>
            <w:sz w:val="22"/>
            <w:szCs w:val="22"/>
          </w:rPr>
          <w:t xml:space="preserve"> gel beads, aiming for 7,500 cells per channel. Following generation of single-cell</w:t>
        </w:r>
        <w:r w:rsidRPr="0002326A" w:rsidDel="00CB2EE4">
          <w:rPr>
            <w:rFonts w:ascii="Arial" w:eastAsia="MS Mincho" w:hAnsi="Arial" w:cs="Arial"/>
            <w:color w:val="000000"/>
            <w:sz w:val="22"/>
            <w:szCs w:val="22"/>
          </w:rPr>
          <w:t xml:space="preserve"> </w:t>
        </w:r>
        <w:r w:rsidRPr="0002326A" w:rsidDel="00CB2EE4">
          <w:rPr>
            <w:rFonts w:ascii="Arial" w:hAnsi="Arial" w:cs="Arial"/>
            <w:color w:val="000000"/>
            <w:sz w:val="22"/>
            <w:szCs w:val="22"/>
          </w:rPr>
          <w:t>gel bead-in-emulsions (GEMs), reverse transcription was performed</w:t>
        </w:r>
        <w:r w:rsidRPr="0002326A" w:rsidDel="00CB2EE4">
          <w:rPr>
            <w:rFonts w:ascii="Arial" w:eastAsia="MS Mincho" w:hAnsi="Arial" w:cs="Arial"/>
            <w:color w:val="000000"/>
            <w:sz w:val="22"/>
            <w:szCs w:val="22"/>
          </w:rPr>
          <w:t xml:space="preserve"> </w:t>
        </w:r>
        <w:r w:rsidRPr="0002326A" w:rsidDel="00CB2EE4">
          <w:rPr>
            <w:rFonts w:ascii="Arial" w:hAnsi="Arial" w:cs="Arial"/>
            <w:color w:val="000000"/>
            <w:sz w:val="22"/>
            <w:szCs w:val="22"/>
          </w:rPr>
          <w:t>using a C1000 Touch Thermal Cycler (Bio-Rad Laboratories, Hercules, CA); 13 cycles were used for cDNA amplification. Amplified cDNA was purified</w:t>
        </w:r>
        <w:r w:rsidRPr="0002326A" w:rsidDel="00CB2EE4">
          <w:rPr>
            <w:rFonts w:ascii="Arial" w:eastAsia="MS Mincho" w:hAnsi="Arial" w:cs="Arial"/>
            <w:color w:val="000000"/>
            <w:sz w:val="22"/>
            <w:szCs w:val="22"/>
          </w:rPr>
          <w:t xml:space="preserve"> </w:t>
        </w:r>
        <w:r w:rsidRPr="0002326A" w:rsidDel="00CB2EE4">
          <w:rPr>
            <w:rFonts w:ascii="Arial" w:hAnsi="Arial" w:cs="Arial"/>
            <w:color w:val="000000"/>
            <w:sz w:val="22"/>
            <w:szCs w:val="22"/>
          </w:rPr>
          <w:t>using SPRIselect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the same input sample</w:t>
        </w:r>
        <w:r w:rsidR="00204431" w:rsidDel="00CB2EE4">
          <w:rPr>
            <w:rFonts w:ascii="Arial" w:hAnsi="Arial" w:cs="Arial"/>
            <w:color w:val="000000"/>
            <w:sz w:val="22"/>
            <w:szCs w:val="22"/>
          </w:rPr>
          <w:t>s</w:t>
        </w:r>
        <w:r w:rsidRPr="0002326A" w:rsidDel="00CB2EE4">
          <w:rPr>
            <w:rFonts w:ascii="Arial" w:hAnsi="Arial" w:cs="Arial"/>
            <w:color w:val="000000"/>
            <w:sz w:val="22"/>
            <w:szCs w:val="22"/>
          </w:rPr>
          <w:t xml:space="preserve">. Sequencing libraries were generated with unique sample indices for each sample and quantified. Libraries were sequenced on an Illumina HiSeq 4000 using a 150-pair-end sequencing kit. </w:t>
        </w:r>
        <w:r w:rsidRPr="0002326A" w:rsidDel="00CB2EE4">
          <w:rPr>
            <w:rFonts w:ascii="Arial" w:hAnsi="Arial" w:cs="Arial"/>
            <w:sz w:val="22"/>
            <w:szCs w:val="22"/>
          </w:rPr>
          <w:t xml:space="preserve">Gene expression </w:t>
        </w:r>
        <w:r w:rsidRPr="0002326A" w:rsidDel="00CB2EE4">
          <w:rPr>
            <w:rFonts w:ascii="Arial" w:hAnsi="Arial" w:cs="Arial"/>
            <w:color w:val="000000"/>
            <w:sz w:val="22"/>
            <w:szCs w:val="22"/>
          </w:rPr>
          <w:t xml:space="preserve">FASTQ files were aligned to the human genome (GRCh38) using the CellRanger v2.2 pipeline, while clonotype sequencing was aligned to the </w:t>
        </w:r>
        <w:r w:rsidRPr="0002326A" w:rsidDel="00CB2EE4">
          <w:rPr>
            <w:rFonts w:ascii="Arial" w:hAnsi="Arial" w:cs="Arial"/>
            <w:color w:val="000000" w:themeColor="text1"/>
            <w:sz w:val="22"/>
            <w:szCs w:val="22"/>
          </w:rPr>
          <w:t xml:space="preserve">vdj_GRCh38_alts_ensembl genome build provided by the manufacturer. </w:t>
        </w:r>
      </w:moveFrom>
    </w:p>
    <w:p w14:paraId="6BD8E6BE" w14:textId="698C5CE5" w:rsidR="004B43AC" w:rsidRPr="0002326A" w:rsidDel="00CB2EE4" w:rsidRDefault="004B43AC" w:rsidP="004B43AC">
      <w:pPr>
        <w:spacing w:line="480" w:lineRule="auto"/>
        <w:jc w:val="both"/>
        <w:rPr>
          <w:moveFrom w:id="57" w:author="Borcherding, Nicholas (CCOM Student)" w:date="2020-11-27T06:15:00Z"/>
          <w:rFonts w:ascii="Arial" w:hAnsi="Arial" w:cs="Arial"/>
          <w:sz w:val="22"/>
          <w:szCs w:val="22"/>
        </w:rPr>
      </w:pPr>
    </w:p>
    <w:p w14:paraId="7B18F444" w14:textId="20596C92" w:rsidR="004B43AC" w:rsidRPr="0002326A" w:rsidDel="00CB2EE4" w:rsidRDefault="004B43AC" w:rsidP="004B43AC">
      <w:pPr>
        <w:spacing w:line="480" w:lineRule="auto"/>
        <w:jc w:val="both"/>
        <w:rPr>
          <w:moveFrom w:id="58" w:author="Borcherding, Nicholas (CCOM Student)" w:date="2020-11-27T06:15:00Z"/>
          <w:rFonts w:ascii="Arial" w:hAnsi="Arial" w:cs="Arial"/>
          <w:i/>
          <w:iCs/>
          <w:color w:val="000000" w:themeColor="text1"/>
          <w:sz w:val="22"/>
          <w:szCs w:val="22"/>
        </w:rPr>
      </w:pPr>
      <w:moveFrom w:id="59" w:author="Borcherding, Nicholas (CCOM Student)" w:date="2020-11-27T06:15:00Z">
        <w:r w:rsidRPr="0002326A" w:rsidDel="00CB2EE4">
          <w:rPr>
            <w:rFonts w:ascii="Arial" w:hAnsi="Arial" w:cs="Arial"/>
            <w:i/>
            <w:iCs/>
            <w:color w:val="000000" w:themeColor="text1"/>
            <w:sz w:val="22"/>
            <w:szCs w:val="22"/>
          </w:rPr>
          <w:t>Incorporation of other SCRS data sets</w:t>
        </w:r>
      </w:moveFrom>
    </w:p>
    <w:p w14:paraId="075FCE9E" w14:textId="3785A7B5" w:rsidR="004B43AC" w:rsidRPr="0002326A" w:rsidDel="00CB2EE4" w:rsidRDefault="004B43AC" w:rsidP="004B43AC">
      <w:pPr>
        <w:spacing w:line="480" w:lineRule="auto"/>
        <w:rPr>
          <w:moveFrom w:id="60" w:author="Borcherding, Nicholas (CCOM Student)" w:date="2020-11-27T06:15:00Z"/>
          <w:rFonts w:ascii="Arial" w:hAnsi="Arial" w:cs="Arial"/>
          <w:color w:val="000000" w:themeColor="text1"/>
          <w:sz w:val="22"/>
          <w:szCs w:val="22"/>
        </w:rPr>
      </w:pPr>
      <w:moveFrom w:id="61" w:author="Borcherding, Nicholas (CCOM Student)" w:date="2020-11-27T06:15:00Z">
        <w:r w:rsidRPr="0002326A" w:rsidDel="00CB2EE4">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sidDel="00CB2EE4">
          <w:rPr>
            <w:rFonts w:ascii="Arial" w:hAnsi="Arial" w:cs="Arial"/>
            <w:sz w:val="22"/>
            <w:szCs w:val="22"/>
          </w:rPr>
          <w:t>uniform manifold approximation and project (</w:t>
        </w:r>
        <w:r w:rsidRPr="0002326A" w:rsidDel="00CB2EE4">
          <w:rPr>
            <w:rFonts w:ascii="Arial" w:hAnsi="Arial" w:cs="Arial"/>
            <w:color w:val="000000" w:themeColor="text1"/>
            <w:sz w:val="22"/>
            <w:szCs w:val="22"/>
          </w:rPr>
          <w:t xml:space="preserve">UMAP). Total number of cells from healthy peripheral blood control were 7,726. SCRS of normal immune populations in the kidney were derived </w:t>
        </w:r>
        <w:r w:rsidDel="00CB2EE4">
          <w:rPr>
            <w:rFonts w:ascii="Arial" w:hAnsi="Arial" w:cs="Arial"/>
            <w:color w:val="000000" w:themeColor="text1"/>
            <w:sz w:val="22"/>
            <w:szCs w:val="22"/>
          </w:rPr>
          <w:t xml:space="preserve">from </w:t>
        </w:r>
        <w:r w:rsidRPr="0002326A" w:rsidDel="00CB2EE4">
          <w:rPr>
            <w:rFonts w:ascii="Arial" w:hAnsi="Arial" w:cs="Arial"/>
            <w:color w:val="000000" w:themeColor="text1"/>
            <w:sz w:val="22"/>
            <w:szCs w:val="22"/>
          </w:rPr>
          <w:t>previously published data</w:t>
        </w:r>
        <w:r w:rsidR="003E01D3" w:rsidDel="00CB2EE4">
          <w:rPr>
            <w:rFonts w:ascii="Arial" w:hAnsi="Arial" w:cs="Arial"/>
            <w:color w:val="000000" w:themeColor="text1"/>
            <w:sz w:val="22"/>
            <w:szCs w:val="22"/>
          </w:rPr>
          <w:t>.</w:t>
        </w:r>
        <w:r w:rsidRPr="0002326A" w:rsidDel="00CB2EE4">
          <w:rPr>
            <w:rFonts w:ascii="Arial" w:hAnsi="Arial" w:cs="Arial"/>
            <w:color w:val="000000" w:themeColor="text1"/>
            <w:sz w:val="22"/>
            <w:szCs w:val="22"/>
          </w:rPr>
          <w:fldChar w:fldCharType="begin" w:fldLock="1"/>
        </w:r>
        <w:r w:rsidR="003E01D3" w:rsidDel="00CB2EE4">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Pr="0002326A" w:rsidDel="00CB2EE4">
          <w:rPr>
            <w:rFonts w:ascii="Arial" w:hAnsi="Arial" w:cs="Arial"/>
            <w:color w:val="000000" w:themeColor="text1"/>
            <w:sz w:val="22"/>
            <w:szCs w:val="22"/>
          </w:rPr>
          <w:fldChar w:fldCharType="separate"/>
        </w:r>
        <w:r w:rsidR="003E01D3" w:rsidRPr="003E01D3" w:rsidDel="00CB2EE4">
          <w:rPr>
            <w:rFonts w:ascii="Arial" w:hAnsi="Arial" w:cs="Arial"/>
            <w:noProof/>
            <w:color w:val="000000" w:themeColor="text1"/>
            <w:sz w:val="22"/>
            <w:szCs w:val="22"/>
            <w:vertAlign w:val="superscript"/>
          </w:rPr>
          <w:t>30</w:t>
        </w:r>
        <w:r w:rsidRPr="0002326A" w:rsidDel="00CB2EE4">
          <w:rPr>
            <w:rFonts w:ascii="Arial" w:hAnsi="Arial" w:cs="Arial"/>
            <w:color w:val="000000" w:themeColor="text1"/>
            <w:sz w:val="22"/>
            <w:szCs w:val="22"/>
          </w:rPr>
          <w:fldChar w:fldCharType="end"/>
        </w:r>
        <w:r w:rsidRPr="0002326A" w:rsidDel="00CB2EE4">
          <w:rPr>
            <w:rFonts w:ascii="Arial" w:hAnsi="Arial" w:cs="Arial"/>
            <w:color w:val="000000" w:themeColor="text1"/>
            <w:sz w:val="22"/>
            <w:szCs w:val="22"/>
          </w:rPr>
          <w:t xml:space="preserve"> Gene expression matrices were downloaded from the </w:t>
        </w:r>
        <w:r w:rsidRPr="0002326A" w:rsidDel="00CB2EE4">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sidDel="00CB2EE4">
          <w:rPr>
            <w:rFonts w:ascii="Arial" w:hAnsi="Arial" w:cs="Arial"/>
            <w:color w:val="000000" w:themeColor="text1"/>
            <w:sz w:val="22"/>
            <w:szCs w:val="22"/>
          </w:rPr>
          <w:t xml:space="preserve"> These</w:t>
        </w:r>
        <w:r w:rsidDel="00CB2EE4">
          <w:rPr>
            <w:rFonts w:ascii="Arial" w:hAnsi="Arial" w:cs="Arial"/>
            <w:color w:val="000000" w:themeColor="text1"/>
            <w:sz w:val="22"/>
            <w:szCs w:val="22"/>
          </w:rPr>
          <w:t xml:space="preserve"> samples were</w:t>
        </w:r>
        <w:r w:rsidRPr="0002326A" w:rsidDel="00CB2EE4">
          <w:rPr>
            <w:rFonts w:ascii="Arial" w:hAnsi="Arial" w:cs="Arial"/>
            <w:color w:val="000000" w:themeColor="text1"/>
            <w:sz w:val="22"/>
            <w:szCs w:val="22"/>
          </w:rPr>
          <w:t xml:space="preserve"> processed using the procedure as described </w:t>
        </w:r>
        <w:r w:rsidDel="00CB2EE4">
          <w:rPr>
            <w:rFonts w:ascii="Arial" w:hAnsi="Arial" w:cs="Arial"/>
            <w:color w:val="000000" w:themeColor="text1"/>
            <w:sz w:val="22"/>
            <w:szCs w:val="22"/>
          </w:rPr>
          <w:t>below</w:t>
        </w:r>
        <w:r w:rsidRPr="0002326A" w:rsidDel="00CB2EE4">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moveFrom>
    </w:p>
    <w:p w14:paraId="018624E5" w14:textId="1D7F8AD2" w:rsidR="004B43AC" w:rsidRPr="0002326A" w:rsidDel="00CB2EE4" w:rsidRDefault="004B43AC" w:rsidP="004B43AC">
      <w:pPr>
        <w:spacing w:line="480" w:lineRule="auto"/>
        <w:jc w:val="both"/>
        <w:rPr>
          <w:moveFrom w:id="62" w:author="Borcherding, Nicholas (CCOM Student)" w:date="2020-11-27T06:15:00Z"/>
          <w:rFonts w:ascii="Arial" w:hAnsi="Arial" w:cs="Arial"/>
          <w:sz w:val="22"/>
          <w:szCs w:val="22"/>
        </w:rPr>
      </w:pPr>
    </w:p>
    <w:p w14:paraId="12422017" w14:textId="525AB5D4" w:rsidR="004B43AC" w:rsidRPr="0002326A" w:rsidDel="00CB2EE4" w:rsidRDefault="004B43AC" w:rsidP="004B43AC">
      <w:pPr>
        <w:spacing w:line="480" w:lineRule="auto"/>
        <w:jc w:val="both"/>
        <w:rPr>
          <w:moveFrom w:id="63" w:author="Borcherding, Nicholas (CCOM Student)" w:date="2020-11-27T06:15:00Z"/>
          <w:rFonts w:ascii="Arial" w:hAnsi="Arial" w:cs="Arial"/>
          <w:i/>
          <w:sz w:val="22"/>
          <w:szCs w:val="22"/>
        </w:rPr>
      </w:pPr>
      <w:moveFrom w:id="64" w:author="Borcherding, Nicholas (CCOM Student)" w:date="2020-11-27T06:15:00Z">
        <w:r w:rsidRPr="0002326A" w:rsidDel="00CB2EE4">
          <w:rPr>
            <w:rFonts w:ascii="Arial" w:hAnsi="Arial" w:cs="Arial"/>
            <w:i/>
            <w:sz w:val="22"/>
            <w:szCs w:val="22"/>
          </w:rPr>
          <w:t xml:space="preserve">SCRS Integration </w:t>
        </w:r>
      </w:moveFrom>
    </w:p>
    <w:p w14:paraId="0DD5BCFF" w14:textId="31918DB7" w:rsidR="004B43AC" w:rsidRPr="008926B6" w:rsidDel="00CB2EE4" w:rsidRDefault="004B43AC" w:rsidP="008926B6">
      <w:pPr>
        <w:spacing w:line="480" w:lineRule="auto"/>
        <w:jc w:val="both"/>
        <w:rPr>
          <w:moveFrom w:id="65" w:author="Borcherding, Nicholas (CCOM Student)" w:date="2020-11-27T06:15:00Z"/>
          <w:rFonts w:ascii="Arial" w:hAnsi="Arial" w:cs="Arial"/>
          <w:sz w:val="22"/>
          <w:szCs w:val="22"/>
        </w:rPr>
      </w:pPr>
      <w:moveFrom w:id="66" w:author="Borcherding, Nicholas (CCOM Student)" w:date="2020-11-27T06:15:00Z">
        <w:r w:rsidRPr="0002326A" w:rsidDel="00CB2EE4">
          <w:rPr>
            <w:rFonts w:ascii="Arial" w:hAnsi="Arial" w:cs="Arial"/>
            <w:sz w:val="22"/>
            <w:szCs w:val="22"/>
          </w:rPr>
          <w:t>Initial processing of cells isolated from ccRCC patients; Patient 1 (n=10,694), Patient 2 (n=5,174) and Patient 3 (n=9,805) were processed and integrated with the above samples using the Seurat R package (v3.0.2)</w:t>
        </w:r>
        <w:r w:rsidR="003E01D3" w:rsidDel="00CB2EE4">
          <w:rPr>
            <w:rFonts w:ascii="Arial" w:hAnsi="Arial" w:cs="Arial"/>
            <w:sz w:val="22"/>
            <w:szCs w:val="22"/>
          </w:rPr>
          <w:t>.</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lt;sup&gt;32,33&lt;/sup&gt;","plainTextFormattedCitation":"32,33","previouslyFormattedCitation":"&lt;sup&gt;32,33&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32,33</w:t>
        </w:r>
        <w:r w:rsidRPr="0002326A" w:rsidDel="00CB2EE4">
          <w:rPr>
            <w:rFonts w:ascii="Arial" w:hAnsi="Arial" w:cs="Arial"/>
            <w:sz w:val="22"/>
            <w:szCs w:val="22"/>
          </w:rPr>
          <w:fldChar w:fldCharType="end"/>
        </w:r>
        <w:r w:rsidR="008926B6" w:rsidDel="00CB2EE4">
          <w:rPr>
            <w:rFonts w:ascii="Arial" w:hAnsi="Arial" w:cs="Arial"/>
            <w:sz w:val="22"/>
            <w:szCs w:val="22"/>
          </w:rPr>
          <w:t xml:space="preserve"> We removed cells with</w:t>
        </w:r>
        <w:r w:rsidR="008926B6" w:rsidRPr="008926B6" w:rsidDel="00CB2EE4">
          <w:rPr>
            <w:rFonts w:ascii="Arial" w:hAnsi="Arial" w:cs="Arial"/>
            <w:sz w:val="22"/>
            <w:szCs w:val="22"/>
          </w:rPr>
          <w:t xml:space="preserve"> percentage of mitochondrial genes</w:t>
        </w:r>
        <w:r w:rsidR="008926B6" w:rsidDel="00CB2EE4">
          <w:rPr>
            <w:rFonts w:ascii="Arial" w:hAnsi="Arial" w:cs="Arial"/>
            <w:sz w:val="22"/>
            <w:szCs w:val="22"/>
          </w:rPr>
          <w:t xml:space="preserve"> &gt; 15%</w:t>
        </w:r>
        <w:r w:rsidR="008926B6" w:rsidRPr="008926B6" w:rsidDel="00CB2EE4">
          <w:rPr>
            <w:rFonts w:ascii="Arial" w:hAnsi="Arial" w:cs="Arial"/>
            <w:sz w:val="22"/>
            <w:szCs w:val="22"/>
          </w:rPr>
          <w:t xml:space="preserve"> and UMI</w:t>
        </w:r>
        <w:r w:rsidR="008926B6" w:rsidDel="00CB2EE4">
          <w:rPr>
            <w:rFonts w:ascii="Arial" w:hAnsi="Arial" w:cs="Arial"/>
            <w:sz w:val="22"/>
            <w:szCs w:val="22"/>
          </w:rPr>
          <w:t xml:space="preserve"> &gt; 5,000 to control for multiplets.</w:t>
        </w:r>
        <w:r w:rsidRPr="0002326A" w:rsidDel="00CB2EE4">
          <w:rPr>
            <w:rFonts w:ascii="Arial" w:hAnsi="Arial" w:cs="Arial"/>
            <w:sz w:val="22"/>
            <w:szCs w:val="22"/>
          </w:rPr>
          <w:t xml:space="preserve"> Samples were normalized using the </w:t>
        </w:r>
        <w:r w:rsidRPr="0002326A" w:rsidDel="00CB2EE4">
          <w:rPr>
            <w:rFonts w:ascii="Arial" w:hAnsi="Arial" w:cs="Arial"/>
            <w:i/>
            <w:iCs/>
            <w:sz w:val="22"/>
            <w:szCs w:val="22"/>
          </w:rPr>
          <w:t>SCTtransform</w:t>
        </w:r>
        <w:r w:rsidRPr="0002326A" w:rsidDel="00CB2EE4">
          <w:rPr>
            <w:rFonts w:ascii="Arial" w:hAnsi="Arial" w:cs="Arial"/>
            <w:sz w:val="22"/>
            <w:szCs w:val="22"/>
          </w:rPr>
          <w:t xml:space="preserve"> approach</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lt;sup&gt;34&lt;/sup&gt;","plainTextFormattedCitation":"34","previouslyFormattedCitation":"&lt;sup&gt;34&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34</w:t>
        </w:r>
        <w:r w:rsidRPr="0002326A" w:rsidDel="00CB2EE4">
          <w:rPr>
            <w:rFonts w:ascii="Arial" w:hAnsi="Arial" w:cs="Arial"/>
            <w:sz w:val="22"/>
            <w:szCs w:val="22"/>
          </w:rPr>
          <w:fldChar w:fldCharType="end"/>
        </w:r>
        <w:r w:rsidRPr="0002326A" w:rsidDel="00CB2EE4">
          <w:rPr>
            <w:rFonts w:ascii="Arial" w:hAnsi="Arial" w:cs="Arial"/>
            <w:sz w:val="22"/>
            <w:szCs w:val="22"/>
          </w:rPr>
          <w:t xml:space="preserve"> with default settings. Preparation for integration used 3,000 anchor features and </w:t>
        </w:r>
        <w:r w:rsidRPr="0002326A" w:rsidDel="00CB2EE4">
          <w:rPr>
            <w:rFonts w:ascii="Arial" w:hAnsi="Arial" w:cs="Arial"/>
            <w:i/>
            <w:iCs/>
            <w:sz w:val="22"/>
            <w:szCs w:val="22"/>
          </w:rPr>
          <w:t>PrepSCTIntegration</w:t>
        </w:r>
        <w:r w:rsidRPr="0002326A" w:rsidDel="00CB2EE4">
          <w:rPr>
            <w:rFonts w:ascii="Arial" w:hAnsi="Arial" w:cs="Arial"/>
            <w:sz w:val="22"/>
            <w:szCs w:val="22"/>
          </w:rPr>
          <w:t xml:space="preserve">. The integration of sequencing runs occurred with the SCT-transformed data. The dimensional reduction to form the UMAP utilized the top 30 calculated dimensions and a resolution of 0.7. Data characteristics by sequencing run can be found in Supplemental Table 1. </w:t>
        </w:r>
        <w:r w:rsidRPr="0002326A" w:rsidDel="00CB2EE4">
          <w:rPr>
            <w:rFonts w:ascii="Arial" w:hAnsi="Arial" w:cs="Arial"/>
            <w:iCs/>
            <w:sz w:val="22"/>
            <w:szCs w:val="22"/>
          </w:rPr>
          <w:t>Cell type subclustering used the SCTtransform approach as described above, but</w:t>
        </w:r>
        <w:r w:rsidR="00305FDD" w:rsidDel="00CB2EE4">
          <w:rPr>
            <w:rFonts w:ascii="Arial" w:hAnsi="Arial" w:cs="Arial"/>
            <w:iCs/>
            <w:sz w:val="22"/>
            <w:szCs w:val="22"/>
          </w:rPr>
          <w:t xml:space="preserve"> by</w:t>
        </w:r>
        <w:r w:rsidRPr="0002326A" w:rsidDel="00CB2EE4">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r w:rsidR="00060D2B" w:rsidDel="00CB2EE4">
          <w:rPr>
            <w:rFonts w:ascii="Arial" w:hAnsi="Arial" w:cs="Arial"/>
            <w:iCs/>
            <w:sz w:val="22"/>
            <w:szCs w:val="22"/>
          </w:rPr>
          <w:t>Parameters</w:t>
        </w:r>
        <w:r w:rsidR="00A04893" w:rsidDel="00CB2EE4">
          <w:rPr>
            <w:rFonts w:ascii="Arial" w:hAnsi="Arial" w:cs="Arial"/>
            <w:iCs/>
            <w:sz w:val="22"/>
            <w:szCs w:val="22"/>
          </w:rPr>
          <w:t xml:space="preserve"> for UMAP generation and clustering were looped from across a range of 5 to 50 for dimensional inputs and 0.3 to 1.5 for resolution, final parameters were selected</w:t>
        </w:r>
        <w:r w:rsidR="00060D2B" w:rsidDel="00CB2EE4">
          <w:rPr>
            <w:rFonts w:ascii="Arial" w:hAnsi="Arial" w:cs="Arial"/>
            <w:iCs/>
            <w:sz w:val="22"/>
            <w:szCs w:val="22"/>
          </w:rPr>
          <w:t xml:space="preserve"> to generate consistent visualizations.</w:t>
        </w:r>
        <w:r w:rsidR="00A70133" w:rsidDel="00CB2EE4">
          <w:rPr>
            <w:rFonts w:ascii="Arial" w:hAnsi="Arial" w:cs="Arial"/>
            <w:iCs/>
            <w:sz w:val="22"/>
            <w:szCs w:val="22"/>
          </w:rPr>
          <w:t xml:space="preserve"> Integration across </w:t>
        </w:r>
        <w:r w:rsidR="008B1E09" w:rsidDel="00CB2EE4">
          <w:rPr>
            <w:rFonts w:ascii="Arial" w:hAnsi="Arial" w:cs="Arial"/>
            <w:iCs/>
            <w:sz w:val="22"/>
            <w:szCs w:val="22"/>
          </w:rPr>
          <w:t>the samples for subclustered populations is available in Supplemental Figure 1.</w:t>
        </w:r>
        <w:r w:rsidR="008D26F1" w:rsidDel="00CB2EE4">
          <w:rPr>
            <w:rFonts w:ascii="Arial" w:hAnsi="Arial" w:cs="Arial"/>
            <w:iCs/>
            <w:sz w:val="22"/>
            <w:szCs w:val="22"/>
          </w:rPr>
          <w:t xml:space="preserve"> Doublet density estimation was performed across each cell using the scDblFinder (v1.4.0) R package using the top 30 PCA dimension and a K of 50. Density scores of log2(x+1) ≥ 3 were designated as doublets</w:t>
        </w:r>
        <w:r w:rsidR="00334937" w:rsidDel="00CB2EE4">
          <w:rPr>
            <w:rFonts w:ascii="Arial" w:hAnsi="Arial" w:cs="Arial"/>
            <w:iCs/>
            <w:sz w:val="22"/>
            <w:szCs w:val="22"/>
          </w:rPr>
          <w:t xml:space="preserve"> in the integrated object and subcluster-based analyses</w:t>
        </w:r>
        <w:r w:rsidR="008D26F1" w:rsidDel="00CB2EE4">
          <w:rPr>
            <w:rFonts w:ascii="Arial" w:hAnsi="Arial" w:cs="Arial"/>
            <w:iCs/>
            <w:sz w:val="22"/>
            <w:szCs w:val="22"/>
          </w:rPr>
          <w:t xml:space="preserve"> (Supplemental Figure 2). </w:t>
        </w:r>
      </w:moveFrom>
    </w:p>
    <w:p w14:paraId="5BC028D0" w14:textId="37F67EA5" w:rsidR="004B43AC" w:rsidRPr="0002326A" w:rsidDel="00CB2EE4" w:rsidRDefault="004B43AC" w:rsidP="004B43AC">
      <w:pPr>
        <w:spacing w:line="480" w:lineRule="auto"/>
        <w:jc w:val="both"/>
        <w:rPr>
          <w:moveFrom w:id="67" w:author="Borcherding, Nicholas (CCOM Student)" w:date="2020-11-27T06:15:00Z"/>
          <w:rFonts w:ascii="Arial" w:hAnsi="Arial" w:cs="Arial"/>
          <w:sz w:val="22"/>
          <w:szCs w:val="22"/>
        </w:rPr>
      </w:pPr>
    </w:p>
    <w:p w14:paraId="75EA8F29" w14:textId="2C5CF661" w:rsidR="004B43AC" w:rsidRPr="0002326A" w:rsidDel="00CB2EE4" w:rsidRDefault="004B43AC" w:rsidP="004B43AC">
      <w:pPr>
        <w:spacing w:line="480" w:lineRule="auto"/>
        <w:jc w:val="both"/>
        <w:rPr>
          <w:moveFrom w:id="68" w:author="Borcherding, Nicholas (CCOM Student)" w:date="2020-11-27T06:15:00Z"/>
          <w:rFonts w:ascii="Arial" w:hAnsi="Arial" w:cs="Arial"/>
          <w:i/>
          <w:iCs/>
          <w:sz w:val="22"/>
          <w:szCs w:val="22"/>
        </w:rPr>
      </w:pPr>
      <w:moveFrom w:id="69" w:author="Borcherding, Nicholas (CCOM Student)" w:date="2020-11-27T06:15:00Z">
        <w:r w:rsidRPr="0002326A" w:rsidDel="00CB2EE4">
          <w:rPr>
            <w:rFonts w:ascii="Arial" w:hAnsi="Arial" w:cs="Arial"/>
            <w:i/>
            <w:iCs/>
            <w:sz w:val="22"/>
            <w:szCs w:val="22"/>
          </w:rPr>
          <w:t>SCRS Data Analysis and Visualizations</w:t>
        </w:r>
      </w:moveFrom>
    </w:p>
    <w:p w14:paraId="42830717" w14:textId="41EF9085" w:rsidR="004B43AC" w:rsidRPr="0002326A" w:rsidDel="00CB2EE4" w:rsidRDefault="004B43AC" w:rsidP="004B43AC">
      <w:pPr>
        <w:spacing w:line="480" w:lineRule="auto"/>
        <w:jc w:val="both"/>
        <w:rPr>
          <w:moveFrom w:id="70" w:author="Borcherding, Nicholas (CCOM Student)" w:date="2020-11-27T06:15:00Z"/>
          <w:rFonts w:ascii="Arial" w:hAnsi="Arial" w:cs="Arial"/>
          <w:sz w:val="22"/>
          <w:szCs w:val="22"/>
        </w:rPr>
      </w:pPr>
      <w:moveFrom w:id="71" w:author="Borcherding, Nicholas (CCOM Student)" w:date="2020-11-27T06:15:00Z">
        <w:r w:rsidRPr="0002326A" w:rsidDel="00CB2EE4">
          <w:rPr>
            <w:rFonts w:ascii="Arial" w:hAnsi="Arial" w:cs="Arial"/>
            <w:sz w:val="22"/>
            <w:szCs w:val="22"/>
          </w:rPr>
          <w:t xml:space="preserve">The schex R package (v1.1.5) was used to visualize mRNA expression of lineage-specific or highly differential markers by converting the UMAP </w:t>
        </w:r>
        <w:r w:rsidR="008B1E09" w:rsidDel="00CB2EE4">
          <w:rPr>
            <w:rFonts w:ascii="Arial" w:hAnsi="Arial" w:cs="Arial"/>
            <w:sz w:val="22"/>
            <w:szCs w:val="22"/>
          </w:rPr>
          <w:t>embedding</w:t>
        </w:r>
        <w:r w:rsidRPr="0002326A" w:rsidDel="00CB2EE4">
          <w:rPr>
            <w:rFonts w:ascii="Arial" w:hAnsi="Arial" w:cs="Arial"/>
            <w:sz w:val="22"/>
            <w:szCs w:val="22"/>
          </w:rPr>
          <w:t xml:space="preserve"> into hexbin quantifications of the proportion of single-cells with the indicated gene expressed. Default bins across all cells was 80 and 40 for subcluster analyses, unless otherwise indicated in the figure legend. </w:t>
        </w:r>
        <w:r w:rsidR="008B1E09" w:rsidDel="00CB2EE4">
          <w:rPr>
            <w:rFonts w:ascii="Arial" w:hAnsi="Arial" w:cs="Arial"/>
            <w:sz w:val="22"/>
            <w:szCs w:val="22"/>
          </w:rPr>
          <w:t xml:space="preserve">This was done to prevent bias in expression evaluation generated by overlapping dot plots. </w:t>
        </w:r>
        <w:r w:rsidRPr="0002326A" w:rsidDel="00CB2EE4">
          <w:rPr>
            <w:rFonts w:ascii="Arial" w:hAnsi="Arial" w:cs="Arial"/>
            <w:sz w:val="22"/>
            <w:szCs w:val="22"/>
          </w:rPr>
          <w:t xml:space="preserve">Differential gene expression utilized the Wilcoxon rank sum test on count-level mRNA data. For differential gene expression across clusters or subclusters, </w:t>
        </w:r>
        <w:r w:rsidRPr="0002326A" w:rsidDel="00CB2EE4">
          <w:rPr>
            <w:rFonts w:ascii="Arial" w:hAnsi="Arial" w:cs="Arial"/>
            <w:i/>
            <w:iCs/>
            <w:sz w:val="22"/>
            <w:szCs w:val="22"/>
          </w:rPr>
          <w:t>FindAllMarkers</w:t>
        </w:r>
        <w:r w:rsidRPr="0002326A" w:rsidDel="00CB2EE4">
          <w:rPr>
            <w:rFonts w:ascii="Arial" w:hAnsi="Arial" w:cs="Arial"/>
            <w:sz w:val="22"/>
            <w:szCs w:val="22"/>
          </w:rPr>
          <w:t xml:space="preserve"> function in the Seurat package using the log-fold change threshold &gt; 0.25, minimum group percentage = 10%, and the pseudocount = 0.1. Differential comparisons between condition</w:t>
        </w:r>
        <w:r w:rsidDel="00CB2EE4">
          <w:rPr>
            <w:rFonts w:ascii="Arial" w:hAnsi="Arial" w:cs="Arial"/>
            <w:sz w:val="22"/>
            <w:szCs w:val="22"/>
          </w:rPr>
          <w:t>s</w:t>
        </w:r>
        <w:r w:rsidRPr="0002326A" w:rsidDel="00CB2EE4">
          <w:rPr>
            <w:rFonts w:ascii="Arial" w:hAnsi="Arial" w:cs="Arial"/>
            <w:sz w:val="22"/>
            <w:szCs w:val="22"/>
          </w:rPr>
          <w:t xml:space="preserve"> utilized the </w:t>
        </w:r>
        <w:r w:rsidRPr="0002326A" w:rsidDel="00CB2EE4">
          <w:rPr>
            <w:rFonts w:ascii="Arial" w:hAnsi="Arial" w:cs="Arial"/>
            <w:i/>
            <w:iCs/>
            <w:sz w:val="22"/>
            <w:szCs w:val="22"/>
          </w:rPr>
          <w:t>FindMarkers</w:t>
        </w:r>
        <w:r w:rsidRPr="0002326A" w:rsidDel="00CB2EE4">
          <w:rPr>
            <w:rFonts w:ascii="Arial" w:hAnsi="Arial" w:cs="Arial"/>
            <w:sz w:val="22"/>
            <w:szCs w:val="22"/>
          </w:rPr>
          <w:t xml:space="preserve"> function in Seurat, without filtering and a pseudocount = 0.1. Multiple hypothesis correction was reported using the Bonferroni method. Cell cycle </w:t>
        </w:r>
        <w:r w:rsidR="00C10955" w:rsidDel="00CB2EE4">
          <w:rPr>
            <w:rFonts w:ascii="Arial" w:hAnsi="Arial" w:cs="Arial"/>
            <w:sz w:val="22"/>
            <w:szCs w:val="22"/>
          </w:rPr>
          <w:t>assignment</w:t>
        </w:r>
        <w:r w:rsidRPr="0002326A" w:rsidDel="00CB2EE4">
          <w:rPr>
            <w:rFonts w:ascii="Arial" w:hAnsi="Arial" w:cs="Arial"/>
            <w:sz w:val="22"/>
            <w:szCs w:val="22"/>
          </w:rPr>
          <w:t xml:space="preserve"> was performed in Seurat using the </w:t>
        </w:r>
        <w:r w:rsidRPr="0002326A" w:rsidDel="00CB2EE4">
          <w:rPr>
            <w:rFonts w:ascii="Arial" w:hAnsi="Arial" w:cs="Arial"/>
            <w:i/>
            <w:iCs/>
            <w:sz w:val="22"/>
            <w:szCs w:val="22"/>
          </w:rPr>
          <w:t>CellCycleScoring</w:t>
        </w:r>
        <w:r w:rsidRPr="0002326A" w:rsidDel="00CB2EE4">
          <w:rPr>
            <w:rFonts w:ascii="Arial" w:hAnsi="Arial" w:cs="Arial"/>
            <w:sz w:val="22"/>
            <w:szCs w:val="22"/>
          </w:rPr>
          <w:t xml:space="preserve"> function and genes derived from Nestorowa et alia</w:t>
        </w:r>
        <w:r w:rsidR="00371A3F" w:rsidDel="00CB2EE4">
          <w:rPr>
            <w:rFonts w:ascii="Arial" w:hAnsi="Arial" w:cs="Arial"/>
            <w:sz w:val="22"/>
            <w:szCs w:val="22"/>
          </w:rPr>
          <w:t>.</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lt;sup&gt;35&lt;/sup&gt;","plainTextFormattedCitation":"35","previouslyFormattedCitation":"&lt;sup&gt;35&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35</w:t>
        </w:r>
        <w:r w:rsidRPr="0002326A" w:rsidDel="00CB2EE4">
          <w:rPr>
            <w:rFonts w:ascii="Arial" w:hAnsi="Arial" w:cs="Arial"/>
            <w:sz w:val="22"/>
            <w:szCs w:val="22"/>
          </w:rPr>
          <w:fldChar w:fldCharType="end"/>
        </w:r>
        <w:r w:rsidRPr="0002326A" w:rsidDel="00CB2EE4">
          <w:rPr>
            <w:rFonts w:ascii="Arial" w:hAnsi="Arial" w:cs="Arial"/>
            <w:sz w:val="22"/>
            <w:szCs w:val="22"/>
          </w:rPr>
          <w:t xml:space="preserve"> Genes were isolated by calling </w:t>
        </w:r>
        <w:r w:rsidRPr="0002326A" w:rsidDel="00CB2EE4">
          <w:rPr>
            <w:rFonts w:ascii="Arial" w:hAnsi="Arial" w:cs="Arial"/>
            <w:i/>
            <w:iCs/>
            <w:sz w:val="22"/>
            <w:szCs w:val="22"/>
          </w:rPr>
          <w:t>cc.genes.updated.2019</w:t>
        </w:r>
        <w:r w:rsidRPr="0002326A" w:rsidDel="00CB2EE4">
          <w:rPr>
            <w:rFonts w:ascii="Arial" w:hAnsi="Arial" w:cs="Arial"/>
            <w:sz w:val="22"/>
            <w:szCs w:val="22"/>
          </w:rPr>
          <w:t xml:space="preserve"> in </w:t>
        </w:r>
        <w:r w:rsidR="00C834E9" w:rsidDel="00CB2EE4">
          <w:rPr>
            <w:rFonts w:ascii="Arial" w:hAnsi="Arial" w:cs="Arial"/>
            <w:sz w:val="22"/>
            <w:szCs w:val="22"/>
          </w:rPr>
          <w:t>Seurat</w:t>
        </w:r>
        <w:r w:rsidRPr="0002326A" w:rsidDel="00CB2EE4">
          <w:rPr>
            <w:rFonts w:ascii="Arial" w:hAnsi="Arial" w:cs="Arial"/>
            <w:sz w:val="22"/>
            <w:szCs w:val="22"/>
          </w:rPr>
          <w:t>.</w:t>
        </w:r>
        <w:r w:rsidRPr="0002326A" w:rsidDel="00CB2EE4">
          <w:rPr>
            <w:rFonts w:ascii="Arial" w:hAnsi="Arial" w:cs="Arial"/>
            <w:i/>
            <w:iCs/>
            <w:sz w:val="22"/>
            <w:szCs w:val="22"/>
          </w:rPr>
          <w:t xml:space="preserve"> </w:t>
        </w:r>
      </w:moveFrom>
    </w:p>
    <w:p w14:paraId="37B3C61D" w14:textId="1E880E7E" w:rsidR="004B43AC" w:rsidRPr="0002326A" w:rsidDel="00CB2EE4" w:rsidRDefault="004B43AC" w:rsidP="004B43AC">
      <w:pPr>
        <w:spacing w:line="480" w:lineRule="auto"/>
        <w:jc w:val="both"/>
        <w:rPr>
          <w:moveFrom w:id="72" w:author="Borcherding, Nicholas (CCOM Student)" w:date="2020-11-27T06:15:00Z"/>
          <w:rFonts w:ascii="Arial" w:hAnsi="Arial" w:cs="Arial"/>
          <w:i/>
          <w:iCs/>
          <w:sz w:val="22"/>
          <w:szCs w:val="22"/>
        </w:rPr>
      </w:pPr>
    </w:p>
    <w:p w14:paraId="06C40853" w14:textId="7F0FDA07" w:rsidR="004B43AC" w:rsidDel="00CB2EE4" w:rsidRDefault="004B43AC" w:rsidP="004B43AC">
      <w:pPr>
        <w:spacing w:line="480" w:lineRule="auto"/>
        <w:jc w:val="both"/>
        <w:rPr>
          <w:moveFrom w:id="73" w:author="Borcherding, Nicholas (CCOM Student)" w:date="2020-11-27T06:15:00Z"/>
          <w:rFonts w:ascii="Arial" w:hAnsi="Arial" w:cs="Arial"/>
          <w:sz w:val="22"/>
          <w:szCs w:val="22"/>
        </w:rPr>
      </w:pPr>
      <w:moveFrom w:id="74" w:author="Borcherding, Nicholas (CCOM Student)" w:date="2020-11-27T06:15:00Z">
        <w:r w:rsidRPr="0002326A" w:rsidDel="00CB2EE4">
          <w:rPr>
            <w:rFonts w:ascii="Arial" w:hAnsi="Arial" w:cs="Arial"/>
            <w:sz w:val="22"/>
            <w:szCs w:val="22"/>
          </w:rPr>
          <w:t>Cell</w:t>
        </w:r>
        <w:r w:rsidR="00C834E9" w:rsidDel="00CB2EE4">
          <w:rPr>
            <w:rFonts w:ascii="Arial" w:hAnsi="Arial" w:cs="Arial"/>
            <w:sz w:val="22"/>
            <w:szCs w:val="22"/>
          </w:rPr>
          <w:t>-</w:t>
        </w:r>
        <w:r w:rsidRPr="0002326A" w:rsidDel="00CB2EE4">
          <w:rPr>
            <w:rFonts w:ascii="Arial" w:hAnsi="Arial" w:cs="Arial"/>
            <w:sz w:val="22"/>
            <w:szCs w:val="22"/>
          </w:rPr>
          <w:t>type identification utilized the SingleR (v1.0.1) R package</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lt;sup&gt;36&lt;/sup&gt;","plainTextFormattedCitation":"36","previouslyFormattedCitation":"&lt;sup&gt;36&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36</w:t>
        </w:r>
        <w:r w:rsidRPr="0002326A" w:rsidDel="00CB2EE4">
          <w:rPr>
            <w:rFonts w:ascii="Arial" w:hAnsi="Arial" w:cs="Arial"/>
            <w:sz w:val="22"/>
            <w:szCs w:val="22"/>
          </w:rPr>
          <w:fldChar w:fldCharType="end"/>
        </w:r>
        <w:r w:rsidRPr="0002326A" w:rsidDel="00CB2EE4">
          <w:rPr>
            <w:rFonts w:ascii="Arial" w:hAnsi="Arial" w:cs="Arial"/>
            <w:sz w:val="22"/>
            <w:szCs w:val="22"/>
          </w:rPr>
          <w:t xml:space="preserve"> with correlations of the single-cell expression values with transcriptional profiles from pure cell populations in the ENCODE</w:t>
        </w:r>
        <w:r w:rsidR="003E01D3" w:rsidDel="00CB2EE4">
          <w:rPr>
            <w:rFonts w:ascii="Arial" w:hAnsi="Arial" w:cs="Arial"/>
            <w:sz w:val="22"/>
            <w:szCs w:val="22"/>
          </w:rPr>
          <w:t>.</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lt;sup&gt;37&lt;/sup&gt;","plainTextFormattedCitation":"37","previouslyFormattedCitation":"&lt;sup&gt;37&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37</w:t>
        </w:r>
        <w:r w:rsidRPr="0002326A" w:rsidDel="00CB2EE4">
          <w:rPr>
            <w:rFonts w:ascii="Arial" w:hAnsi="Arial" w:cs="Arial"/>
            <w:sz w:val="22"/>
            <w:szCs w:val="22"/>
          </w:rPr>
          <w:fldChar w:fldCharType="end"/>
        </w:r>
        <w:r w:rsidRPr="0002326A" w:rsidDel="00CB2EE4">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w:t>
        </w:r>
        <w:r w:rsidR="003E01D3" w:rsidDel="00CB2EE4">
          <w:rPr>
            <w:rFonts w:ascii="Arial" w:hAnsi="Arial" w:cs="Arial"/>
            <w:sz w:val="22"/>
            <w:szCs w:val="22"/>
          </w:rPr>
          <w:t>.</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lt;sup&gt;22,25&lt;/sup&gt;","plainTextFormattedCitation":"22,25","previouslyFormattedCitation":"&lt;sup&gt;22,25&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22,25</w:t>
        </w:r>
        <w:r w:rsidRPr="0002326A" w:rsidDel="00CB2EE4">
          <w:rPr>
            <w:rFonts w:ascii="Arial" w:hAnsi="Arial" w:cs="Arial"/>
            <w:sz w:val="22"/>
            <w:szCs w:val="22"/>
          </w:rPr>
          <w:fldChar w:fldCharType="end"/>
        </w:r>
        <w:r w:rsidRPr="0002326A" w:rsidDel="00CB2EE4">
          <w:rPr>
            <w:rFonts w:ascii="Arial" w:hAnsi="Arial" w:cs="Arial"/>
            <w:sz w:val="22"/>
            <w:szCs w:val="22"/>
          </w:rPr>
          <w:t xml:space="preserve"> Enrichment for anti-PD-1 therapy response was derived from Sade-Feldm</w:t>
        </w:r>
        <w:r w:rsidR="00D0185E" w:rsidDel="00CB2EE4">
          <w:rPr>
            <w:rFonts w:ascii="Arial" w:hAnsi="Arial" w:cs="Arial"/>
            <w:sz w:val="22"/>
            <w:szCs w:val="22"/>
          </w:rPr>
          <w:t>a</w:t>
        </w:r>
        <w:r w:rsidRPr="0002326A" w:rsidDel="00CB2EE4">
          <w:rPr>
            <w:rFonts w:ascii="Arial" w:hAnsi="Arial" w:cs="Arial"/>
            <w:sz w:val="22"/>
            <w:szCs w:val="22"/>
          </w:rPr>
          <w:t>n et alia to develop gene signatures for the CD8_B (nonresponsive) and CD8_G (responsive) single-cell populations</w:t>
        </w:r>
        <w:r w:rsidR="003E01D3" w:rsidDel="00CB2EE4">
          <w:rPr>
            <w:rFonts w:ascii="Arial" w:hAnsi="Arial" w:cs="Arial"/>
            <w:sz w:val="22"/>
            <w:szCs w:val="22"/>
          </w:rPr>
          <w:t>.</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22</w:t>
        </w:r>
        <w:r w:rsidRPr="0002326A" w:rsidDel="00CB2EE4">
          <w:rPr>
            <w:rFonts w:ascii="Arial" w:hAnsi="Arial" w:cs="Arial"/>
            <w:sz w:val="22"/>
            <w:szCs w:val="22"/>
          </w:rPr>
          <w:fldChar w:fldCharType="end"/>
        </w:r>
        <w:r w:rsidR="00B7170F" w:rsidDel="00CB2EE4">
          <w:rPr>
            <w:rFonts w:ascii="Arial" w:hAnsi="Arial" w:cs="Arial"/>
            <w:sz w:val="22"/>
            <w:szCs w:val="22"/>
          </w:rPr>
          <w:t xml:space="preserve"> </w:t>
        </w:r>
        <w:r w:rsidRPr="0002326A" w:rsidDel="00CB2EE4">
          <w:rPr>
            <w:rFonts w:ascii="Arial" w:hAnsi="Arial" w:cs="Arial"/>
            <w:sz w:val="22"/>
            <w:szCs w:val="22"/>
          </w:rPr>
          <w:t>TCR analysis utilized our previously described scRepertoire R package (v0.99.3)</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lt;sup&gt;38&lt;/sup&gt;","plainTextFormattedCitation":"38","previouslyFormattedCitation":"&lt;sup&gt;38&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38</w:t>
        </w:r>
        <w:r w:rsidRPr="0002326A" w:rsidDel="00CB2EE4">
          <w:rPr>
            <w:rFonts w:ascii="Arial" w:hAnsi="Arial" w:cs="Arial"/>
            <w:sz w:val="22"/>
            <w:szCs w:val="22"/>
          </w:rPr>
          <w:fldChar w:fldCharType="end"/>
        </w:r>
        <w:r w:rsidRPr="0002326A" w:rsidDel="00CB2EE4">
          <w:rPr>
            <w:rFonts w:ascii="Arial" w:hAnsi="Arial" w:cs="Arial"/>
            <w:sz w:val="22"/>
            <w:szCs w:val="22"/>
          </w:rPr>
          <w:t xml:space="preserve"> with clonotype being defined as the combination of the gene components of the VDJ and the nucleotide sequence for both </w:t>
        </w:r>
        <w:r w:rsidR="00A04893" w:rsidDel="00CB2EE4">
          <w:rPr>
            <w:rFonts w:ascii="Arial" w:hAnsi="Arial" w:cs="Arial"/>
            <w:sz w:val="22"/>
            <w:szCs w:val="22"/>
          </w:rPr>
          <w:t xml:space="preserve">TCRA and TCRB </w:t>
        </w:r>
        <w:r w:rsidRPr="0002326A" w:rsidDel="00CB2EE4">
          <w:rPr>
            <w:rFonts w:ascii="Arial" w:hAnsi="Arial" w:cs="Arial"/>
            <w:sz w:val="22"/>
            <w:szCs w:val="22"/>
          </w:rPr>
          <w:t>chains and assigned on the integrated Seurat object. Cell trajectory analysis used the slingshot (v1.6.0) R package</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39</w:t>
        </w:r>
        <w:r w:rsidRPr="0002326A" w:rsidDel="00CB2EE4">
          <w:rPr>
            <w:rFonts w:ascii="Arial" w:hAnsi="Arial" w:cs="Arial"/>
            <w:sz w:val="22"/>
            <w:szCs w:val="22"/>
          </w:rPr>
          <w:fldChar w:fldCharType="end"/>
        </w:r>
        <w:r w:rsidRPr="0002326A" w:rsidDel="00CB2EE4">
          <w:rPr>
            <w:rFonts w:ascii="Arial" w:hAnsi="Arial" w:cs="Arial"/>
            <w:sz w:val="22"/>
            <w:szCs w:val="22"/>
          </w:rPr>
          <w:t xml:space="preserve"> with default settings for the </w:t>
        </w:r>
        <w:r w:rsidRPr="0002326A" w:rsidDel="00CB2EE4">
          <w:rPr>
            <w:rFonts w:ascii="Arial" w:hAnsi="Arial" w:cs="Arial"/>
            <w:i/>
            <w:iCs/>
            <w:sz w:val="22"/>
            <w:szCs w:val="22"/>
          </w:rPr>
          <w:t>slingshot</w:t>
        </w:r>
        <w:r w:rsidRPr="0002326A" w:rsidDel="00CB2EE4">
          <w:rPr>
            <w:rFonts w:ascii="Arial" w:hAnsi="Arial" w:cs="Arial"/>
            <w:sz w:val="22"/>
            <w:szCs w:val="22"/>
          </w:rPr>
          <w:t xml:space="preserve"> function and using the embedding from the subclustering for each cell type. Ranked importance of genes were calculated using the top 300 variable genes and rsample (v0.0.9) and tidymodels (v0.1.0) R packages were used to generate random forest model</w:t>
        </w:r>
        <w:r w:rsidDel="00CB2EE4">
          <w:rPr>
            <w:rFonts w:ascii="Arial" w:hAnsi="Arial" w:cs="Arial"/>
            <w:sz w:val="22"/>
            <w:szCs w:val="22"/>
          </w:rPr>
          <w:t>s</w:t>
        </w:r>
        <w:r w:rsidRPr="0002326A" w:rsidDel="00CB2EE4">
          <w:rPr>
            <w:rFonts w:ascii="Arial" w:hAnsi="Arial" w:cs="Arial"/>
            <w:sz w:val="22"/>
            <w:szCs w:val="22"/>
          </w:rPr>
          <w:t xml:space="preserve"> based on a training data set of 75% of the cells. The </w:t>
        </w:r>
        <w:r w:rsidRPr="0002326A" w:rsidDel="00CB2EE4">
          <w:rPr>
            <w:rFonts w:ascii="Arial" w:hAnsi="Arial" w:cs="Arial"/>
            <w:i/>
            <w:iCs/>
            <w:sz w:val="22"/>
            <w:szCs w:val="22"/>
          </w:rPr>
          <w:t>rand_forest</w:t>
        </w:r>
        <w:r w:rsidRPr="0002326A" w:rsidDel="00CB2EE4">
          <w:rPr>
            <w:rFonts w:ascii="Arial" w:hAnsi="Arial" w:cs="Arial"/>
            <w:sz w:val="22"/>
            <w:szCs w:val="22"/>
          </w:rPr>
          <w:t xml:space="preserve"> function in the parsnip (v0.1.1) R package was used, with mtry set to 200, trees to 1400, and minimum number of data points in a node equal to 15 across all cell types. The </w:t>
        </w:r>
        <w:r w:rsidR="001A73F2" w:rsidDel="00CB2EE4">
          <w:rPr>
            <w:rFonts w:ascii="Arial" w:hAnsi="Arial" w:cs="Arial"/>
            <w:sz w:val="22"/>
            <w:szCs w:val="22"/>
          </w:rPr>
          <w:t xml:space="preserve">processed data and </w:t>
        </w:r>
        <w:r w:rsidRPr="0002326A" w:rsidDel="00CB2EE4">
          <w:rPr>
            <w:rFonts w:ascii="Arial" w:hAnsi="Arial" w:cs="Arial"/>
            <w:sz w:val="22"/>
            <w:szCs w:val="22"/>
          </w:rPr>
          <w:t>code for all analys</w:t>
        </w:r>
        <w:r w:rsidR="00305FDD" w:rsidDel="00CB2EE4">
          <w:rPr>
            <w:rFonts w:ascii="Arial" w:hAnsi="Arial" w:cs="Arial"/>
            <w:sz w:val="22"/>
            <w:szCs w:val="22"/>
          </w:rPr>
          <w:t>e</w:t>
        </w:r>
        <w:r w:rsidRPr="0002326A" w:rsidDel="00CB2EE4">
          <w:rPr>
            <w:rFonts w:ascii="Arial" w:hAnsi="Arial" w:cs="Arial"/>
            <w:sz w:val="22"/>
            <w:szCs w:val="22"/>
          </w:rPr>
          <w:t xml:space="preserve">s </w:t>
        </w:r>
        <w:r w:rsidR="001A73F2" w:rsidDel="00CB2EE4">
          <w:rPr>
            <w:rFonts w:ascii="Arial" w:hAnsi="Arial" w:cs="Arial"/>
            <w:sz w:val="22"/>
            <w:szCs w:val="22"/>
          </w:rPr>
          <w:t xml:space="preserve">will be made public upon publication at </w:t>
        </w:r>
        <w:r w:rsidR="00CB2EE4" w:rsidDel="00CB2EE4">
          <w:fldChar w:fldCharType="begin"/>
        </w:r>
        <w:r w:rsidR="00CB2EE4" w:rsidDel="00CB2EE4">
          <w:instrText xml:space="preserve"> HYPERLINK "https://github.com/ncborcherding/ccRCC" </w:instrText>
        </w:r>
        <w:r w:rsidR="00CB2EE4" w:rsidDel="00CB2EE4">
          <w:fldChar w:fldCharType="separate"/>
        </w:r>
        <w:r w:rsidR="001A73F2" w:rsidRPr="0051289F" w:rsidDel="00CB2EE4">
          <w:rPr>
            <w:rStyle w:val="Hyperlink"/>
            <w:rFonts w:ascii="Arial" w:hAnsi="Arial" w:cs="Arial"/>
            <w:sz w:val="22"/>
            <w:szCs w:val="22"/>
          </w:rPr>
          <w:t>https://github.com/ncborcherding/ccRCC</w:t>
        </w:r>
        <w:r w:rsidR="00CB2EE4" w:rsidDel="00CB2EE4">
          <w:rPr>
            <w:rStyle w:val="Hyperlink"/>
            <w:rFonts w:ascii="Arial" w:hAnsi="Arial" w:cs="Arial"/>
            <w:sz w:val="22"/>
            <w:szCs w:val="22"/>
          </w:rPr>
          <w:fldChar w:fldCharType="end"/>
        </w:r>
        <w:r w:rsidR="001A73F2" w:rsidRPr="001A73F2" w:rsidDel="00CB2EE4">
          <w:rPr>
            <w:rStyle w:val="Hyperlink"/>
            <w:rFonts w:ascii="Arial" w:hAnsi="Arial" w:cs="Arial"/>
            <w:color w:val="000000" w:themeColor="text1"/>
            <w:sz w:val="22"/>
            <w:szCs w:val="22"/>
            <w:u w:val="none"/>
          </w:rPr>
          <w:t>.</w:t>
        </w:r>
      </w:moveFrom>
    </w:p>
    <w:p w14:paraId="3A7CC6BC" w14:textId="1E2C3E39" w:rsidR="00083975" w:rsidDel="00CB2EE4" w:rsidRDefault="00083975" w:rsidP="004B43AC">
      <w:pPr>
        <w:spacing w:line="480" w:lineRule="auto"/>
        <w:jc w:val="both"/>
        <w:rPr>
          <w:moveFrom w:id="75" w:author="Borcherding, Nicholas (CCOM Student)" w:date="2020-11-27T06:15:00Z"/>
          <w:rFonts w:ascii="Arial" w:hAnsi="Arial" w:cs="Arial"/>
          <w:sz w:val="22"/>
          <w:szCs w:val="22"/>
        </w:rPr>
      </w:pPr>
    </w:p>
    <w:p w14:paraId="4FBB6CF6" w14:textId="3878EE9B" w:rsidR="00083975" w:rsidRPr="00083975" w:rsidDel="00CB2EE4" w:rsidRDefault="00083975" w:rsidP="00083975">
      <w:pPr>
        <w:spacing w:line="480" w:lineRule="auto"/>
        <w:jc w:val="both"/>
        <w:rPr>
          <w:moveFrom w:id="76" w:author="Borcherding, Nicholas (CCOM Student)" w:date="2020-11-27T06:15:00Z"/>
          <w:rFonts w:ascii="Arial" w:hAnsi="Arial" w:cs="Arial"/>
          <w:i/>
          <w:iCs/>
          <w:sz w:val="22"/>
          <w:szCs w:val="22"/>
        </w:rPr>
      </w:pPr>
      <w:moveFrom w:id="77" w:author="Borcherding, Nicholas (CCOM Student)" w:date="2020-11-27T06:15:00Z">
        <w:r w:rsidRPr="00083975" w:rsidDel="00CB2EE4">
          <w:rPr>
            <w:rFonts w:ascii="Arial" w:hAnsi="Arial" w:cs="Arial"/>
            <w:i/>
            <w:iCs/>
            <w:sz w:val="22"/>
            <w:szCs w:val="22"/>
          </w:rPr>
          <w:t>Mass Cytometry Analysis</w:t>
        </w:r>
      </w:moveFrom>
    </w:p>
    <w:p w14:paraId="64500197" w14:textId="7AF10903" w:rsidR="00083975" w:rsidRPr="0002326A" w:rsidDel="00CB2EE4" w:rsidRDefault="00083975" w:rsidP="00083975">
      <w:pPr>
        <w:spacing w:line="480" w:lineRule="auto"/>
        <w:jc w:val="both"/>
        <w:rPr>
          <w:moveFrom w:id="78" w:author="Borcherding, Nicholas (CCOM Student)" w:date="2020-11-27T06:15:00Z"/>
          <w:rFonts w:ascii="Arial" w:hAnsi="Arial" w:cs="Arial"/>
          <w:sz w:val="22"/>
          <w:szCs w:val="22"/>
        </w:rPr>
      </w:pPr>
      <w:moveFrom w:id="79" w:author="Borcherding, Nicholas (CCOM Student)" w:date="2020-11-27T06:15:00Z">
        <w:r w:rsidRPr="0002326A" w:rsidDel="00CB2EE4">
          <w:rPr>
            <w:rFonts w:ascii="Arial" w:hAnsi="Arial" w:cs="Arial"/>
            <w:sz w:val="22"/>
            <w:szCs w:val="22"/>
          </w:rPr>
          <w:t xml:space="preserve">Flow cytometry standard files were downloaded for 78 samples utilizing a previously-defined </w:t>
        </w:r>
        <w:r w:rsidDel="00CB2EE4">
          <w:rPr>
            <w:rFonts w:ascii="Arial" w:hAnsi="Arial" w:cs="Arial"/>
            <w:sz w:val="22"/>
            <w:szCs w:val="22"/>
          </w:rPr>
          <w:t xml:space="preserve">T-cell and </w:t>
        </w:r>
        <w:r w:rsidRPr="0002326A" w:rsidDel="00CB2EE4">
          <w:rPr>
            <w:rFonts w:ascii="Arial" w:hAnsi="Arial" w:cs="Arial"/>
            <w:sz w:val="22"/>
            <w:szCs w:val="22"/>
          </w:rPr>
          <w:t>tumor-associated macrophage panel</w:t>
        </w:r>
        <w:r w:rsidR="003E01D3" w:rsidDel="00CB2EE4">
          <w:rPr>
            <w:rFonts w:ascii="Arial" w:hAnsi="Arial" w:cs="Arial"/>
            <w:sz w:val="22"/>
            <w:szCs w:val="22"/>
          </w:rPr>
          <w:t>.</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18</w:t>
        </w:r>
        <w:r w:rsidRPr="0002326A" w:rsidDel="00CB2EE4">
          <w:rPr>
            <w:rFonts w:ascii="Arial" w:hAnsi="Arial" w:cs="Arial"/>
            <w:sz w:val="22"/>
            <w:szCs w:val="22"/>
          </w:rPr>
          <w:fldChar w:fldCharType="end"/>
        </w:r>
        <w:r w:rsidRPr="0002326A" w:rsidDel="00CB2EE4">
          <w:rPr>
            <w:rFonts w:ascii="Arial" w:hAnsi="Arial" w:cs="Arial"/>
            <w:sz w:val="22"/>
            <w:szCs w:val="22"/>
          </w:rPr>
          <w:t xml:space="preserve"> Subsequent loading and analyses of the data was based on the accompanying published methods</w:t>
        </w:r>
        <w:r w:rsidR="00371A3F" w:rsidDel="00CB2EE4">
          <w:rPr>
            <w:rFonts w:ascii="Arial" w:hAnsi="Arial" w:cs="Arial"/>
            <w:sz w:val="22"/>
            <w:szCs w:val="22"/>
          </w:rPr>
          <w:t>.</w:t>
        </w:r>
        <w:r w:rsidRPr="0002326A"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18</w:t>
        </w:r>
        <w:r w:rsidRPr="0002326A" w:rsidDel="00CB2EE4">
          <w:rPr>
            <w:rFonts w:ascii="Arial" w:hAnsi="Arial" w:cs="Arial"/>
            <w:sz w:val="22"/>
            <w:szCs w:val="22"/>
          </w:rPr>
          <w:fldChar w:fldCharType="end"/>
        </w:r>
        <w:r w:rsidRPr="0002326A" w:rsidDel="00CB2EE4">
          <w:rPr>
            <w:rFonts w:ascii="Arial" w:hAnsi="Arial" w:cs="Arial"/>
            <w:sz w:val="22"/>
            <w:szCs w:val="22"/>
          </w:rPr>
          <w:t xml:space="preserve"> These files were loaded into R using the flowCore (v2.0.1) R package. Protein signal was arcsinh transformed using a cofactor of 5, filtered for previously identified </w:t>
        </w:r>
        <w:r w:rsidDel="00CB2EE4">
          <w:rPr>
            <w:rFonts w:ascii="Arial" w:hAnsi="Arial" w:cs="Arial"/>
            <w:sz w:val="22"/>
            <w:szCs w:val="22"/>
          </w:rPr>
          <w:t xml:space="preserve">T or </w:t>
        </w:r>
        <w:r w:rsidRPr="0002326A" w:rsidDel="00CB2EE4">
          <w:rPr>
            <w:rFonts w:ascii="Arial" w:hAnsi="Arial" w:cs="Arial"/>
            <w:sz w:val="22"/>
            <w:szCs w:val="22"/>
          </w:rPr>
          <w:t>myeloid cells</w:t>
        </w:r>
        <w:r w:rsidDel="00CB2EE4">
          <w:rPr>
            <w:rFonts w:ascii="Arial" w:hAnsi="Arial" w:cs="Arial"/>
            <w:sz w:val="22"/>
            <w:szCs w:val="22"/>
          </w:rPr>
          <w:t xml:space="preserve">. </w:t>
        </w:r>
        <w:r w:rsidRPr="0002326A" w:rsidDel="00CB2EE4">
          <w:rPr>
            <w:rFonts w:ascii="Arial" w:hAnsi="Arial" w:cs="Arial"/>
            <w:sz w:val="22"/>
            <w:szCs w:val="22"/>
          </w:rPr>
          <w:t>Further data visualization utilized ggplot2 (v3.3.1)</w:t>
        </w:r>
        <w:r w:rsidR="00C834E9" w:rsidDel="00CB2EE4">
          <w:rPr>
            <w:rFonts w:ascii="Arial" w:hAnsi="Arial" w:cs="Arial"/>
            <w:sz w:val="22"/>
            <w:szCs w:val="22"/>
          </w:rPr>
          <w:t>.</w:t>
        </w:r>
      </w:moveFrom>
    </w:p>
    <w:p w14:paraId="6C59F118" w14:textId="0BF3A03E" w:rsidR="00083975" w:rsidRPr="0002326A" w:rsidDel="00CB2EE4" w:rsidRDefault="00083975" w:rsidP="00083975">
      <w:pPr>
        <w:spacing w:line="480" w:lineRule="auto"/>
        <w:jc w:val="both"/>
        <w:rPr>
          <w:moveFrom w:id="80" w:author="Borcherding, Nicholas (CCOM Student)" w:date="2020-11-27T06:15:00Z"/>
          <w:rFonts w:ascii="Arial" w:hAnsi="Arial" w:cs="Arial"/>
          <w:sz w:val="22"/>
          <w:szCs w:val="22"/>
        </w:rPr>
      </w:pPr>
    </w:p>
    <w:p w14:paraId="24FBF3D9" w14:textId="57EF9799" w:rsidR="00982F59" w:rsidRPr="0002326A" w:rsidDel="00CB2EE4" w:rsidRDefault="00982F59" w:rsidP="00982F59">
      <w:pPr>
        <w:spacing w:line="480" w:lineRule="auto"/>
        <w:jc w:val="both"/>
        <w:rPr>
          <w:moveFrom w:id="81" w:author="Borcherding, Nicholas (CCOM Student)" w:date="2020-11-27T06:15:00Z"/>
          <w:rFonts w:ascii="Arial" w:hAnsi="Arial" w:cs="Arial"/>
          <w:i/>
          <w:iCs/>
          <w:sz w:val="22"/>
          <w:szCs w:val="22"/>
        </w:rPr>
      </w:pPr>
      <w:moveFrom w:id="82" w:author="Borcherding, Nicholas (CCOM Student)" w:date="2020-11-27T06:15:00Z">
        <w:r w:rsidRPr="0002326A" w:rsidDel="00CB2EE4">
          <w:rPr>
            <w:rFonts w:ascii="Arial" w:hAnsi="Arial" w:cs="Arial"/>
            <w:i/>
            <w:iCs/>
            <w:sz w:val="22"/>
            <w:szCs w:val="22"/>
          </w:rPr>
          <w:t>Machine Learning Modeling</w:t>
        </w:r>
      </w:moveFrom>
    </w:p>
    <w:p w14:paraId="70C693C3" w14:textId="37157BD5" w:rsidR="00982F59" w:rsidRPr="0002326A" w:rsidDel="00CB2EE4" w:rsidRDefault="00982F59" w:rsidP="00982F59">
      <w:pPr>
        <w:spacing w:line="480" w:lineRule="auto"/>
        <w:jc w:val="both"/>
        <w:rPr>
          <w:moveFrom w:id="83" w:author="Borcherding, Nicholas (CCOM Student)" w:date="2020-11-27T06:15:00Z"/>
          <w:rFonts w:ascii="Arial" w:hAnsi="Arial" w:cs="Arial"/>
          <w:sz w:val="22"/>
          <w:szCs w:val="22"/>
        </w:rPr>
      </w:pPr>
      <w:moveFrom w:id="84" w:author="Borcherding, Nicholas (CCOM Student)" w:date="2020-11-27T06:15:00Z">
        <w:r w:rsidRPr="0002326A" w:rsidDel="00CB2EE4">
          <w:rPr>
            <w:rFonts w:ascii="Arial" w:hAnsi="Arial" w:cs="Arial"/>
            <w:sz w:val="22"/>
            <w:szCs w:val="22"/>
          </w:rPr>
          <w:t xml:space="preserve">The renal clear cell carcinoma (KIRC) log2 gene expression data </w:t>
        </w:r>
        <w:r w:rsidR="00327B77" w:rsidDel="00CB2EE4">
          <w:rPr>
            <w:rFonts w:ascii="Arial" w:hAnsi="Arial" w:cs="Arial"/>
            <w:sz w:val="22"/>
            <w:szCs w:val="22"/>
          </w:rPr>
          <w:t xml:space="preserve">were </w:t>
        </w:r>
        <w:r w:rsidRPr="0002326A" w:rsidDel="00CB2EE4">
          <w:rPr>
            <w:rFonts w:ascii="Arial" w:hAnsi="Arial" w:cs="Arial"/>
            <w:sz w:val="22"/>
            <w:szCs w:val="22"/>
          </w:rPr>
          <w:t xml:space="preserve">downloaded from the </w:t>
        </w:r>
        <w:r w:rsidRPr="005268C8" w:rsidDel="00CB2EE4">
          <w:rPr>
            <w:rFonts w:ascii="Arial" w:hAnsi="Arial" w:cs="Arial"/>
            <w:sz w:val="22"/>
            <w:szCs w:val="22"/>
          </w:rPr>
          <w:t>University of California Santa Cruz Xena Browser and filtered for only primary tumor samples. Updated clinical information was assigned to the expression data using the tumor barcode</w:t>
        </w:r>
        <w:r w:rsidR="003E01D3" w:rsidDel="00CB2EE4">
          <w:rPr>
            <w:rFonts w:ascii="Arial" w:hAnsi="Arial" w:cs="Arial"/>
            <w:sz w:val="22"/>
            <w:szCs w:val="22"/>
          </w:rPr>
          <w:t>.</w:t>
        </w:r>
        <w:r w:rsidRPr="005268C8" w:rsidDel="00CB2EE4">
          <w:rPr>
            <w:rFonts w:ascii="Arial" w:hAnsi="Arial" w:cs="Arial"/>
            <w:sz w:val="22"/>
            <w:szCs w:val="22"/>
          </w:rPr>
          <w:fldChar w:fldCharType="begin" w:fldLock="1"/>
        </w:r>
        <w:r w:rsidR="003E01D3" w:rsidDel="00CB2EE4">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lt;sup&gt;40&lt;/sup&gt;","plainTextFormattedCitation":"40","previouslyFormattedCitation":"&lt;sup&gt;40&lt;/sup&gt;"},"properties":{"noteIndex":0},"schema":"https://github.com/citation-style-language/schema/raw/master/csl-citation.json"}</w:instrText>
        </w:r>
        <w:r w:rsidRPr="005268C8" w:rsidDel="00CB2EE4">
          <w:rPr>
            <w:rFonts w:ascii="Arial" w:hAnsi="Arial" w:cs="Arial"/>
            <w:sz w:val="22"/>
            <w:szCs w:val="22"/>
          </w:rPr>
          <w:fldChar w:fldCharType="separate"/>
        </w:r>
        <w:r w:rsidR="003E01D3" w:rsidRPr="003E01D3" w:rsidDel="00CB2EE4">
          <w:rPr>
            <w:rFonts w:ascii="Arial" w:hAnsi="Arial" w:cs="Arial"/>
            <w:noProof/>
            <w:sz w:val="22"/>
            <w:szCs w:val="22"/>
            <w:vertAlign w:val="superscript"/>
          </w:rPr>
          <w:t>40</w:t>
        </w:r>
        <w:r w:rsidRPr="005268C8" w:rsidDel="00CB2EE4">
          <w:rPr>
            <w:rFonts w:ascii="Arial" w:hAnsi="Arial" w:cs="Arial"/>
            <w:sz w:val="22"/>
            <w:szCs w:val="22"/>
          </w:rPr>
          <w:fldChar w:fldCharType="end"/>
        </w:r>
        <w:r w:rsidRPr="005268C8" w:rsidDel="00CB2EE4">
          <w:rPr>
            <w:rFonts w:ascii="Arial" w:hAnsi="Arial" w:cs="Arial"/>
            <w:sz w:val="22"/>
            <w:szCs w:val="22"/>
          </w:rPr>
          <w:t xml:space="preserve"> Gene signatures from subcluster analysis were generated by</w:t>
        </w:r>
        <w:r w:rsidR="005268C8" w:rsidRPr="005268C8" w:rsidDel="00CB2EE4">
          <w:rPr>
            <w:rFonts w:ascii="Arial" w:hAnsi="Arial" w:cs="Arial"/>
            <w:sz w:val="22"/>
            <w:szCs w:val="22"/>
          </w:rPr>
          <w:t xml:space="preserve"> comparing gene expression between clusters and</w:t>
        </w:r>
        <w:r w:rsidRPr="005268C8" w:rsidDel="00CB2EE4">
          <w:rPr>
            <w:rFonts w:ascii="Arial" w:hAnsi="Arial" w:cs="Arial"/>
            <w:sz w:val="22"/>
            <w:szCs w:val="22"/>
          </w:rPr>
          <w:t xml:space="preserve"> filtering differential gene expression results for genes with &gt; 0.5 log-fold change and 15% difference in cell expression. Training and testing sample cohorts were divided using the </w:t>
        </w:r>
        <w:r w:rsidRPr="005268C8" w:rsidDel="00CB2EE4">
          <w:rPr>
            <w:rFonts w:ascii="Arial" w:hAnsi="Arial" w:cs="Arial"/>
            <w:i/>
            <w:iCs/>
            <w:sz w:val="22"/>
            <w:szCs w:val="22"/>
          </w:rPr>
          <w:t>sample</w:t>
        </w:r>
        <w:r w:rsidRPr="005268C8" w:rsidDel="00CB2EE4">
          <w:rPr>
            <w:rFonts w:ascii="Arial" w:hAnsi="Arial" w:cs="Arial"/>
            <w:sz w:val="22"/>
            <w:szCs w:val="22"/>
          </w:rPr>
          <w:t xml:space="preserve"> function with </w:t>
        </w:r>
        <w:r w:rsidRPr="005268C8" w:rsidDel="00CB2EE4">
          <w:rPr>
            <w:rFonts w:ascii="Arial" w:hAnsi="Arial" w:cs="Arial"/>
            <w:i/>
            <w:iCs/>
            <w:sz w:val="22"/>
            <w:szCs w:val="22"/>
          </w:rPr>
          <w:t>set.seed</w:t>
        </w:r>
        <w:r w:rsidRPr="005268C8" w:rsidDel="00CB2EE4">
          <w:rPr>
            <w:rFonts w:ascii="Arial" w:hAnsi="Arial" w:cs="Arial"/>
            <w:sz w:val="22"/>
            <w:szCs w:val="22"/>
          </w:rPr>
          <w:t xml:space="preserve"> set to 10, splitting the data into</w:t>
        </w:r>
        <w:r w:rsidR="00C72343" w:rsidDel="00CB2EE4">
          <w:rPr>
            <w:rFonts w:ascii="Arial" w:hAnsi="Arial" w:cs="Arial"/>
            <w:sz w:val="22"/>
            <w:szCs w:val="22"/>
          </w:rPr>
          <w:t xml:space="preserve"> a</w:t>
        </w:r>
        <w:r w:rsidRPr="005268C8" w:rsidDel="00CB2EE4">
          <w:rPr>
            <w:rFonts w:ascii="Arial" w:hAnsi="Arial" w:cs="Arial"/>
            <w:sz w:val="22"/>
            <w:szCs w:val="22"/>
          </w:rPr>
          <w:t xml:space="preserve"> 1:1 ratio</w:t>
        </w:r>
        <w:r w:rsidRPr="0002326A" w:rsidDel="00CB2EE4">
          <w:rPr>
            <w:rFonts w:ascii="Arial" w:hAnsi="Arial" w:cs="Arial"/>
            <w:sz w:val="22"/>
            <w:szCs w:val="22"/>
          </w:rPr>
          <w:t xml:space="preserve">. </w:t>
        </w:r>
        <w:r w:rsidDel="00CB2EE4">
          <w:rPr>
            <w:rFonts w:ascii="Arial" w:hAnsi="Arial" w:cs="Arial"/>
            <w:sz w:val="22"/>
            <w:szCs w:val="22"/>
          </w:rPr>
          <w:t>Feature selection was performed using</w:t>
        </w:r>
        <w:r w:rsidRPr="0002326A" w:rsidDel="00CB2EE4">
          <w:rPr>
            <w:rFonts w:ascii="Arial" w:hAnsi="Arial" w:cs="Arial"/>
            <w:sz w:val="22"/>
            <w:szCs w:val="22"/>
          </w:rPr>
          <w:t xml:space="preserve"> recursive feature selection</w:t>
        </w:r>
        <w:r w:rsidDel="00CB2EE4">
          <w:rPr>
            <w:rFonts w:ascii="Arial" w:hAnsi="Arial" w:cs="Arial"/>
            <w:sz w:val="22"/>
            <w:szCs w:val="22"/>
          </w:rPr>
          <w:t xml:space="preserve"> using the cross-validation method</w:t>
        </w:r>
        <w:r w:rsidRPr="0002326A" w:rsidDel="00CB2EE4">
          <w:rPr>
            <w:rFonts w:ascii="Arial" w:hAnsi="Arial" w:cs="Arial"/>
            <w:sz w:val="22"/>
            <w:szCs w:val="22"/>
          </w:rPr>
          <w:t xml:space="preserve"> to optimize feature selection for 5, 10, 15, and 20 features</w:t>
        </w:r>
        <w:r w:rsidDel="00CB2EE4">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w:t>
        </w:r>
        <w:r w:rsidR="00C72343" w:rsidDel="00CB2EE4">
          <w:rPr>
            <w:rFonts w:ascii="Arial" w:hAnsi="Arial" w:cs="Arial"/>
            <w:sz w:val="22"/>
            <w:szCs w:val="22"/>
          </w:rPr>
          <w:t xml:space="preserve">, k-nearest neighbor models had similar performance to the support vector machines, with the added benefit of classifying samples based on the nearest point to the training set in the selected feature space or classifying data points based on similarity. </w:t>
        </w:r>
        <w:r w:rsidDel="00CB2EE4">
          <w:rPr>
            <w:rFonts w:ascii="Arial" w:hAnsi="Arial" w:cs="Arial"/>
            <w:sz w:val="22"/>
            <w:szCs w:val="22"/>
          </w:rPr>
          <w:t>Selected</w:t>
        </w:r>
        <w:r w:rsidRPr="0002326A" w:rsidDel="00CB2EE4">
          <w:rPr>
            <w:rFonts w:ascii="Arial" w:hAnsi="Arial" w:cs="Arial"/>
            <w:sz w:val="22"/>
            <w:szCs w:val="22"/>
          </w:rPr>
          <w:t xml:space="preserve"> models were then used to predict survival in the testing cohort and testing parameters were then calculated.</w:t>
        </w:r>
        <w:r w:rsidR="00A67C4A" w:rsidDel="00CB2EE4">
          <w:rPr>
            <w:rFonts w:ascii="Arial" w:hAnsi="Arial" w:cs="Arial"/>
            <w:sz w:val="22"/>
            <w:szCs w:val="22"/>
          </w:rPr>
          <w:t xml:space="preserve"> Application of the PANCAN signature analysis was performed as described above using randomly selected 50% of the KIRC TCGA cohort for training and applying the KNN model across all samples with both RNA and overall survival data (n=11,014) in the PANCAN batch-corrected RNA cohort. The testing was then separated by cancer type and Cox hazard ratio and logrank p-value were visualized.</w:t>
        </w:r>
        <w:r w:rsidRPr="0002326A" w:rsidDel="00CB2EE4">
          <w:rPr>
            <w:rFonts w:ascii="Arial" w:hAnsi="Arial" w:cs="Arial"/>
            <w:sz w:val="22"/>
            <w:szCs w:val="22"/>
          </w:rPr>
          <w:t xml:space="preserve"> Survival analyses utilized the survival (3.1-12) and survMiner (v0.4.7) R packages. </w:t>
        </w:r>
      </w:moveFrom>
    </w:p>
    <w:p w14:paraId="29801E10" w14:textId="4E3C64C8" w:rsidR="004B43AC" w:rsidRPr="0002326A" w:rsidDel="00CB2EE4" w:rsidRDefault="004B43AC" w:rsidP="004B43AC">
      <w:pPr>
        <w:spacing w:line="480" w:lineRule="auto"/>
        <w:jc w:val="both"/>
        <w:rPr>
          <w:moveFrom w:id="85" w:author="Borcherding, Nicholas (CCOM Student)" w:date="2020-11-27T06:15:00Z"/>
          <w:rFonts w:ascii="Arial" w:hAnsi="Arial" w:cs="Arial"/>
          <w:sz w:val="22"/>
          <w:szCs w:val="22"/>
        </w:rPr>
      </w:pPr>
    </w:p>
    <w:p w14:paraId="330E1159" w14:textId="7637EF5D" w:rsidR="004B43AC" w:rsidRPr="0002326A" w:rsidDel="00CB2EE4" w:rsidRDefault="004B43AC" w:rsidP="004B43AC">
      <w:pPr>
        <w:spacing w:line="480" w:lineRule="auto"/>
        <w:rPr>
          <w:moveFrom w:id="86" w:author="Borcherding, Nicholas (CCOM Student)" w:date="2020-11-27T06:15:00Z"/>
          <w:rFonts w:ascii="Arial" w:hAnsi="Arial" w:cs="Arial"/>
          <w:i/>
          <w:color w:val="000000"/>
          <w:sz w:val="22"/>
          <w:szCs w:val="22"/>
        </w:rPr>
      </w:pPr>
      <w:moveFrom w:id="87" w:author="Borcherding, Nicholas (CCOM Student)" w:date="2020-11-27T06:15:00Z">
        <w:r w:rsidRPr="0002326A" w:rsidDel="00CB2EE4">
          <w:rPr>
            <w:rFonts w:ascii="Arial" w:hAnsi="Arial" w:cs="Arial"/>
            <w:i/>
            <w:color w:val="000000"/>
            <w:sz w:val="22"/>
            <w:szCs w:val="22"/>
          </w:rPr>
          <w:t>Statistical Analysis</w:t>
        </w:r>
      </w:moveFrom>
    </w:p>
    <w:p w14:paraId="3DBC4C63" w14:textId="2412FF6A" w:rsidR="004B43AC" w:rsidRPr="0002326A" w:rsidDel="00CB2EE4" w:rsidRDefault="004B43AC" w:rsidP="004B43AC">
      <w:pPr>
        <w:spacing w:line="480" w:lineRule="auto"/>
        <w:jc w:val="both"/>
        <w:rPr>
          <w:moveFrom w:id="88" w:author="Borcherding, Nicholas (CCOM Student)" w:date="2020-11-27T06:15:00Z"/>
          <w:rFonts w:ascii="Arial" w:hAnsi="Arial" w:cs="Arial"/>
          <w:color w:val="000000"/>
          <w:sz w:val="22"/>
          <w:szCs w:val="22"/>
        </w:rPr>
      </w:pPr>
      <w:moveFrom w:id="89" w:author="Borcherding, Nicholas (CCOM Student)" w:date="2020-11-27T06:15:00Z">
        <w:r w:rsidRPr="0002326A" w:rsidDel="00CB2EE4">
          <w:rPr>
            <w:rFonts w:ascii="Arial" w:hAnsi="Arial" w:cs="Arial"/>
            <w:color w:val="000000"/>
            <w:sz w:val="22"/>
            <w:szCs w:val="22"/>
          </w:rPr>
          <w:t>Statistical Analyses were performed in R (v4.0.1). Two-sample significance testing utilized Welch’s T test, with significance testing for more than three samples utilizing one-way analysis of variance (ANOVA)</w:t>
        </w:r>
        <w:r w:rsidR="00CB37C5" w:rsidDel="00CB2EE4">
          <w:rPr>
            <w:rFonts w:ascii="Arial" w:hAnsi="Arial" w:cs="Arial"/>
            <w:color w:val="000000"/>
            <w:sz w:val="22"/>
            <w:szCs w:val="22"/>
          </w:rPr>
          <w:t>.</w:t>
        </w:r>
        <w:r w:rsidR="00060D2B" w:rsidDel="00CB2EE4">
          <w:rPr>
            <w:rFonts w:ascii="Arial" w:hAnsi="Arial" w:cs="Arial"/>
            <w:color w:val="000000"/>
            <w:sz w:val="22"/>
            <w:szCs w:val="22"/>
          </w:rPr>
          <w:t xml:space="preserve"> </w:t>
        </w:r>
      </w:moveFrom>
    </w:p>
    <w:moveFromRangeEnd w:id="35"/>
    <w:p w14:paraId="4E9E0659" w14:textId="77777777" w:rsidR="00741BCA" w:rsidRPr="0002326A" w:rsidDel="00CB2EE4" w:rsidRDefault="00741BCA" w:rsidP="00F72CA7">
      <w:pPr>
        <w:pStyle w:val="Paragraph"/>
        <w:snapToGrid w:val="0"/>
        <w:ind w:firstLine="0"/>
        <w:rPr>
          <w:del w:id="90" w:author="Borcherding, Nicholas (CCOM Student)" w:date="2020-11-27T06:15:00Z"/>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4F3DFD3D"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 xml:space="preserve">In order to define the immune microenvironment of human ccRCC, we </w:t>
      </w:r>
      <w:r w:rsidR="00D0185E">
        <w:rPr>
          <w:rFonts w:ascii="Arial" w:hAnsi="Arial" w:cs="Arial"/>
          <w:color w:val="000000"/>
          <w:sz w:val="22"/>
          <w:szCs w:val="22"/>
        </w:rPr>
        <w:t xml:space="preserve">performed SCRS on </w:t>
      </w:r>
      <w:r w:rsidR="00D0185E" w:rsidRPr="0002326A">
        <w:rPr>
          <w:rFonts w:ascii="Arial" w:hAnsi="Arial" w:cs="Arial"/>
          <w:color w:val="000000"/>
          <w:sz w:val="22"/>
          <w:szCs w:val="22"/>
        </w:rPr>
        <w:t xml:space="preserve">flow-sorted lymphoid and myeloid cells </w:t>
      </w:r>
      <w:r w:rsidR="00D0185E">
        <w:rPr>
          <w:rFonts w:ascii="Arial" w:hAnsi="Arial" w:cs="Arial"/>
          <w:color w:val="000000"/>
          <w:sz w:val="22"/>
          <w:szCs w:val="22"/>
        </w:rPr>
        <w:t xml:space="preserve">from </w:t>
      </w:r>
      <w:r w:rsidRPr="0002326A">
        <w:rPr>
          <w:rFonts w:ascii="Arial" w:hAnsi="Arial" w:cs="Arial"/>
          <w:color w:val="000000"/>
          <w:sz w:val="22"/>
          <w:szCs w:val="22"/>
        </w:rPr>
        <w:t>tumor</w:t>
      </w:r>
      <w:r w:rsidR="00305FDD">
        <w:rPr>
          <w:rFonts w:ascii="Arial" w:hAnsi="Arial" w:cs="Arial"/>
          <w:color w:val="000000"/>
          <w:sz w:val="22"/>
          <w:szCs w:val="22"/>
        </w:rPr>
        <w:t>s</w:t>
      </w:r>
      <w:r w:rsidRPr="0002326A">
        <w:rPr>
          <w:rFonts w:ascii="Arial" w:hAnsi="Arial" w:cs="Arial"/>
          <w:color w:val="000000"/>
          <w:sz w:val="22"/>
          <w:szCs w:val="22"/>
        </w:rPr>
        <w:t xml:space="preserve"> and </w:t>
      </w:r>
      <w:r w:rsidR="00D0185E">
        <w:rPr>
          <w:rFonts w:ascii="Arial" w:hAnsi="Arial" w:cs="Arial"/>
          <w:color w:val="000000"/>
          <w:sz w:val="22"/>
          <w:szCs w:val="22"/>
        </w:rPr>
        <w:t xml:space="preserve">matched </w:t>
      </w:r>
      <w:r w:rsidRPr="0002326A">
        <w:rPr>
          <w:rFonts w:ascii="Arial" w:hAnsi="Arial" w:cs="Arial"/>
          <w:color w:val="000000"/>
          <w:sz w:val="22"/>
          <w:szCs w:val="22"/>
        </w:rPr>
        <w:t>peripheral blood</w:t>
      </w:r>
      <w:r w:rsidR="00305FDD">
        <w:rPr>
          <w:rFonts w:ascii="Arial" w:hAnsi="Arial" w:cs="Arial"/>
          <w:color w:val="000000"/>
          <w:sz w:val="22"/>
          <w:szCs w:val="22"/>
        </w:rPr>
        <w:t xml:space="preserve"> from</w:t>
      </w:r>
      <w:r w:rsidRPr="0002326A">
        <w:rPr>
          <w:rFonts w:ascii="Arial" w:hAnsi="Arial" w:cs="Arial"/>
          <w:color w:val="000000"/>
          <w:sz w:val="22"/>
          <w:szCs w:val="22"/>
        </w:rPr>
        <w:t xml:space="preserve"> three treatment-naïve ccRCC patients.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w:t>
      </w:r>
      <w:r w:rsidRPr="0002326A">
        <w:rPr>
          <w:rFonts w:ascii="Arial" w:hAnsi="Arial" w:cs="Arial"/>
          <w:color w:val="000000"/>
          <w:sz w:val="22"/>
          <w:szCs w:val="22"/>
        </w:rPr>
        <w:lastRenderedPageBreak/>
        <w:t>normal renal parenchyma</w:t>
      </w:r>
      <w:r w:rsidR="00E87B44">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00E87B44">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37,055 primary immune cells (Figure 1</w:t>
      </w:r>
      <w:ins w:id="91" w:author="Borcherding, Nicholas (CCOM Student)" w:date="2020-11-27T07:04:00Z">
        <w:r w:rsidR="006B77C0">
          <w:rPr>
            <w:rFonts w:ascii="Arial" w:hAnsi="Arial" w:cs="Arial"/>
            <w:color w:val="000000"/>
            <w:sz w:val="22"/>
            <w:szCs w:val="22"/>
          </w:rPr>
          <w:t>a</w:t>
        </w:r>
      </w:ins>
      <w:del w:id="92" w:author="Borcherding, Nicholas (CCOM Student)" w:date="2020-11-27T07:04:00Z">
        <w:r w:rsidR="00741BCA" w:rsidRPr="0002326A" w:rsidDel="006B77C0">
          <w:rPr>
            <w:rFonts w:ascii="Arial" w:hAnsi="Arial" w:cs="Arial"/>
            <w:color w:val="000000"/>
            <w:sz w:val="22"/>
            <w:szCs w:val="22"/>
          </w:rPr>
          <w:delText>A</w:delText>
        </w:r>
      </w:del>
      <w:r w:rsidR="00741BCA" w:rsidRPr="0002326A">
        <w:rPr>
          <w:rFonts w:ascii="Arial" w:hAnsi="Arial" w:cs="Arial"/>
          <w:color w:val="000000"/>
          <w:sz w:val="22"/>
          <w:szCs w:val="22"/>
        </w:rPr>
        <w:t>).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similar gene expression (Figure 1</w:t>
      </w:r>
      <w:ins w:id="93" w:author="Borcherding, Nicholas (CCOM Student)" w:date="2020-11-27T07:04:00Z">
        <w:r w:rsidR="006B77C0">
          <w:rPr>
            <w:rFonts w:ascii="Arial" w:hAnsi="Arial" w:cs="Arial"/>
            <w:color w:val="000000"/>
            <w:sz w:val="22"/>
            <w:szCs w:val="22"/>
          </w:rPr>
          <w:t>b</w:t>
        </w:r>
      </w:ins>
      <w:del w:id="94" w:author="Borcherding, Nicholas (CCOM Student)" w:date="2020-11-27T07:04:00Z">
        <w:r w:rsidR="00741BCA" w:rsidRPr="0002326A" w:rsidDel="006B77C0">
          <w:rPr>
            <w:rFonts w:ascii="Arial" w:hAnsi="Arial" w:cs="Arial"/>
            <w:color w:val="000000"/>
            <w:sz w:val="22"/>
            <w:szCs w:val="22"/>
          </w:rPr>
          <w:delText>B</w:delText>
        </w:r>
      </w:del>
      <w:r w:rsidR="00741BCA" w:rsidRPr="0002326A">
        <w:rPr>
          <w:rFonts w:ascii="Arial" w:hAnsi="Arial" w:cs="Arial"/>
          <w:color w:val="000000"/>
          <w:sz w:val="22"/>
          <w:szCs w:val="22"/>
        </w:rPr>
        <w:t xml:space="preserve">).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w:t>
      </w:r>
      <w:r w:rsidR="00111C6D">
        <w:rPr>
          <w:rFonts w:ascii="Arial" w:hAnsi="Arial" w:cs="Arial"/>
          <w:color w:val="000000"/>
          <w:sz w:val="22"/>
          <w:szCs w:val="22"/>
        </w:rPr>
        <w:t>-</w:t>
      </w:r>
      <w:r w:rsidR="00CF5BEC" w:rsidRPr="0002326A">
        <w:rPr>
          <w:rFonts w:ascii="Arial" w:hAnsi="Arial" w:cs="Arial"/>
          <w:color w:val="000000"/>
          <w:sz w:val="22"/>
          <w:szCs w:val="22"/>
        </w:rPr>
        <w:t>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w:t>
      </w:r>
      <w:ins w:id="95" w:author="Borcherding, Nicholas (CCOM Student)" w:date="2020-11-27T07:03:00Z">
        <w:r w:rsidR="006B77C0">
          <w:rPr>
            <w:rFonts w:ascii="Arial" w:hAnsi="Arial" w:cs="Arial"/>
            <w:color w:val="000000"/>
            <w:sz w:val="22"/>
            <w:szCs w:val="22"/>
          </w:rPr>
          <w:t>c</w:t>
        </w:r>
      </w:ins>
      <w:del w:id="96" w:author="Borcherding, Nicholas (CCOM Student)" w:date="2020-11-27T07:03:00Z">
        <w:r w:rsidR="00CF5BEC" w:rsidRPr="0002326A" w:rsidDel="006B77C0">
          <w:rPr>
            <w:rFonts w:ascii="Arial" w:hAnsi="Arial" w:cs="Arial"/>
            <w:color w:val="000000"/>
            <w:sz w:val="22"/>
            <w:szCs w:val="22"/>
          </w:rPr>
          <w:delText>C</w:delText>
        </w:r>
      </w:del>
      <w:r w:rsidR="00CF5BEC" w:rsidRPr="0002326A">
        <w:rPr>
          <w:rFonts w:ascii="Arial" w:hAnsi="Arial" w:cs="Arial"/>
          <w:color w:val="000000"/>
          <w:sz w:val="22"/>
          <w:szCs w:val="22"/>
        </w:rPr>
        <w:t>),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w:t>
      </w:r>
      <w:r w:rsidR="00CF5BEC"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lt;sup&gt;37&lt;/sup&gt;","plainTextFormattedCitation":"37","previouslyFormattedCitation":"&lt;sup&gt;37&lt;/sup&gt;"},"properties":{"noteIndex":0},"schema":"https://github.com/citation-style-language/schema/raw/master/csl-citation.json"}</w:instrText>
      </w:r>
      <w:r w:rsidR="00CF5BEC"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ins w:id="97" w:author="Borcherding, Nicholas (CCOM Student)" w:date="2020-11-27T07:03:00Z">
        <w:r w:rsidR="006B77C0">
          <w:rPr>
            <w:rFonts w:ascii="Arial" w:hAnsi="Arial" w:cs="Arial"/>
            <w:color w:val="000000"/>
            <w:sz w:val="22"/>
            <w:szCs w:val="22"/>
          </w:rPr>
          <w:t>d</w:t>
        </w:r>
      </w:ins>
      <w:del w:id="98" w:author="Borcherding, Nicholas (CCOM Student)" w:date="2020-11-27T07:03:00Z">
        <w:r w:rsidR="00CF5BEC" w:rsidRPr="0002326A" w:rsidDel="006B77C0">
          <w:rPr>
            <w:rFonts w:ascii="Arial" w:hAnsi="Arial" w:cs="Arial"/>
            <w:color w:val="000000"/>
            <w:sz w:val="22"/>
            <w:szCs w:val="22"/>
          </w:rPr>
          <w:delText>D</w:delText>
        </w:r>
      </w:del>
      <w:r w:rsidR="00CF5BEC" w:rsidRPr="0002326A">
        <w:rPr>
          <w:rFonts w:ascii="Arial" w:hAnsi="Arial" w:cs="Arial"/>
          <w:color w:val="000000"/>
          <w:sz w:val="22"/>
          <w:szCs w:val="22"/>
        </w:rPr>
        <w:t>),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w:t>
      </w:r>
      <w:ins w:id="99" w:author="Borcherding, Nicholas (CCOM Student)" w:date="2020-11-27T07:03:00Z">
        <w:r w:rsidR="006B77C0">
          <w:rPr>
            <w:rFonts w:ascii="Arial" w:hAnsi="Arial" w:cs="Arial"/>
            <w:color w:val="000000"/>
            <w:sz w:val="22"/>
            <w:szCs w:val="22"/>
          </w:rPr>
          <w:t>e</w:t>
        </w:r>
      </w:ins>
      <w:del w:id="100" w:author="Borcherding, Nicholas (CCOM Student)" w:date="2020-11-27T07:03:00Z">
        <w:r w:rsidR="000C0095" w:rsidRPr="0002326A" w:rsidDel="006B77C0">
          <w:rPr>
            <w:rFonts w:ascii="Arial" w:hAnsi="Arial" w:cs="Arial"/>
            <w:color w:val="000000"/>
            <w:sz w:val="22"/>
            <w:szCs w:val="22"/>
          </w:rPr>
          <w:delText>E</w:delText>
        </w:r>
      </w:del>
      <w:r w:rsidR="000C0095" w:rsidRPr="0002326A">
        <w:rPr>
          <w:rFonts w:ascii="Arial" w:hAnsi="Arial" w:cs="Arial"/>
          <w:color w:val="000000"/>
          <w:sz w:val="22"/>
          <w:szCs w:val="22"/>
        </w:rPr>
        <w:t xml:space="preserve">). </w:t>
      </w:r>
      <w:r w:rsidR="00111C6D">
        <w:rPr>
          <w:rFonts w:ascii="Arial" w:hAnsi="Arial" w:cs="Arial"/>
          <w:color w:val="000000"/>
          <w:sz w:val="22"/>
          <w:szCs w:val="22"/>
        </w:rPr>
        <w:t>W</w:t>
      </w:r>
      <w:r w:rsidR="000C0095" w:rsidRPr="0002326A">
        <w:rPr>
          <w:rFonts w:ascii="Arial" w:hAnsi="Arial" w:cs="Arial"/>
          <w:color w:val="000000"/>
          <w:sz w:val="22"/>
          <w:szCs w:val="22"/>
        </w:rPr>
        <w:t xml:space="preserve">e also examined the relative proportion of cell types comprising the sequencing runs by tissue type (Figure </w:t>
      </w:r>
      <w:r w:rsidR="00DB43DB">
        <w:rPr>
          <w:rFonts w:ascii="Arial" w:hAnsi="Arial" w:cs="Arial"/>
          <w:color w:val="000000"/>
          <w:sz w:val="22"/>
          <w:szCs w:val="22"/>
        </w:rPr>
        <w:t>1</w:t>
      </w:r>
      <w:ins w:id="101" w:author="Borcherding, Nicholas (CCOM Student)" w:date="2020-11-27T07:03:00Z">
        <w:r w:rsidR="006B77C0">
          <w:rPr>
            <w:rFonts w:ascii="Arial" w:hAnsi="Arial" w:cs="Arial"/>
            <w:color w:val="000000"/>
            <w:sz w:val="22"/>
            <w:szCs w:val="22"/>
          </w:rPr>
          <w:t>e</w:t>
        </w:r>
      </w:ins>
      <w:del w:id="102" w:author="Borcherding, Nicholas (CCOM Student)" w:date="2020-11-27T07:03:00Z">
        <w:r w:rsidR="000C0095" w:rsidRPr="0002326A" w:rsidDel="006B77C0">
          <w:rPr>
            <w:rFonts w:ascii="Arial" w:hAnsi="Arial" w:cs="Arial"/>
            <w:color w:val="000000"/>
            <w:sz w:val="22"/>
            <w:szCs w:val="22"/>
          </w:rPr>
          <w:delText>E</w:delText>
        </w:r>
      </w:del>
      <w:r w:rsidR="000C0095" w:rsidRPr="0002326A">
        <w:rPr>
          <w:rFonts w:ascii="Arial" w:hAnsi="Arial" w:cs="Arial"/>
          <w:color w:val="000000"/>
          <w:sz w:val="22"/>
          <w:szCs w:val="22"/>
        </w:rPr>
        <w:t>).</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peripheral blood (Figure 1</w:t>
      </w:r>
      <w:ins w:id="103" w:author="Borcherding, Nicholas (CCOM Student)" w:date="2020-11-27T07:03:00Z">
        <w:r w:rsidR="006B77C0">
          <w:rPr>
            <w:rFonts w:ascii="Arial" w:hAnsi="Arial" w:cs="Arial"/>
            <w:sz w:val="22"/>
            <w:szCs w:val="22"/>
          </w:rPr>
          <w:t>e</w:t>
        </w:r>
      </w:ins>
      <w:del w:id="104" w:author="Borcherding, Nicholas (CCOM Student)" w:date="2020-11-27T07:03:00Z">
        <w:r w:rsidR="00452042" w:rsidRPr="0002326A" w:rsidDel="006B77C0">
          <w:rPr>
            <w:rFonts w:ascii="Arial" w:hAnsi="Arial" w:cs="Arial"/>
            <w:sz w:val="22"/>
            <w:szCs w:val="22"/>
          </w:rPr>
          <w:delText>E</w:delText>
        </w:r>
      </w:del>
      <w:r w:rsidR="00452042" w:rsidRPr="0002326A">
        <w:rPr>
          <w:rFonts w:ascii="Arial" w:hAnsi="Arial" w:cs="Arial"/>
          <w:sz w:val="22"/>
          <w:szCs w:val="22"/>
        </w:rPr>
        <w:t xml:space="preserv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w:t>
      </w:r>
      <w:ins w:id="105" w:author="Borcherding, Nicholas (CCOM Student)" w:date="2020-11-27T07:03:00Z">
        <w:r w:rsidR="006B77C0">
          <w:rPr>
            <w:rFonts w:ascii="Arial" w:hAnsi="Arial" w:cs="Arial"/>
            <w:sz w:val="22"/>
            <w:szCs w:val="22"/>
          </w:rPr>
          <w:t>e</w:t>
        </w:r>
      </w:ins>
      <w:del w:id="106" w:author="Borcherding, Nicholas (CCOM Student)" w:date="2020-11-27T07:03:00Z">
        <w:r w:rsidR="00452042" w:rsidRPr="0002326A" w:rsidDel="006B77C0">
          <w:rPr>
            <w:rFonts w:ascii="Arial" w:hAnsi="Arial" w:cs="Arial"/>
            <w:sz w:val="22"/>
            <w:szCs w:val="22"/>
          </w:rPr>
          <w:delText>E</w:delText>
        </w:r>
      </w:del>
      <w:r w:rsidR="00452042" w:rsidRPr="0002326A">
        <w:rPr>
          <w:rFonts w:ascii="Arial" w:hAnsi="Arial" w:cs="Arial"/>
          <w:sz w:val="22"/>
          <w:szCs w:val="22"/>
        </w:rPr>
        <w:t xml:space="preserve">). </w:t>
      </w:r>
      <w:r w:rsidR="001A73F2">
        <w:rPr>
          <w:rFonts w:ascii="Arial" w:hAnsi="Arial" w:cs="Arial"/>
          <w:sz w:val="22"/>
          <w:szCs w:val="22"/>
        </w:rPr>
        <w:t>Using highthroughput immunohistochemistry on paired normal and tumor tissue, we found similar trends of increased CD8</w:t>
      </w:r>
      <w:r w:rsidR="001A73F2" w:rsidRPr="001A73F2">
        <w:rPr>
          <w:rFonts w:ascii="Arial" w:hAnsi="Arial" w:cs="Arial"/>
          <w:sz w:val="22"/>
          <w:szCs w:val="22"/>
          <w:vertAlign w:val="superscript"/>
        </w:rPr>
        <w:t>+</w:t>
      </w:r>
      <w:r w:rsidR="001A73F2">
        <w:rPr>
          <w:rFonts w:ascii="Arial" w:hAnsi="Arial" w:cs="Arial"/>
          <w:sz w:val="22"/>
          <w:szCs w:val="22"/>
        </w:rPr>
        <w:t xml:space="preserve"> and decreased CD4</w:t>
      </w:r>
      <w:r w:rsidR="001A73F2" w:rsidRPr="001A73F2">
        <w:rPr>
          <w:rFonts w:ascii="Arial" w:hAnsi="Arial" w:cs="Arial"/>
          <w:sz w:val="22"/>
          <w:szCs w:val="22"/>
          <w:vertAlign w:val="superscript"/>
        </w:rPr>
        <w:t>+</w:t>
      </w:r>
      <w:r w:rsidR="001A73F2">
        <w:rPr>
          <w:rFonts w:ascii="Arial" w:hAnsi="Arial" w:cs="Arial"/>
          <w:sz w:val="22"/>
          <w:szCs w:val="22"/>
        </w:rPr>
        <w:t xml:space="preserve"> T cells from tumor versus normal renal tissue</w:t>
      </w:r>
      <w:r w:rsidR="001B2537">
        <w:rPr>
          <w:rFonts w:ascii="Arial" w:hAnsi="Arial" w:cs="Arial"/>
          <w:sz w:val="22"/>
          <w:szCs w:val="22"/>
        </w:rPr>
        <w:t xml:space="preserve"> derived from the ccRCC patient samples</w:t>
      </w:r>
      <w:r w:rsidR="001A73F2">
        <w:rPr>
          <w:rFonts w:ascii="Arial" w:hAnsi="Arial" w:cs="Arial"/>
          <w:sz w:val="22"/>
          <w:szCs w:val="22"/>
        </w:rPr>
        <w:t xml:space="preserve"> (Supplemental Figure </w:t>
      </w:r>
      <w:ins w:id="107" w:author="Borcherding, Nicholas (CCOM Student)" w:date="2020-11-27T07:04:00Z">
        <w:r w:rsidR="006B77C0">
          <w:rPr>
            <w:rFonts w:ascii="Arial" w:hAnsi="Arial" w:cs="Arial"/>
            <w:sz w:val="22"/>
            <w:szCs w:val="22"/>
          </w:rPr>
          <w:t>2</w:t>
        </w:r>
      </w:ins>
      <w:del w:id="108" w:author="Borcherding, Nicholas (CCOM Student)" w:date="2020-11-27T07:04:00Z">
        <w:r w:rsidR="008D26F1" w:rsidDel="006B77C0">
          <w:rPr>
            <w:rFonts w:ascii="Arial" w:hAnsi="Arial" w:cs="Arial"/>
            <w:sz w:val="22"/>
            <w:szCs w:val="22"/>
          </w:rPr>
          <w:delText>3</w:delText>
        </w:r>
      </w:del>
      <w:r w:rsidR="001A73F2">
        <w:rPr>
          <w:rFonts w:ascii="Arial" w:hAnsi="Arial" w:cs="Arial"/>
          <w:sz w:val="22"/>
          <w:szCs w:val="22"/>
        </w:rPr>
        <w:t>).</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2F370A77"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lastRenderedPageBreak/>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r w:rsidR="003E01D3">
        <w:rPr>
          <w:rStyle w:val="apple-converted-space"/>
          <w:rFonts w:ascii="Arial" w:hAnsi="Arial" w:cs="Arial"/>
          <w:sz w:val="22"/>
          <w:szCs w:val="22"/>
        </w:rPr>
        <w:t>,</w:t>
      </w:r>
      <w:r w:rsidR="007E6E65">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lt;sup&gt;11&lt;/sup&gt;","plainTextFormattedCitation":"11","previouslyFormattedCitation":"&lt;sup&gt;11&lt;/sup&gt;"},"properties":{"noteIndex":0},"schema":"https://github.com/citation-style-language/schema/raw/master/csl-citation.json"}</w:instrText>
      </w:r>
      <w:r w:rsidR="007E6E65">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11</w:t>
      </w:r>
      <w:r w:rsidR="007E6E65">
        <w:rPr>
          <w:rStyle w:val="apple-converted-space"/>
          <w:rFonts w:ascii="Arial" w:hAnsi="Arial" w:cs="Arial"/>
          <w:sz w:val="22"/>
          <w:szCs w:val="22"/>
        </w:rPr>
        <w:fldChar w:fldCharType="end"/>
      </w:r>
      <w:r w:rsidRPr="00D12937">
        <w:rPr>
          <w:rStyle w:val="apple-converted-space"/>
          <w:rFonts w:ascii="Arial" w:hAnsi="Arial" w:cs="Arial"/>
          <w:sz w:val="22"/>
          <w:szCs w:val="22"/>
        </w:rPr>
        <w:t xml:space="preserve">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es in ccRCC. Using our previously described scRepertoire software</w:t>
      </w:r>
      <w:r w:rsidR="003E01D3">
        <w:rPr>
          <w:rStyle w:val="apple-converted-space"/>
          <w:rFonts w:ascii="Arial" w:hAnsi="Arial" w:cs="Arial"/>
          <w:sz w:val="22"/>
          <w:szCs w:val="22"/>
        </w:rPr>
        <w:t>,</w:t>
      </w:r>
      <w:r w:rsidRPr="00D12937">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lt;sup&gt;38&lt;/sup&gt;","plainTextFormattedCitation":"38","previouslyFormattedCitation":"&lt;sup&gt;38&lt;/sup&gt;"},"properties":{"noteIndex":0},"schema":"https://github.com/citation-style-language/schema/raw/master/csl-citation.json"}</w:instrText>
      </w:r>
      <w:r w:rsidRPr="00D12937">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38</w:t>
      </w:r>
      <w:r w:rsidRPr="00D12937">
        <w:rPr>
          <w:rStyle w:val="apple-converted-space"/>
          <w:rFonts w:ascii="Arial" w:hAnsi="Arial" w:cs="Arial"/>
          <w:sz w:val="22"/>
          <w:szCs w:val="22"/>
        </w:rPr>
        <w:fldChar w:fldCharType="end"/>
      </w:r>
      <w:r w:rsidRPr="00D12937">
        <w:rPr>
          <w:rStyle w:val="apple-converted-space"/>
          <w:rFonts w:ascii="Arial" w:hAnsi="Arial" w:cs="Arial"/>
          <w:sz w:val="22"/>
          <w:szCs w:val="22"/>
        </w:rPr>
        <w:t xml:space="preserve"> we 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w:t>
      </w:r>
      <w:ins w:id="109" w:author="Borcherding, Nicholas (CCOM Student)" w:date="2020-11-27T06:48:00Z">
        <w:r w:rsidR="008D4D51">
          <w:rPr>
            <w:rStyle w:val="apple-converted-space"/>
            <w:rFonts w:ascii="Arial" w:hAnsi="Arial" w:cs="Arial"/>
            <w:sz w:val="22"/>
            <w:szCs w:val="22"/>
          </w:rPr>
          <w:t>Data</w:t>
        </w:r>
      </w:ins>
      <w:del w:id="110" w:author="Borcherding, Nicholas (CCOM Student)" w:date="2020-11-27T06:48:00Z">
        <w:r w:rsidR="009F69B0" w:rsidRPr="004B43AC" w:rsidDel="008D4D51">
          <w:rPr>
            <w:rStyle w:val="apple-converted-space"/>
            <w:rFonts w:ascii="Arial" w:hAnsi="Arial" w:cs="Arial"/>
            <w:sz w:val="22"/>
            <w:szCs w:val="22"/>
          </w:rPr>
          <w:delText>Table</w:delText>
        </w:r>
      </w:del>
      <w:r w:rsidR="009F69B0" w:rsidRPr="004B43AC">
        <w:rPr>
          <w:rStyle w:val="apple-converted-space"/>
          <w:rFonts w:ascii="Arial" w:hAnsi="Arial" w:cs="Arial"/>
          <w:sz w:val="22"/>
          <w:szCs w:val="22"/>
        </w:rPr>
        <w:t xml:space="preserve"> </w:t>
      </w:r>
      <w:ins w:id="111" w:author="Borcherding, Nicholas (CCOM Student)" w:date="2020-11-27T07:18:00Z">
        <w:r w:rsidR="00DE23B6">
          <w:rPr>
            <w:rStyle w:val="apple-converted-space"/>
            <w:rFonts w:ascii="Arial" w:hAnsi="Arial" w:cs="Arial"/>
            <w:sz w:val="22"/>
            <w:szCs w:val="22"/>
          </w:rPr>
          <w:t>1</w:t>
        </w:r>
      </w:ins>
      <w:del w:id="112" w:author="Borcherding, Nicholas (CCOM Student)" w:date="2020-11-27T07:18:00Z">
        <w:r w:rsidR="004B43AC" w:rsidRPr="004B43AC" w:rsidDel="00DE23B6">
          <w:rPr>
            <w:rStyle w:val="apple-converted-space"/>
            <w:rFonts w:ascii="Arial" w:hAnsi="Arial" w:cs="Arial"/>
            <w:sz w:val="22"/>
            <w:szCs w:val="22"/>
          </w:rPr>
          <w:delText>4</w:delText>
        </w:r>
      </w:del>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w:t>
      </w:r>
      <w:r w:rsidR="00334937">
        <w:rPr>
          <w:rStyle w:val="apple-converted-space"/>
          <w:rFonts w:ascii="Arial" w:hAnsi="Arial" w:cs="Arial"/>
          <w:sz w:val="22"/>
          <w:szCs w:val="22"/>
        </w:rPr>
        <w:t xml:space="preserve"> and 20</w:t>
      </w:r>
      <w:r w:rsidR="002D1CBB" w:rsidRPr="004B43AC">
        <w:rPr>
          <w:rStyle w:val="apple-converted-space"/>
          <w:rFonts w:ascii="Arial" w:hAnsi="Arial" w:cs="Arial"/>
          <w:sz w:val="22"/>
          <w:szCs w:val="22"/>
        </w:rPr>
        <w:t xml:space="preserve"> (Figure 2</w:t>
      </w:r>
      <w:ins w:id="113" w:author="Borcherding, Nicholas (CCOM Student)" w:date="2020-11-27T07:04:00Z">
        <w:r w:rsidR="006B77C0">
          <w:rPr>
            <w:rStyle w:val="apple-converted-space"/>
            <w:rFonts w:ascii="Arial" w:hAnsi="Arial" w:cs="Arial"/>
            <w:sz w:val="22"/>
            <w:szCs w:val="22"/>
          </w:rPr>
          <w:t>a</w:t>
        </w:r>
      </w:ins>
      <w:del w:id="114" w:author="Borcherding, Nicholas (CCOM Student)" w:date="2020-11-27T07:04:00Z">
        <w:r w:rsidR="002D1CBB" w:rsidRPr="004B43AC" w:rsidDel="006B77C0">
          <w:rPr>
            <w:rStyle w:val="apple-converted-space"/>
            <w:rFonts w:ascii="Arial" w:hAnsi="Arial" w:cs="Arial"/>
            <w:sz w:val="22"/>
            <w:szCs w:val="22"/>
          </w:rPr>
          <w:delText>A</w:delText>
        </w:r>
      </w:del>
      <w:r w:rsidR="002D1CBB" w:rsidRPr="004B43AC">
        <w:rPr>
          <w:rStyle w:val="apple-converted-space"/>
          <w:rFonts w:ascii="Arial" w:hAnsi="Arial" w:cs="Arial"/>
          <w:sz w:val="22"/>
          <w:szCs w:val="22"/>
        </w:rPr>
        <w:t>).</w:t>
      </w:r>
      <w:r w:rsidR="008D26F1">
        <w:rPr>
          <w:rStyle w:val="apple-converted-space"/>
          <w:rFonts w:ascii="Arial" w:hAnsi="Arial" w:cs="Arial"/>
          <w:sz w:val="22"/>
          <w:szCs w:val="22"/>
        </w:rPr>
        <w:t xml:space="preserve"> Cluster 2</w:t>
      </w:r>
      <w:r w:rsidR="00334937">
        <w:rPr>
          <w:rStyle w:val="apple-converted-space"/>
          <w:rFonts w:ascii="Arial" w:hAnsi="Arial" w:cs="Arial"/>
          <w:sz w:val="22"/>
          <w:szCs w:val="22"/>
        </w:rPr>
        <w:t>1</w:t>
      </w:r>
      <w:r w:rsidR="008D26F1">
        <w:rPr>
          <w:rStyle w:val="apple-converted-space"/>
          <w:rFonts w:ascii="Arial" w:hAnsi="Arial" w:cs="Arial"/>
          <w:sz w:val="22"/>
          <w:szCs w:val="22"/>
        </w:rPr>
        <w:t xml:space="preserve"> was the exception for T cells, consisting of an estimated 19.6% of doublets and clustering with B cells, possibly indicating the cell-cell interaction of B and T cells</w:t>
      </w:r>
      <w:r w:rsidR="00334937">
        <w:rPr>
          <w:rStyle w:val="apple-converted-space"/>
          <w:rFonts w:ascii="Arial" w:hAnsi="Arial" w:cs="Arial"/>
          <w:sz w:val="22"/>
          <w:szCs w:val="22"/>
        </w:rPr>
        <w:t xml:space="preserve"> and were excluded from further T cell analyses.</w:t>
      </w:r>
      <w:r w:rsidR="002D1CBB" w:rsidRPr="004B43AC">
        <w:rPr>
          <w:rStyle w:val="apple-converted-space"/>
          <w:rFonts w:ascii="Arial" w:hAnsi="Arial" w:cs="Arial"/>
          <w:sz w:val="22"/>
          <w:szCs w:val="22"/>
        </w:rPr>
        <w:t xml:space="preserve">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w:t>
      </w:r>
      <w:ins w:id="115" w:author="Borcherding, Nicholas (CCOM Student)" w:date="2020-11-27T07:05:00Z">
        <w:r w:rsidR="006B77C0">
          <w:rPr>
            <w:rStyle w:val="apple-converted-space"/>
            <w:rFonts w:ascii="Arial" w:hAnsi="Arial" w:cs="Arial"/>
            <w:sz w:val="22"/>
            <w:szCs w:val="22"/>
          </w:rPr>
          <w:t>a</w:t>
        </w:r>
      </w:ins>
      <w:del w:id="116" w:author="Borcherding, Nicholas (CCOM Student)" w:date="2020-11-27T07:05:00Z">
        <w:r w:rsidR="002D1CBB" w:rsidDel="006B77C0">
          <w:rPr>
            <w:rStyle w:val="apple-converted-space"/>
            <w:rFonts w:ascii="Arial" w:hAnsi="Arial" w:cs="Arial"/>
            <w:sz w:val="22"/>
            <w:szCs w:val="22"/>
          </w:rPr>
          <w:delText>A</w:delText>
        </w:r>
      </w:del>
      <w:r w:rsidR="002D1CBB">
        <w:rPr>
          <w:rStyle w:val="apple-converted-space"/>
          <w:rFonts w:ascii="Arial" w:hAnsi="Arial" w:cs="Arial"/>
          <w:sz w:val="22"/>
          <w:szCs w:val="22"/>
        </w:rPr>
        <w:t>).</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w:t>
      </w:r>
      <w:r w:rsidR="000A72D6">
        <w:rPr>
          <w:rStyle w:val="apple-converted-space"/>
          <w:rFonts w:ascii="Arial" w:hAnsi="Arial" w:cs="Arial"/>
          <w:sz w:val="22"/>
          <w:szCs w:val="22"/>
        </w:rPr>
        <w:t xml:space="preserve">a </w:t>
      </w:r>
      <w:r w:rsidR="00C725E7">
        <w:rPr>
          <w:rStyle w:val="apple-converted-space"/>
          <w:rFonts w:ascii="Arial" w:hAnsi="Arial" w:cs="Arial"/>
          <w:sz w:val="22"/>
          <w:szCs w:val="22"/>
        </w:rPr>
        <w:t>possible subset of T cells with overlapping gene expression with NK cells or NK T cells.</w:t>
      </w:r>
      <w:r w:rsidR="003E01D3">
        <w:rPr>
          <w:rStyle w:val="apple-converted-space"/>
          <w:rFonts w:ascii="Arial" w:hAnsi="Arial" w:cs="Arial"/>
          <w:sz w:val="22"/>
          <w:szCs w:val="22"/>
        </w:rPr>
        <w:t xml:space="preserve"> Single clones and clones with 1-5 copy numbers were seen across myeloid clusters (Figure 2</w:t>
      </w:r>
      <w:ins w:id="117" w:author="Borcherding, Nicholas (CCOM Student)" w:date="2020-11-27T07:05:00Z">
        <w:r w:rsidR="006B77C0">
          <w:rPr>
            <w:rStyle w:val="apple-converted-space"/>
            <w:rFonts w:ascii="Arial" w:hAnsi="Arial" w:cs="Arial"/>
            <w:sz w:val="22"/>
            <w:szCs w:val="22"/>
          </w:rPr>
          <w:t>a</w:t>
        </w:r>
      </w:ins>
      <w:del w:id="118" w:author="Borcherding, Nicholas (CCOM Student)" w:date="2020-11-27T07:05:00Z">
        <w:r w:rsidR="003E01D3" w:rsidDel="006B77C0">
          <w:rPr>
            <w:rStyle w:val="apple-converted-space"/>
            <w:rFonts w:ascii="Arial" w:hAnsi="Arial" w:cs="Arial"/>
            <w:sz w:val="22"/>
            <w:szCs w:val="22"/>
          </w:rPr>
          <w:delText>A</w:delText>
        </w:r>
      </w:del>
      <w:r w:rsidR="003E01D3">
        <w:rPr>
          <w:rStyle w:val="apple-converted-space"/>
          <w:rFonts w:ascii="Arial" w:hAnsi="Arial" w:cs="Arial"/>
          <w:sz w:val="22"/>
          <w:szCs w:val="22"/>
        </w:rPr>
        <w:t>), which may be a result of partial loss of finer gene expression differentiation during the expression integration.</w:t>
      </w:r>
      <w:r w:rsidR="003E01D3">
        <w:rPr>
          <w:rStyle w:val="apple-converted-space"/>
          <w:rFonts w:ascii="Arial" w:hAnsi="Arial" w:cs="Arial"/>
          <w:sz w:val="22"/>
          <w:szCs w:val="22"/>
        </w:rPr>
        <w:fldChar w:fldCharType="begin" w:fldLock="1"/>
      </w:r>
      <w:r w:rsidR="0055142F">
        <w:rPr>
          <w:rStyle w:val="apple-converted-space"/>
          <w:rFonts w:ascii="Arial" w:hAnsi="Arial" w:cs="Arial"/>
          <w:sz w:val="22"/>
          <w:szCs w:val="22"/>
        </w:rPr>
        <w:instrText>ADDIN CSL_CITATION {"citationItems":[{"id":"ITEM-1","itemData":{"DOI":"10.1186/s13059-020-1926-6","ISSN":"1474760X","PMID":"32033589","abstract":"The recent boom in microfluidics and combinatorial indexing strategies, combined with low sequencing costs, has empowered single-cell sequencing technology. Thousands - or even millions - of cells analyzed in a single experiment amount to a data revolution in single-cell biology and pose unique data science problems. Here, we outline eleven challenges that will be central to bringing this emerging field of single-cell data science forward. For each challenge, we highlight motivating research questions, review prior work, and formulate open problems. This compendium is for established researchers, newcomers, and students alike, highlighting interesting and rewarding problems for the coming years.","author":[{"dropping-particle":"","family":"Lähnemann","given":"David","non-dropping-particle":"","parse-names":false,"suffix":""},{"dropping-particle":"","family":"Köster","given":"Johannes","non-dropping-particle":"","parse-names":false,"suffix":""},{"dropping-particle":"","family":"Szczurek","given":"Ewa","non-dropping-particle":"","parse-names":false,"suffix":""},{"dropping-particle":"","family":"McCarthy","given":"Davis J.","non-dropping-particle":"","parse-names":false,"suffix":""},{"dropping-particle":"","family":"Hicks","given":"Stephanie C.","non-dropping-particle":"","parse-names":false,"suffix":""},{"dropping-particle":"","family":"Robinson","given":"Mark D.","non-dropping-particle":"","parse-names":false,"suffix":""},{"dropping-particle":"","family":"Vallejos","given":"Catalina A.","non-dropping-particle":"","parse-names":false,"suffix":""},{"dropping-particle":"","family":"Campbell","given":"Kieran R.","non-dropping-particle":"","parse-names":false,"suffix":""},{"dropping-particle":"","family":"Beerenwinkel","given":"Niko","non-dropping-particle":"","parse-names":false,"suffix":""},{"dropping-particle":"","family":"Mahfouz","given":"Ahmed","non-dropping-particle":"","parse-names":false,"suffix":""},{"dropping-particle":"","family":"Pinello","given":"Luca","non-dropping-particle":"","parse-names":false,"suffix":""},{"dropping-particle":"","family":"Skums","given":"Pavel","non-dropping-particle":"","parse-names":false,"suffix":""},{"dropping-particle":"","family":"Stamatakis","given":"Alexandros","non-dropping-particle":"","parse-names":false,"suffix":""},{"dropping-particle":"","family":"Attolini","given":"Camille Stephan Otto","non-dropping-particle":"","parse-names":false,"suffix":""},{"dropping-particle":"","family":"Aparicio","given":"Samuel","non-dropping-particle":"","parse-names":false,"suffix":""},{"dropping-particle":"","family":"Baaijens","given":"Jasmijn","non-dropping-particle":"","parse-names":false,"suffix":""},{"dropping-particle":"","family":"Balvert","given":"Marleen","non-dropping-particle":"","parse-names":false,"suffix":""},{"dropping-particle":"de","family":"Barbanson","given":"Buys","non-dropping-particle":"","parse-names":false,"suffix":""},{"dropping-particle":"","family":"Cappuccio","given":"Antonio","non-dropping-particle":"","parse-names":false,"suffix":""},{"dropping-particle":"","family":"Corleone","given":"Giacomo","non-dropping-particle":"","parse-names":false,"suffix":""},{"dropping-particle":"","family":"Dutilh","given":"Bas E.","non-dropping-particle":"","parse-names":false,"suffix":""},{"dropping-particle":"","family":"Florescu","given":"Maria","non-dropping-particle":"","parse-names":false,"suffix":""},{"dropping-particle":"","family":"Guryev","given":"Victor","non-dropping-particle":"","parse-names":false,"suffix":""},{"dropping-particle":"","family":"Holmer","given":"Rens","non-dropping-particle":"","parse-names":false,"suffix":""},{"dropping-particle":"","family":"Jahn","given":"Katharina","non-dropping-particle":"","parse-names":false,"suffix":""},{"dropping-particle":"","family":"Lobo","given":"Thamar Jessurun","non-dropping-particle":"","parse-names":false,"suffix":""},{"dropping-particle":"","family":"Keizer","given":"Emma M.","non-dropping-particle":"","parse-names":false,"suffix":""},{"dropping-particle":"","family":"Khatri","given":"Indu","non-dropping-particle":"","parse-names":false,"suffix":""},{"dropping-particle":"","family":"Kielbasa","given":"Szymon M.","non-dropping-particle":"","parse-names":false,"suffix":""},{"dropping-particle":"","family":"Korbel","given":"Jan O.","non-dropping-particle":"","parse-names":false,"suffix":""},{"dropping-particle":"","family":"Kozlov","given":"Alexey M.","non-dropping-particle":"","parse-names":false,"suffix":""},{"dropping-particle":"","family":"Kuo","given":"Tzu Hao","non-dropping-particle":"","parse-names":false,"suffix":""},{"dropping-particle":"","family":"Lelieveldt","given":"Boudewijn P.F.","non-dropping-particle":"","parse-names":false,"suffix":""},{"dropping-particle":"","family":"Mandoiu","given":"Ion I.","non-dropping-particle":"","parse-names":false,"suffix":""},{"dropping-particle":"","family":"Marioni","given":"John C.","non-dropping-particle":"","parse-names":false,"suffix":""},{"dropping-particle":"","family":"Marschall","given":"Tobias","non-dropping-particle":"","parse-names":false,"suffix":""},{"dropping-particle":"","family":"Mölder","given":"Felix","non-dropping-particle":"","parse-names":false,"suffix":""},{"dropping-particle":"","family":"Niknejad","given":"Amir","non-dropping-particle":"","parse-names":false,"suffix":""},{"dropping-particle":"","family":"Raczkowski","given":"Lukasz","non-dropping-particle":"","parse-names":false,"suffix":""},{"dropping-particle":"","family":"Reinders","given":"Marcel","non-dropping-particle":"","parse-names":false,"suffix":""},{"dropping-particle":"de","family":"Ridder","given":"Jeroen","non-dropping-particle":"","parse-names":false,"suffix":""},{"dropping-particle":"","family":"Saliba","given":"Antoine Emmanuel","non-dropping-particle":"","parse-names":false,"suffix":""},{"dropping-particle":"","family":"Somarakis","given":"Antonios","non-dropping-particle":"","parse-names":false,"suffix":""},{"dropping-particle":"","family":"Stegle","given":"Oliver","non-dropping-particle":"","parse-names":false,"suffix":""},{"dropping-particle":"","family":"Theis","given":"Fabian J.","non-dropping-particle":"","parse-names":false,"suffix":""},{"dropping-particle":"","family":"Yang","given":"Huan","non-dropping-particle":"","parse-names":false,"suffix":""},{"dropping-particle":"","family":"Zelikovsky","given":"Alex","non-dropping-particle":"","parse-names":false,"suffix":""},{"dropping-particle":"","family":"McHardy","given":"Alice C.","non-dropping-particle":"","parse-names":false,"suffix":""},{"dropping-particle":"","family":"Raphael","given":"Benjamin J.","non-dropping-particle":"","parse-names":false,"suffix":""},{"dropping-particle":"","family":"Shah","given":"Sohrab P.","non-dropping-particle":"","parse-names":false,"suffix":""},{"dropping-particle":"","family":"Schönhuth","given":"Alexander","non-dropping-particle":"","parse-names":false,"suffix":""}],"container-title":"Genome Biology","id":"ITEM-1","issue":"1","issued":{"date-parts":[["2020"]]},"page":"1-35","title":"Eleven grand challenges in single-cell data science","type":"article-journal","volume":"21"},"uris":["http://www.mendeley.com/documents/?uuid=897cedef-01e5-4165-846f-521484828aed"]}],"mendeley":{"formattedCitation":"&lt;sup&gt;41&lt;/sup&gt;","plainTextFormattedCitation":"41","previouslyFormattedCitation":"&lt;sup&gt;41&lt;/sup&gt;"},"properties":{"noteIndex":0},"schema":"https://github.com/citation-style-language/schema/raw/master/csl-citation.json"}</w:instrText>
      </w:r>
      <w:r w:rsidR="003E01D3">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41</w:t>
      </w:r>
      <w:r w:rsidR="003E01D3">
        <w:rPr>
          <w:rStyle w:val="apple-converted-space"/>
          <w:rFonts w:ascii="Arial" w:hAnsi="Arial" w:cs="Arial"/>
          <w:sz w:val="22"/>
          <w:szCs w:val="22"/>
        </w:rPr>
        <w:fldChar w:fldCharType="end"/>
      </w:r>
      <w:r w:rsidR="00C725E7">
        <w:rPr>
          <w:rStyle w:val="apple-converted-space"/>
          <w:rFonts w:ascii="Arial" w:hAnsi="Arial" w:cs="Arial"/>
          <w:sz w:val="22"/>
          <w:szCs w:val="22"/>
        </w:rPr>
        <w:t xml:space="preserve">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w:t>
      </w:r>
      <w:ins w:id="119" w:author="Borcherding, Nicholas (CCOM Student)" w:date="2020-11-27T07:05:00Z">
        <w:r w:rsidR="006B77C0">
          <w:rPr>
            <w:rStyle w:val="apple-converted-space"/>
            <w:rFonts w:ascii="Arial" w:hAnsi="Arial" w:cs="Arial"/>
            <w:sz w:val="22"/>
            <w:szCs w:val="22"/>
          </w:rPr>
          <w:t>b</w:t>
        </w:r>
      </w:ins>
      <w:del w:id="120" w:author="Borcherding, Nicholas (CCOM Student)" w:date="2020-11-27T07:05:00Z">
        <w:r w:rsidR="002D1CBB" w:rsidDel="006B77C0">
          <w:rPr>
            <w:rStyle w:val="apple-converted-space"/>
            <w:rFonts w:ascii="Arial" w:hAnsi="Arial" w:cs="Arial"/>
            <w:sz w:val="22"/>
            <w:szCs w:val="22"/>
          </w:rPr>
          <w:delText>B</w:delText>
        </w:r>
      </w:del>
      <w:r w:rsidR="002D1CBB">
        <w:rPr>
          <w:rStyle w:val="apple-converted-space"/>
          <w:rFonts w:ascii="Arial" w:hAnsi="Arial" w:cs="Arial"/>
          <w:sz w:val="22"/>
          <w:szCs w:val="22"/>
        </w:rPr>
        <w:t>).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w:t>
      </w:r>
      <w:ins w:id="121" w:author="Borcherding, Nicholas (CCOM Student)" w:date="2020-11-27T07:05:00Z">
        <w:r w:rsidR="006B77C0">
          <w:rPr>
            <w:rStyle w:val="apple-converted-space"/>
            <w:rFonts w:ascii="Arial" w:hAnsi="Arial" w:cs="Arial"/>
            <w:sz w:val="22"/>
            <w:szCs w:val="22"/>
          </w:rPr>
          <w:t>b</w:t>
        </w:r>
      </w:ins>
      <w:del w:id="122" w:author="Borcherding, Nicholas (CCOM Student)" w:date="2020-11-27T07:05:00Z">
        <w:r w:rsidR="002D1CBB" w:rsidDel="006B77C0">
          <w:rPr>
            <w:rStyle w:val="apple-converted-space"/>
            <w:rFonts w:ascii="Arial" w:hAnsi="Arial" w:cs="Arial"/>
            <w:sz w:val="22"/>
            <w:szCs w:val="22"/>
          </w:rPr>
          <w:delText>B</w:delText>
        </w:r>
      </w:del>
      <w:r w:rsidR="002D1CBB">
        <w:rPr>
          <w:rStyle w:val="apple-converted-space"/>
          <w:rFonts w:ascii="Arial" w:hAnsi="Arial" w:cs="Arial"/>
          <w:sz w:val="22"/>
          <w:szCs w:val="22"/>
        </w:rPr>
        <w:t xml:space="preserve">).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w:t>
      </w:r>
      <w:ins w:id="123" w:author="Borcherding, Nicholas (CCOM Student)" w:date="2020-11-27T07:05:00Z">
        <w:r w:rsidR="006B77C0">
          <w:rPr>
            <w:rStyle w:val="apple-converted-space"/>
            <w:rFonts w:ascii="Arial" w:hAnsi="Arial" w:cs="Arial"/>
            <w:sz w:val="22"/>
            <w:szCs w:val="22"/>
          </w:rPr>
          <w:t>c</w:t>
        </w:r>
      </w:ins>
      <w:del w:id="124" w:author="Borcherding, Nicholas (CCOM Student)" w:date="2020-11-27T07:05:00Z">
        <w:r w:rsidR="009F69B0" w:rsidDel="006B77C0">
          <w:rPr>
            <w:rStyle w:val="apple-converted-space"/>
            <w:rFonts w:ascii="Arial" w:hAnsi="Arial" w:cs="Arial"/>
            <w:sz w:val="22"/>
            <w:szCs w:val="22"/>
          </w:rPr>
          <w:delText>C</w:delText>
        </w:r>
      </w:del>
      <w:r w:rsidR="009F69B0">
        <w:rPr>
          <w:rStyle w:val="apple-converted-space"/>
          <w:rFonts w:ascii="Arial" w:hAnsi="Arial" w:cs="Arial"/>
          <w:sz w:val="22"/>
          <w:szCs w:val="22"/>
        </w:rPr>
        <w:t>).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w:t>
      </w:r>
      <w:ins w:id="125" w:author="Borcherding, Nicholas (CCOM Student)" w:date="2020-11-27T07:05:00Z">
        <w:r w:rsidR="006B77C0">
          <w:rPr>
            <w:rStyle w:val="apple-converted-space"/>
            <w:rFonts w:ascii="Arial" w:hAnsi="Arial" w:cs="Arial"/>
            <w:sz w:val="22"/>
            <w:szCs w:val="22"/>
          </w:rPr>
          <w:t>c</w:t>
        </w:r>
      </w:ins>
      <w:del w:id="126" w:author="Borcherding, Nicholas (CCOM Student)" w:date="2020-11-27T07:05:00Z">
        <w:r w:rsidR="009F69B0" w:rsidDel="006B77C0">
          <w:rPr>
            <w:rStyle w:val="apple-converted-space"/>
            <w:rFonts w:ascii="Arial" w:hAnsi="Arial" w:cs="Arial"/>
            <w:sz w:val="22"/>
            <w:szCs w:val="22"/>
          </w:rPr>
          <w:delText>C</w:delText>
        </w:r>
      </w:del>
      <w:r w:rsidR="009F69B0">
        <w:rPr>
          <w:rStyle w:val="apple-converted-space"/>
          <w:rFonts w:ascii="Arial" w:hAnsi="Arial" w:cs="Arial"/>
          <w:sz w:val="22"/>
          <w:szCs w:val="22"/>
        </w:rPr>
        <w:t>)</w:t>
      </w:r>
      <w:r w:rsidR="00A20477">
        <w:rPr>
          <w:rStyle w:val="apple-converted-space"/>
          <w:rFonts w:ascii="Arial" w:hAnsi="Arial" w:cs="Arial"/>
          <w:sz w:val="22"/>
          <w:szCs w:val="22"/>
        </w:rPr>
        <w:t>.</w:t>
      </w:r>
      <w:r w:rsidR="009F69B0">
        <w:rPr>
          <w:rStyle w:val="apple-converted-space"/>
          <w:rFonts w:ascii="Arial" w:hAnsi="Arial" w:cs="Arial"/>
          <w:sz w:val="22"/>
          <w:szCs w:val="22"/>
        </w:rPr>
        <w:t>The patient-</w:t>
      </w:r>
      <w:r w:rsidR="009F69B0">
        <w:rPr>
          <w:rStyle w:val="apple-converted-space"/>
          <w:rFonts w:ascii="Arial" w:hAnsi="Arial" w:cs="Arial"/>
          <w:sz w:val="22"/>
          <w:szCs w:val="22"/>
        </w:rPr>
        <w:lastRenderedPageBreak/>
        <w: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w:t>
      </w:r>
      <w:ins w:id="127" w:author="Borcherding, Nicholas (CCOM Student)" w:date="2020-11-27T07:05:00Z">
        <w:r w:rsidR="006B77C0">
          <w:rPr>
            <w:rStyle w:val="apple-converted-space"/>
            <w:rFonts w:ascii="Arial" w:hAnsi="Arial" w:cs="Arial"/>
            <w:sz w:val="22"/>
            <w:szCs w:val="22"/>
          </w:rPr>
          <w:t>d</w:t>
        </w:r>
      </w:ins>
      <w:del w:id="128" w:author="Borcherding, Nicholas (CCOM Student)" w:date="2020-11-27T07:05:00Z">
        <w:r w:rsidR="003F69B8" w:rsidDel="006B77C0">
          <w:rPr>
            <w:rStyle w:val="apple-converted-space"/>
            <w:rFonts w:ascii="Arial" w:hAnsi="Arial" w:cs="Arial"/>
            <w:sz w:val="22"/>
            <w:szCs w:val="22"/>
          </w:rPr>
          <w:delText>D</w:delText>
        </w:r>
      </w:del>
      <w:r w:rsidR="003F69B8">
        <w:rPr>
          <w:rStyle w:val="apple-converted-space"/>
          <w:rFonts w:ascii="Arial" w:hAnsi="Arial" w:cs="Arial"/>
          <w:sz w:val="22"/>
          <w:szCs w:val="22"/>
        </w:rPr>
        <w:t>).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w:t>
      </w:r>
      <w:ins w:id="129" w:author="Borcherding, Nicholas (CCOM Student)" w:date="2020-11-27T07:05:00Z">
        <w:r w:rsidR="006B77C0">
          <w:rPr>
            <w:rStyle w:val="apple-converted-space"/>
            <w:rFonts w:ascii="Arial" w:hAnsi="Arial" w:cs="Arial"/>
            <w:sz w:val="22"/>
            <w:szCs w:val="22"/>
          </w:rPr>
          <w:t>d</w:t>
        </w:r>
      </w:ins>
      <w:del w:id="130" w:author="Borcherding, Nicholas (CCOM Student)" w:date="2020-11-27T07:05:00Z">
        <w:r w:rsidR="003F69B8" w:rsidDel="006B77C0">
          <w:rPr>
            <w:rStyle w:val="apple-converted-space"/>
            <w:rFonts w:ascii="Arial" w:hAnsi="Arial" w:cs="Arial"/>
            <w:sz w:val="22"/>
            <w:szCs w:val="22"/>
          </w:rPr>
          <w:delText>D</w:delText>
        </w:r>
      </w:del>
      <w:r w:rsidR="003F69B8">
        <w:rPr>
          <w:rStyle w:val="apple-converted-space"/>
          <w:rFonts w:ascii="Arial" w:hAnsi="Arial" w:cs="Arial"/>
          <w:sz w:val="22"/>
          <w:szCs w:val="22"/>
        </w:rPr>
        <w:t>).</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1B2537">
        <w:rPr>
          <w:rStyle w:val="apple-converted-space"/>
          <w:rFonts w:ascii="Arial" w:hAnsi="Arial" w:cs="Arial"/>
          <w:sz w:val="22"/>
          <w:szCs w:val="22"/>
        </w:rPr>
        <w:t xml:space="preserve">the more advanced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1B2537">
        <w:rPr>
          <w:rStyle w:val="apple-converted-space"/>
          <w:rFonts w:ascii="Arial" w:hAnsi="Arial" w:cs="Arial"/>
          <w:sz w:val="22"/>
          <w:szCs w:val="22"/>
        </w:rPr>
        <w:t xml:space="preserve"> </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w:t>
      </w:r>
      <w:ins w:id="131" w:author="Borcherding, Nicholas (CCOM Student)" w:date="2020-11-27T07:05:00Z">
        <w:r w:rsidR="006B77C0">
          <w:rPr>
            <w:rStyle w:val="apple-converted-space"/>
            <w:rFonts w:ascii="Arial" w:hAnsi="Arial" w:cs="Arial"/>
            <w:sz w:val="22"/>
            <w:szCs w:val="22"/>
          </w:rPr>
          <w:t>e</w:t>
        </w:r>
      </w:ins>
      <w:del w:id="132" w:author="Borcherding, Nicholas (CCOM Student)" w:date="2020-11-27T07:05:00Z">
        <w:r w:rsidR="003F69B8" w:rsidDel="006B77C0">
          <w:rPr>
            <w:rStyle w:val="apple-converted-space"/>
            <w:rFonts w:ascii="Arial" w:hAnsi="Arial" w:cs="Arial"/>
            <w:sz w:val="22"/>
            <w:szCs w:val="22"/>
          </w:rPr>
          <w:delText>E</w:delText>
        </w:r>
      </w:del>
      <w:r w:rsidR="003F69B8">
        <w:rPr>
          <w:rStyle w:val="apple-converted-space"/>
          <w:rFonts w:ascii="Arial" w:hAnsi="Arial" w:cs="Arial"/>
          <w:sz w:val="22"/>
          <w:szCs w:val="22"/>
        </w:rPr>
        <w:t>)</w:t>
      </w:r>
      <w:r w:rsidR="00A41CD1">
        <w:rPr>
          <w:rStyle w:val="apple-converted-space"/>
          <w:rFonts w:ascii="Arial" w:hAnsi="Arial" w:cs="Arial"/>
          <w:sz w:val="22"/>
          <w:szCs w:val="22"/>
        </w:rPr>
        <w:t>, which supports the notion that T cell clonotype is neither a determinant for UMAP clustering nor for functional 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This compartmentalization of clonotypes associated with exhausted gene expression may reflect origin of the expansion in the tumor itself</w:t>
      </w:r>
      <w:r w:rsidR="003E01D3">
        <w:rPr>
          <w:rStyle w:val="apple-converted-space"/>
          <w:rFonts w:ascii="Arial" w:hAnsi="Arial" w:cs="Arial"/>
          <w:sz w:val="22"/>
          <w:szCs w:val="22"/>
        </w:rPr>
        <w:t>.</w:t>
      </w:r>
      <w:r w:rsidR="00A41CD1">
        <w:rPr>
          <w:rStyle w:val="apple-converted-space"/>
          <w:rFonts w:ascii="Arial" w:hAnsi="Arial" w:cs="Arial"/>
          <w:sz w:val="22"/>
          <w:szCs w:val="22"/>
        </w:rPr>
        <w:fldChar w:fldCharType="begin" w:fldLock="1"/>
      </w:r>
      <w:r w:rsidR="0055142F">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lt;sup&gt;42&lt;/sup&gt;","plainTextFormattedCitation":"42","previouslyFormattedCitation":"&lt;sup&gt;42&lt;/sup&gt;"},"properties":{"noteIndex":0},"schema":"https://github.com/citation-style-language/schema/raw/master/csl-citation.json"}</w:instrText>
      </w:r>
      <w:r w:rsidR="00A41CD1">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42</w:t>
      </w:r>
      <w:r w:rsidR="00A41CD1">
        <w:rPr>
          <w:rStyle w:val="apple-converted-space"/>
          <w:rFonts w:ascii="Arial" w:hAnsi="Arial" w:cs="Arial"/>
          <w:sz w:val="22"/>
          <w:szCs w:val="22"/>
        </w:rPr>
        <w:fldChar w:fldCharType="end"/>
      </w:r>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71784FE5"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ins w:id="133" w:author="Borcherding, Nicholas (CCOM Student)" w:date="2020-11-27T07:05:00Z">
        <w:r w:rsidR="006B77C0">
          <w:rPr>
            <w:rFonts w:ascii="Arial" w:hAnsi="Arial" w:cs="Arial"/>
            <w:sz w:val="22"/>
            <w:szCs w:val="22"/>
          </w:rPr>
          <w:t>a</w:t>
        </w:r>
      </w:ins>
      <w:del w:id="134" w:author="Borcherding, Nicholas (CCOM Student)" w:date="2020-11-27T07:05:00Z">
        <w:r w:rsidRPr="0002326A" w:rsidDel="006B77C0">
          <w:rPr>
            <w:rFonts w:ascii="Arial" w:hAnsi="Arial" w:cs="Arial"/>
            <w:sz w:val="22"/>
            <w:szCs w:val="22"/>
          </w:rPr>
          <w:delText>A</w:delText>
        </w:r>
      </w:del>
      <w:r w:rsidRPr="0002326A">
        <w:rPr>
          <w:rFonts w:ascii="Arial" w:hAnsi="Arial" w:cs="Arial"/>
          <w:sz w:val="22"/>
          <w:szCs w:val="22"/>
        </w:rPr>
        <w:t>)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ins w:id="135" w:author="Borcherding, Nicholas (CCOM Student)" w:date="2020-11-27T07:05:00Z">
        <w:r w:rsidR="006B77C0">
          <w:rPr>
            <w:rFonts w:ascii="Arial" w:hAnsi="Arial" w:cs="Arial"/>
            <w:sz w:val="22"/>
            <w:szCs w:val="22"/>
          </w:rPr>
          <w:t>b</w:t>
        </w:r>
      </w:ins>
      <w:del w:id="136" w:author="Borcherding, Nicholas (CCOM Student)" w:date="2020-11-27T07:05:00Z">
        <w:r w:rsidRPr="0002326A" w:rsidDel="006B77C0">
          <w:rPr>
            <w:rFonts w:ascii="Arial" w:hAnsi="Arial" w:cs="Arial"/>
            <w:sz w:val="22"/>
            <w:szCs w:val="22"/>
          </w:rPr>
          <w:delText>B</w:delText>
        </w:r>
      </w:del>
      <w:r w:rsidRPr="0002326A">
        <w:rPr>
          <w:rFonts w:ascii="Arial" w:hAnsi="Arial" w:cs="Arial"/>
          <w:sz w:val="22"/>
          <w:szCs w:val="22"/>
        </w:rPr>
        <w:t>).</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1B2537">
        <w:rPr>
          <w:rFonts w:ascii="Arial" w:hAnsi="Arial" w:cs="Arial"/>
          <w:sz w:val="22"/>
          <w:szCs w:val="22"/>
        </w:rPr>
        <w:t>sub</w:t>
      </w:r>
      <w:r w:rsidR="009B229C" w:rsidRPr="0002326A">
        <w:rPr>
          <w:rFonts w:ascii="Arial" w:hAnsi="Arial" w:cs="Arial"/>
          <w:sz w:val="22"/>
          <w:szCs w:val="22"/>
        </w:rPr>
        <w:t xml:space="preserve">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ins w:id="137" w:author="Borcherding, Nicholas (CCOM Student)" w:date="2020-11-27T07:05:00Z">
        <w:r w:rsidR="006B77C0">
          <w:rPr>
            <w:rFonts w:ascii="Arial" w:hAnsi="Arial" w:cs="Arial"/>
            <w:sz w:val="22"/>
            <w:szCs w:val="22"/>
          </w:rPr>
          <w:t>b</w:t>
        </w:r>
      </w:ins>
      <w:del w:id="138" w:author="Borcherding, Nicholas (CCOM Student)" w:date="2020-11-27T07:05:00Z">
        <w:r w:rsidRPr="0002326A" w:rsidDel="006B77C0">
          <w:rPr>
            <w:rFonts w:ascii="Arial" w:hAnsi="Arial" w:cs="Arial"/>
            <w:sz w:val="22"/>
            <w:szCs w:val="22"/>
          </w:rPr>
          <w:delText>B</w:delText>
        </w:r>
      </w:del>
      <w:r w:rsidRPr="0002326A">
        <w:rPr>
          <w:rFonts w:ascii="Arial" w:hAnsi="Arial" w:cs="Arial"/>
          <w:sz w:val="22"/>
          <w:szCs w:val="22"/>
        </w:rPr>
        <w:t>).</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variations in cell cycle leading to increased heterogeneity or obscure subpopulations</w:t>
      </w:r>
      <w:r w:rsidR="003E01D3">
        <w:rPr>
          <w:rFonts w:ascii="Arial" w:hAnsi="Arial" w:cs="Arial"/>
          <w:sz w:val="22"/>
          <w:szCs w:val="22"/>
        </w:rPr>
        <w:t>,</w:t>
      </w:r>
      <w:r w:rsidR="00F35AF3" w:rsidRPr="0002326A">
        <w:rPr>
          <w:rFonts w:ascii="Arial" w:hAnsi="Arial" w:cs="Arial"/>
          <w:sz w:val="22"/>
          <w:szCs w:val="22"/>
        </w:rPr>
        <w:fldChar w:fldCharType="begin" w:fldLock="1"/>
      </w:r>
      <w:r w:rsidR="0055142F">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55142F">
        <w:rPr>
          <w:rFonts w:ascii="Cambria Math" w:hAnsi="Cambria Math" w:cs="Cambria Math"/>
          <w:sz w:val="22"/>
          <w:szCs w:val="22"/>
        </w:rPr>
        <w:instrText>‐</w:instrText>
      </w:r>
      <w:r w:rsidR="0055142F">
        <w:rPr>
          <w:rFonts w:ascii="Arial" w:hAnsi="Arial" w:cs="Arial"/>
          <w:sz w:val="22"/>
          <w:szCs w:val="22"/>
        </w:rPr>
        <w:instrText>cell RNA</w:instrText>
      </w:r>
      <w:r w:rsidR="0055142F">
        <w:rPr>
          <w:rFonts w:ascii="Cambria Math" w:hAnsi="Cambria Math" w:cs="Cambria Math"/>
          <w:sz w:val="22"/>
          <w:szCs w:val="22"/>
        </w:rPr>
        <w:instrText>‐</w:instrText>
      </w:r>
      <w:r w:rsidR="0055142F">
        <w:rPr>
          <w:rFonts w:ascii="Arial" w:hAnsi="Arial" w:cs="Arial"/>
          <w:sz w:val="22"/>
          <w:szCs w:val="22"/>
        </w:rPr>
        <w:instrText>seq analysis: a tutorial","type":"article-journal","volume":"15"},"uris":["http://www.mendeley.com/documents/?uuid=61609cd7-7498-484a-938f-07786a85a4aa"]}],"mendeley":{"formattedCitation":"&lt;sup&gt;43&lt;/sup&gt;","plainTextFormattedCitation":"43","previouslyFormattedCitation":"&lt;sup&gt;43&lt;/sup&gt;"},"properties":{"noteIndex":0},"schema":"https://github.com/citation-style-language/schema/raw/master/csl-citation.json"}</w:instrText>
      </w:r>
      <w:r w:rsidR="00F35AF3" w:rsidRPr="0002326A">
        <w:rPr>
          <w:rFonts w:ascii="Arial" w:hAnsi="Arial" w:cs="Arial"/>
          <w:sz w:val="22"/>
          <w:szCs w:val="22"/>
        </w:rPr>
        <w:fldChar w:fldCharType="separate"/>
      </w:r>
      <w:r w:rsidR="003E01D3" w:rsidRPr="003E01D3">
        <w:rPr>
          <w:rFonts w:ascii="Arial" w:hAnsi="Arial" w:cs="Arial"/>
          <w:noProof/>
          <w:sz w:val="22"/>
          <w:szCs w:val="22"/>
          <w:vertAlign w:val="superscript"/>
        </w:rPr>
        <w:t>43</w:t>
      </w:r>
      <w:r w:rsidR="00F35AF3" w:rsidRPr="0002326A">
        <w:rPr>
          <w:rFonts w:ascii="Arial" w:hAnsi="Arial" w:cs="Arial"/>
          <w:sz w:val="22"/>
          <w:szCs w:val="22"/>
        </w:rPr>
        <w:fldChar w:fldCharType="end"/>
      </w:r>
      <w:r w:rsidR="00F35AF3" w:rsidRPr="0002326A">
        <w:rPr>
          <w:rFonts w:ascii="Arial" w:hAnsi="Arial" w:cs="Arial"/>
          <w:sz w:val="22"/>
          <w:szCs w:val="22"/>
        </w:rPr>
        <w:t xml:space="preserve">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r w:rsidR="003E01D3">
        <w:rPr>
          <w:rFonts w:ascii="Arial" w:hAnsi="Arial" w:cs="Arial"/>
          <w:sz w:val="22"/>
          <w:szCs w:val="22"/>
        </w:rPr>
        <w:t>.</w:t>
      </w:r>
      <w:r w:rsidR="007E6E65">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lt;sup&gt;7&lt;/sup&gt;","plainTextFormattedCitation":"7","previouslyFormattedCitation":"&lt;sup&gt;7&lt;/sup&gt;"},"properties":{"noteIndex":0},"schema":"https://github.com/citation-style-language/schema/raw/master/csl-citation.json"}</w:instrText>
      </w:r>
      <w:r w:rsidR="007E6E65">
        <w:rPr>
          <w:rFonts w:ascii="Arial" w:hAnsi="Arial" w:cs="Arial"/>
          <w:sz w:val="22"/>
          <w:szCs w:val="22"/>
        </w:rPr>
        <w:fldChar w:fldCharType="separate"/>
      </w:r>
      <w:r w:rsidR="003E01D3" w:rsidRPr="003E01D3">
        <w:rPr>
          <w:rFonts w:ascii="Arial" w:hAnsi="Arial" w:cs="Arial"/>
          <w:noProof/>
          <w:sz w:val="22"/>
          <w:szCs w:val="22"/>
          <w:vertAlign w:val="superscript"/>
        </w:rPr>
        <w:t>7</w:t>
      </w:r>
      <w:r w:rsidR="007E6E65">
        <w:rPr>
          <w:rFonts w:ascii="Arial" w:hAnsi="Arial" w:cs="Arial"/>
          <w:sz w:val="22"/>
          <w:szCs w:val="22"/>
        </w:rPr>
        <w:fldChar w:fldCharType="end"/>
      </w:r>
      <w:r w:rsidR="00F35AF3" w:rsidRPr="0002326A">
        <w:rPr>
          <w:rFonts w:ascii="Arial" w:hAnsi="Arial" w:cs="Arial"/>
          <w:sz w:val="22"/>
          <w:szCs w:val="22"/>
        </w:rPr>
        <w:t xml:space="preserve">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w:t>
      </w:r>
      <w:ins w:id="139" w:author="Borcherding, Nicholas (CCOM Student)" w:date="2020-11-27T07:05:00Z">
        <w:r w:rsidR="006B77C0">
          <w:rPr>
            <w:rFonts w:ascii="Arial" w:hAnsi="Arial" w:cs="Arial"/>
            <w:sz w:val="22"/>
            <w:szCs w:val="22"/>
          </w:rPr>
          <w:t>c</w:t>
        </w:r>
      </w:ins>
      <w:del w:id="140" w:author="Borcherding, Nicholas (CCOM Student)" w:date="2020-11-27T07:05:00Z">
        <w:r w:rsidRPr="0002326A" w:rsidDel="006B77C0">
          <w:rPr>
            <w:rFonts w:ascii="Arial" w:hAnsi="Arial" w:cs="Arial"/>
            <w:sz w:val="22"/>
            <w:szCs w:val="22"/>
          </w:rPr>
          <w:delText>C</w:delText>
        </w:r>
      </w:del>
      <w:r w:rsidRPr="0002326A">
        <w:rPr>
          <w:rFonts w:ascii="Arial" w:hAnsi="Arial" w:cs="Arial"/>
          <w:sz w:val="22"/>
          <w:szCs w:val="22"/>
        </w:rPr>
        <w:t xml:space="preserve">).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67B5A7D1"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used canonical and differential T cells markers to examine gene expression differences along the UMAP (Figure </w:t>
      </w:r>
      <w:r w:rsidR="007C7455">
        <w:rPr>
          <w:rFonts w:ascii="Arial" w:hAnsi="Arial" w:cs="Arial"/>
          <w:sz w:val="22"/>
          <w:szCs w:val="22"/>
        </w:rPr>
        <w:t>3</w:t>
      </w:r>
      <w:ins w:id="141" w:author="Borcherding, Nicholas (CCOM Student)" w:date="2020-11-27T07:05:00Z">
        <w:r w:rsidR="006B77C0">
          <w:rPr>
            <w:rFonts w:ascii="Arial" w:hAnsi="Arial" w:cs="Arial"/>
            <w:sz w:val="22"/>
            <w:szCs w:val="22"/>
          </w:rPr>
          <w:t>d</w:t>
        </w:r>
      </w:ins>
      <w:del w:id="142" w:author="Borcherding, Nicholas (CCOM Student)" w:date="2020-11-27T07:05:00Z">
        <w:r w:rsidRPr="0002326A" w:rsidDel="006B77C0">
          <w:rPr>
            <w:rFonts w:ascii="Arial" w:hAnsi="Arial" w:cs="Arial"/>
            <w:sz w:val="22"/>
            <w:szCs w:val="22"/>
          </w:rPr>
          <w:delText>D</w:delText>
        </w:r>
      </w:del>
      <w:r w:rsidRPr="0002326A">
        <w:rPr>
          <w:rFonts w:ascii="Arial" w:hAnsi="Arial" w:cs="Arial"/>
          <w:sz w:val="22"/>
          <w:szCs w:val="22"/>
        </w:rPr>
        <w:t>)</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ins w:id="143" w:author="Borcherding, Nicholas (CCOM Student)" w:date="2020-11-27T07:05:00Z">
        <w:r w:rsidR="006B77C0">
          <w:rPr>
            <w:rFonts w:ascii="Arial" w:hAnsi="Arial" w:cs="Arial"/>
            <w:sz w:val="22"/>
            <w:szCs w:val="22"/>
          </w:rPr>
          <w:t>d</w:t>
        </w:r>
      </w:ins>
      <w:del w:id="144" w:author="Borcherding, Nicholas (CCOM Student)" w:date="2020-11-27T07:05:00Z">
        <w:r w:rsidR="009B229C" w:rsidRPr="0002326A" w:rsidDel="006B77C0">
          <w:rPr>
            <w:rFonts w:ascii="Arial" w:hAnsi="Arial" w:cs="Arial"/>
            <w:sz w:val="22"/>
            <w:szCs w:val="22"/>
          </w:rPr>
          <w:delText>D</w:delText>
        </w:r>
      </w:del>
      <w:r w:rsidR="009B229C" w:rsidRPr="0002326A">
        <w:rPr>
          <w:rFonts w:ascii="Arial" w:hAnsi="Arial" w:cs="Arial"/>
          <w:sz w:val="22"/>
          <w:szCs w:val="22"/>
        </w:rPr>
        <w:t>).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ins w:id="145" w:author="Borcherding, Nicholas (CCOM Student)" w:date="2020-11-27T07:05:00Z">
        <w:r w:rsidR="006B77C0">
          <w:rPr>
            <w:rFonts w:ascii="Arial" w:hAnsi="Arial" w:cs="Arial"/>
            <w:sz w:val="22"/>
            <w:szCs w:val="22"/>
          </w:rPr>
          <w:t>d</w:t>
        </w:r>
      </w:ins>
      <w:del w:id="146" w:author="Borcherding, Nicholas (CCOM Student)" w:date="2020-11-27T07:05:00Z">
        <w:r w:rsidR="009B229C" w:rsidRPr="0002326A" w:rsidDel="006B77C0">
          <w:rPr>
            <w:rFonts w:ascii="Arial" w:hAnsi="Arial" w:cs="Arial"/>
            <w:sz w:val="22"/>
            <w:szCs w:val="22"/>
          </w:rPr>
          <w:delText>D</w:delText>
        </w:r>
      </w:del>
      <w:r w:rsidR="009B229C" w:rsidRPr="0002326A">
        <w:rPr>
          <w:rFonts w:ascii="Arial" w:hAnsi="Arial" w:cs="Arial"/>
          <w:sz w:val="22"/>
          <w:szCs w:val="22"/>
        </w:rPr>
        <w:t>). The latter also expressed 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ins w:id="147" w:author="Borcherding, Nicholas (CCOM Student)" w:date="2020-11-27T07:05:00Z">
        <w:r w:rsidR="006B77C0">
          <w:rPr>
            <w:rFonts w:ascii="Arial" w:hAnsi="Arial" w:cs="Arial"/>
            <w:sz w:val="22"/>
            <w:szCs w:val="22"/>
          </w:rPr>
          <w:t>d</w:t>
        </w:r>
      </w:ins>
      <w:del w:id="148" w:author="Borcherding, Nicholas (CCOM Student)" w:date="2020-11-27T07:05:00Z">
        <w:r w:rsidR="009B229C" w:rsidRPr="0002326A" w:rsidDel="006B77C0">
          <w:rPr>
            <w:rFonts w:ascii="Arial" w:hAnsi="Arial" w:cs="Arial"/>
            <w:sz w:val="22"/>
            <w:szCs w:val="22"/>
          </w:rPr>
          <w:delText>D</w:delText>
        </w:r>
      </w:del>
      <w:r w:rsidR="009B229C" w:rsidRPr="0002326A">
        <w:rPr>
          <w:rFonts w:ascii="Arial" w:hAnsi="Arial" w:cs="Arial"/>
          <w:sz w:val="22"/>
          <w:szCs w:val="22"/>
        </w:rPr>
        <w:t>).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ins w:id="149" w:author="Borcherding, Nicholas (CCOM Student)" w:date="2020-11-27T07:05:00Z">
        <w:r w:rsidR="006B77C0">
          <w:rPr>
            <w:rFonts w:ascii="Arial" w:hAnsi="Arial" w:cs="Arial"/>
            <w:sz w:val="22"/>
            <w:szCs w:val="22"/>
          </w:rPr>
          <w:t>d</w:t>
        </w:r>
      </w:ins>
      <w:del w:id="150" w:author="Borcherding, Nicholas (CCOM Student)" w:date="2020-11-27T07:05:00Z">
        <w:r w:rsidR="009B229C" w:rsidRPr="0002326A" w:rsidDel="006B77C0">
          <w:rPr>
            <w:rFonts w:ascii="Arial" w:hAnsi="Arial" w:cs="Arial"/>
            <w:sz w:val="22"/>
            <w:szCs w:val="22"/>
          </w:rPr>
          <w:delText>D</w:delText>
        </w:r>
      </w:del>
      <w:r w:rsidR="009B229C" w:rsidRPr="0002326A">
        <w:rPr>
          <w:rFonts w:ascii="Arial" w:hAnsi="Arial" w:cs="Arial"/>
          <w:sz w:val="22"/>
          <w:szCs w:val="22"/>
        </w:rPr>
        <w:t>).</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974483"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w:t>
      </w:r>
      <w:r w:rsidR="001B2537">
        <w:rPr>
          <w:rFonts w:ascii="Arial" w:hAnsi="Arial" w:cs="Arial"/>
          <w:sz w:val="22"/>
          <w:szCs w:val="22"/>
        </w:rPr>
        <w:t>sub</w:t>
      </w:r>
      <w:r w:rsidR="00974483" w:rsidRPr="0002326A">
        <w:rPr>
          <w:rFonts w:ascii="Arial" w:hAnsi="Arial" w:cs="Arial"/>
          <w:sz w:val="22"/>
          <w:szCs w:val="22"/>
        </w:rPr>
        <w:t xml:space="preserve">clusters, generating curves based on the most varied genes (Figure </w:t>
      </w:r>
      <w:r w:rsidR="007C7455">
        <w:rPr>
          <w:rFonts w:ascii="Arial" w:hAnsi="Arial" w:cs="Arial"/>
          <w:sz w:val="22"/>
          <w:szCs w:val="22"/>
        </w:rPr>
        <w:t>3</w:t>
      </w:r>
      <w:ins w:id="151" w:author="Borcherding, Nicholas (CCOM Student)" w:date="2020-11-27T07:05:00Z">
        <w:r w:rsidR="006B77C0">
          <w:rPr>
            <w:rFonts w:ascii="Arial" w:hAnsi="Arial" w:cs="Arial"/>
            <w:sz w:val="22"/>
            <w:szCs w:val="22"/>
          </w:rPr>
          <w:t>e</w:t>
        </w:r>
      </w:ins>
      <w:del w:id="152" w:author="Borcherding, Nicholas (CCOM Student)" w:date="2020-11-27T07:05:00Z">
        <w:r w:rsidR="00974483" w:rsidRPr="0002326A" w:rsidDel="006B77C0">
          <w:rPr>
            <w:rFonts w:ascii="Arial" w:hAnsi="Arial" w:cs="Arial"/>
            <w:sz w:val="22"/>
            <w:szCs w:val="22"/>
          </w:rPr>
          <w:delText>E</w:delText>
        </w:r>
      </w:del>
      <w:r w:rsidR="00974483" w:rsidRPr="0002326A">
        <w:rPr>
          <w:rFonts w:ascii="Arial" w:hAnsi="Arial" w:cs="Arial"/>
          <w:sz w:val="22"/>
          <w:szCs w:val="22"/>
        </w:rPr>
        <w:t>).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ins w:id="153" w:author="Borcherding, Nicholas (CCOM Student)" w:date="2020-11-27T07:06:00Z">
        <w:r w:rsidR="006B77C0">
          <w:rPr>
            <w:rFonts w:ascii="Arial" w:hAnsi="Arial" w:cs="Arial"/>
            <w:sz w:val="22"/>
            <w:szCs w:val="22"/>
          </w:rPr>
          <w:t>e</w:t>
        </w:r>
      </w:ins>
      <w:del w:id="154" w:author="Borcherding, Nicholas (CCOM Student)" w:date="2020-11-27T07:06:00Z">
        <w:r w:rsidR="009060F7" w:rsidRPr="0002326A" w:rsidDel="006B77C0">
          <w:rPr>
            <w:rFonts w:ascii="Arial" w:hAnsi="Arial" w:cs="Arial"/>
            <w:sz w:val="22"/>
            <w:szCs w:val="22"/>
          </w:rPr>
          <w:delText>E</w:delText>
        </w:r>
      </w:del>
      <w:r w:rsidR="009060F7" w:rsidRPr="0002326A">
        <w:rPr>
          <w:rFonts w:ascii="Arial" w:hAnsi="Arial" w:cs="Arial"/>
          <w:sz w:val="22"/>
          <w:szCs w:val="22"/>
        </w:rPr>
        <w:t xml:space="preserv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del w:id="155" w:author="Borcherding, Nicholas (CCOM Student)" w:date="2020-11-27T07:06:00Z">
        <w:r w:rsidR="004C58A7" w:rsidDel="006B77C0">
          <w:rPr>
            <w:rFonts w:ascii="Arial" w:hAnsi="Arial" w:cs="Arial"/>
            <w:sz w:val="22"/>
            <w:szCs w:val="22"/>
          </w:rPr>
          <w:delText>3</w:delText>
        </w:r>
        <w:r w:rsidR="009060F7" w:rsidRPr="0002326A" w:rsidDel="006B77C0">
          <w:rPr>
            <w:rFonts w:ascii="Arial" w:hAnsi="Arial" w:cs="Arial"/>
            <w:sz w:val="22"/>
            <w:szCs w:val="22"/>
          </w:rPr>
          <w:delText>E</w:delText>
        </w:r>
      </w:del>
      <w:ins w:id="156" w:author="Borcherding, Nicholas (CCOM Student)" w:date="2020-11-27T07:06:00Z">
        <w:r w:rsidR="006B77C0">
          <w:rPr>
            <w:rFonts w:ascii="Arial" w:hAnsi="Arial" w:cs="Arial"/>
            <w:sz w:val="22"/>
            <w:szCs w:val="22"/>
          </w:rPr>
          <w:t>3</w:t>
        </w:r>
        <w:r w:rsidR="006B77C0">
          <w:rPr>
            <w:rFonts w:ascii="Arial" w:hAnsi="Arial" w:cs="Arial"/>
            <w:sz w:val="22"/>
            <w:szCs w:val="22"/>
          </w:rPr>
          <w:t>e</w:t>
        </w:r>
      </w:ins>
      <w:r w:rsidR="009060F7" w:rsidRPr="0002326A">
        <w:rPr>
          <w:rFonts w:ascii="Arial" w:hAnsi="Arial" w:cs="Arial"/>
          <w:sz w:val="22"/>
          <w:szCs w:val="22"/>
        </w:rPr>
        <w:t>).</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del w:id="157" w:author="Borcherding, Nicholas (CCOM Student)" w:date="2020-11-27T07:06:00Z">
        <w:r w:rsidR="007C7455" w:rsidDel="006B77C0">
          <w:rPr>
            <w:rFonts w:ascii="Arial" w:hAnsi="Arial" w:cs="Arial"/>
            <w:sz w:val="22"/>
            <w:szCs w:val="22"/>
          </w:rPr>
          <w:delText>3</w:delText>
        </w:r>
        <w:r w:rsidR="00DE7274" w:rsidRPr="0002326A" w:rsidDel="006B77C0">
          <w:rPr>
            <w:rFonts w:ascii="Arial" w:hAnsi="Arial" w:cs="Arial"/>
            <w:sz w:val="22"/>
            <w:szCs w:val="22"/>
          </w:rPr>
          <w:delText>F</w:delText>
        </w:r>
      </w:del>
      <w:ins w:id="158" w:author="Borcherding, Nicholas (CCOM Student)" w:date="2020-11-27T07:06:00Z">
        <w:r w:rsidR="006B77C0">
          <w:rPr>
            <w:rFonts w:ascii="Arial" w:hAnsi="Arial" w:cs="Arial"/>
            <w:sz w:val="22"/>
            <w:szCs w:val="22"/>
          </w:rPr>
          <w:t>3</w:t>
        </w:r>
        <w:r w:rsidR="006B77C0">
          <w:rPr>
            <w:rFonts w:ascii="Arial" w:hAnsi="Arial" w:cs="Arial"/>
            <w:sz w:val="22"/>
            <w:szCs w:val="22"/>
          </w:rPr>
          <w:t>f</w:t>
        </w:r>
      </w:ins>
      <w:r w:rsidR="00DE7274" w:rsidRPr="0002326A">
        <w:rPr>
          <w:rFonts w:ascii="Arial" w:hAnsi="Arial" w:cs="Arial"/>
          <w:sz w:val="22"/>
          <w:szCs w:val="22"/>
        </w:rPr>
        <w:t xml:space="preserve">).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del w:id="159" w:author="Borcherding, Nicholas (CCOM Student)" w:date="2020-11-27T07:06:00Z">
        <w:r w:rsidR="007C7455" w:rsidDel="006B77C0">
          <w:rPr>
            <w:rFonts w:ascii="Arial" w:hAnsi="Arial" w:cs="Arial"/>
            <w:sz w:val="22"/>
            <w:szCs w:val="22"/>
          </w:rPr>
          <w:delText>3</w:delText>
        </w:r>
        <w:r w:rsidR="00DE7274" w:rsidRPr="0002326A" w:rsidDel="006B77C0">
          <w:rPr>
            <w:rFonts w:ascii="Arial" w:hAnsi="Arial" w:cs="Arial"/>
            <w:sz w:val="22"/>
            <w:szCs w:val="22"/>
          </w:rPr>
          <w:delText>F</w:delText>
        </w:r>
      </w:del>
      <w:ins w:id="160" w:author="Borcherding, Nicholas (CCOM Student)" w:date="2020-11-27T07:06:00Z">
        <w:r w:rsidR="006B77C0">
          <w:rPr>
            <w:rFonts w:ascii="Arial" w:hAnsi="Arial" w:cs="Arial"/>
            <w:sz w:val="22"/>
            <w:szCs w:val="22"/>
          </w:rPr>
          <w:t>3</w:t>
        </w:r>
        <w:r w:rsidR="006B77C0">
          <w:rPr>
            <w:rFonts w:ascii="Arial" w:hAnsi="Arial" w:cs="Arial"/>
            <w:sz w:val="22"/>
            <w:szCs w:val="22"/>
          </w:rPr>
          <w:t>f</w:t>
        </w:r>
      </w:ins>
      <w:r w:rsidR="00DE7274" w:rsidRPr="0002326A">
        <w:rPr>
          <w:rFonts w:ascii="Arial" w:hAnsi="Arial" w:cs="Arial"/>
          <w:sz w:val="22"/>
          <w:szCs w:val="22"/>
        </w:rPr>
        <w:t>).</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ins w:id="161" w:author="Borcherding, Nicholas (CCOM Student)" w:date="2020-11-27T07:06:00Z">
        <w:r w:rsidR="006B77C0">
          <w:rPr>
            <w:rFonts w:ascii="Arial" w:hAnsi="Arial" w:cs="Arial"/>
            <w:sz w:val="22"/>
            <w:szCs w:val="22"/>
          </w:rPr>
          <w:t>3</w:t>
        </w:r>
      </w:ins>
      <w:del w:id="162" w:author="Borcherding, Nicholas (CCOM Student)" w:date="2020-11-27T07:06:00Z">
        <w:r w:rsidR="008D26F1" w:rsidDel="006B77C0">
          <w:rPr>
            <w:rFonts w:ascii="Arial" w:hAnsi="Arial" w:cs="Arial"/>
            <w:sz w:val="22"/>
            <w:szCs w:val="22"/>
          </w:rPr>
          <w:delText>4</w:delText>
        </w:r>
      </w:del>
      <w:r w:rsidR="00D44203" w:rsidRPr="0002326A">
        <w:rPr>
          <w:rFonts w:ascii="Arial" w:hAnsi="Arial" w:cs="Arial"/>
          <w:sz w:val="22"/>
          <w:szCs w:val="22"/>
        </w:rPr>
        <w:t xml:space="preserve">). </w:t>
      </w:r>
      <w:r w:rsidR="009060F7" w:rsidRPr="0002326A">
        <w:rPr>
          <w:rFonts w:ascii="Arial" w:hAnsi="Arial" w:cs="Arial"/>
          <w:sz w:val="22"/>
          <w:szCs w:val="22"/>
        </w:rPr>
        <w:t>In 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ins w:id="163" w:author="Borcherding, Nicholas (CCOM Student)" w:date="2020-11-27T07:06:00Z">
        <w:r w:rsidR="006B77C0">
          <w:rPr>
            <w:rFonts w:ascii="Arial" w:hAnsi="Arial" w:cs="Arial"/>
            <w:sz w:val="22"/>
            <w:szCs w:val="22"/>
          </w:rPr>
          <w:t>g</w:t>
        </w:r>
      </w:ins>
      <w:del w:id="164" w:author="Borcherding, Nicholas (CCOM Student)" w:date="2020-11-27T07:06:00Z">
        <w:r w:rsidR="00DE7274" w:rsidRPr="0002326A" w:rsidDel="006B77C0">
          <w:rPr>
            <w:rFonts w:ascii="Arial" w:hAnsi="Arial" w:cs="Arial"/>
            <w:sz w:val="22"/>
            <w:szCs w:val="22"/>
          </w:rPr>
          <w:delText>G</w:delText>
        </w:r>
      </w:del>
      <w:r w:rsidR="009060F7" w:rsidRPr="0002326A">
        <w:rPr>
          <w:rFonts w:ascii="Arial" w:hAnsi="Arial" w:cs="Arial"/>
          <w:sz w:val="22"/>
          <w:szCs w:val="22"/>
        </w:rPr>
        <w:t>)</w:t>
      </w:r>
      <w:r w:rsidR="003E01D3">
        <w:rPr>
          <w:rFonts w:ascii="Arial" w:hAnsi="Arial" w:cs="Arial"/>
          <w:sz w:val="22"/>
          <w:szCs w:val="22"/>
        </w:rPr>
        <w:t>.</w:t>
      </w:r>
      <w:r w:rsidR="00E87B44">
        <w:rPr>
          <w:rFonts w:ascii="Arial" w:hAnsi="Arial" w:cs="Arial"/>
          <w:sz w:val="22"/>
          <w:szCs w:val="22"/>
        </w:rPr>
        <w:fldChar w:fldCharType="begin" w:fldLock="1"/>
      </w:r>
      <w:r w:rsidR="0055142F">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lt;sup&gt;44&lt;/sup&gt;","plainTextFormattedCitation":"44","previouslyFormattedCitation":"&lt;sup&gt;44&lt;/sup&gt;"},"properties":{"noteIndex":0},"schema":"https://github.com/citation-style-language/schema/raw/master/csl-citation.json"}</w:instrText>
      </w:r>
      <w:r w:rsidR="00E87B44">
        <w:rPr>
          <w:rFonts w:ascii="Arial" w:hAnsi="Arial" w:cs="Arial"/>
          <w:sz w:val="22"/>
          <w:szCs w:val="22"/>
        </w:rPr>
        <w:fldChar w:fldCharType="separate"/>
      </w:r>
      <w:r w:rsidR="003E01D3" w:rsidRPr="003E01D3">
        <w:rPr>
          <w:rFonts w:ascii="Arial" w:hAnsi="Arial" w:cs="Arial"/>
          <w:noProof/>
          <w:sz w:val="22"/>
          <w:szCs w:val="22"/>
          <w:vertAlign w:val="superscript"/>
        </w:rPr>
        <w:t>44</w:t>
      </w:r>
      <w:r w:rsidR="00E87B44">
        <w:rPr>
          <w:rFonts w:ascii="Arial" w:hAnsi="Arial" w:cs="Arial"/>
          <w:sz w:val="22"/>
          <w:szCs w:val="22"/>
        </w:rPr>
        <w:fldChar w:fldCharType="end"/>
      </w:r>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w:t>
      </w:r>
      <w:ins w:id="165" w:author="Borcherding, Nicholas (CCOM Student)" w:date="2020-11-27T07:06:00Z">
        <w:r w:rsidR="006B77C0">
          <w:rPr>
            <w:rFonts w:ascii="Arial" w:hAnsi="Arial" w:cs="Arial"/>
            <w:sz w:val="22"/>
            <w:szCs w:val="22"/>
          </w:rPr>
          <w:t>d</w:t>
        </w:r>
      </w:ins>
      <w:del w:id="166" w:author="Borcherding, Nicholas (CCOM Student)" w:date="2020-11-27T07:06:00Z">
        <w:r w:rsidR="00DB43DB" w:rsidDel="006B77C0">
          <w:rPr>
            <w:rFonts w:ascii="Arial" w:hAnsi="Arial" w:cs="Arial"/>
            <w:sz w:val="22"/>
            <w:szCs w:val="22"/>
          </w:rPr>
          <w:delText>D</w:delText>
        </w:r>
      </w:del>
      <w:r w:rsidR="00DB43DB">
        <w:rPr>
          <w:rFonts w:ascii="Arial" w:hAnsi="Arial" w:cs="Arial"/>
          <w:sz w:val="22"/>
          <w:szCs w:val="22"/>
        </w:rPr>
        <w:t>)</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w:t>
      </w:r>
      <w:r w:rsidR="009060F7" w:rsidRPr="0002326A">
        <w:rPr>
          <w:rFonts w:ascii="Arial" w:hAnsi="Arial" w:cs="Arial"/>
          <w:sz w:val="22"/>
          <w:szCs w:val="22"/>
        </w:rPr>
        <w:lastRenderedPageBreak/>
        <w:t xml:space="preserve">and </w:t>
      </w:r>
      <w:r w:rsidR="009D0802" w:rsidRPr="0002326A">
        <w:rPr>
          <w:rFonts w:ascii="Arial" w:hAnsi="Arial" w:cs="Arial"/>
          <w:sz w:val="22"/>
          <w:szCs w:val="22"/>
        </w:rPr>
        <w:t xml:space="preserve">exhaustion (Figure </w:t>
      </w:r>
      <w:del w:id="167" w:author="Borcherding, Nicholas (CCOM Student)" w:date="2020-11-27T07:06:00Z">
        <w:r w:rsidR="004C58A7" w:rsidDel="006B77C0">
          <w:rPr>
            <w:rFonts w:ascii="Arial" w:hAnsi="Arial" w:cs="Arial"/>
            <w:sz w:val="22"/>
            <w:szCs w:val="22"/>
          </w:rPr>
          <w:delText>3</w:delText>
        </w:r>
        <w:r w:rsidR="00DE7274" w:rsidRPr="0002326A" w:rsidDel="006B77C0">
          <w:rPr>
            <w:rFonts w:ascii="Arial" w:hAnsi="Arial" w:cs="Arial"/>
            <w:sz w:val="22"/>
            <w:szCs w:val="22"/>
          </w:rPr>
          <w:delText>G</w:delText>
        </w:r>
      </w:del>
      <w:ins w:id="168" w:author="Borcherding, Nicholas (CCOM Student)" w:date="2020-11-27T07:06:00Z">
        <w:r w:rsidR="006B77C0">
          <w:rPr>
            <w:rFonts w:ascii="Arial" w:hAnsi="Arial" w:cs="Arial"/>
            <w:sz w:val="22"/>
            <w:szCs w:val="22"/>
          </w:rPr>
          <w:t>3</w:t>
        </w:r>
        <w:r w:rsidR="006B77C0">
          <w:rPr>
            <w:rFonts w:ascii="Arial" w:hAnsi="Arial" w:cs="Arial"/>
            <w:sz w:val="22"/>
            <w:szCs w:val="22"/>
          </w:rPr>
          <w:t>g</w:t>
        </w:r>
      </w:ins>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del w:id="169" w:author="Borcherding, Nicholas (CCOM Student)" w:date="2020-11-27T07:06:00Z">
        <w:r w:rsidR="007C7455" w:rsidDel="006B77C0">
          <w:rPr>
            <w:rFonts w:ascii="Arial" w:hAnsi="Arial" w:cs="Arial"/>
            <w:sz w:val="22"/>
            <w:szCs w:val="22"/>
          </w:rPr>
          <w:delText>3</w:delText>
        </w:r>
        <w:r w:rsidR="00DE7274" w:rsidRPr="0002326A" w:rsidDel="006B77C0">
          <w:rPr>
            <w:rFonts w:ascii="Arial" w:hAnsi="Arial" w:cs="Arial"/>
            <w:sz w:val="22"/>
            <w:szCs w:val="22"/>
          </w:rPr>
          <w:delText>G</w:delText>
        </w:r>
      </w:del>
      <w:ins w:id="170" w:author="Borcherding, Nicholas (CCOM Student)" w:date="2020-11-27T07:06:00Z">
        <w:r w:rsidR="006B77C0">
          <w:rPr>
            <w:rFonts w:ascii="Arial" w:hAnsi="Arial" w:cs="Arial"/>
            <w:sz w:val="22"/>
            <w:szCs w:val="22"/>
          </w:rPr>
          <w:t>3</w:t>
        </w:r>
        <w:r w:rsidR="006B77C0">
          <w:rPr>
            <w:rFonts w:ascii="Arial" w:hAnsi="Arial" w:cs="Arial"/>
            <w:sz w:val="22"/>
            <w:szCs w:val="22"/>
          </w:rPr>
          <w:t>g</w:t>
        </w:r>
      </w:ins>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del w:id="171" w:author="Borcherding, Nicholas (CCOM Student)" w:date="2020-11-27T07:06:00Z">
        <w:r w:rsidR="004C58A7" w:rsidDel="006B77C0">
          <w:rPr>
            <w:rFonts w:ascii="Arial" w:hAnsi="Arial" w:cs="Arial"/>
            <w:sz w:val="22"/>
            <w:szCs w:val="22"/>
          </w:rPr>
          <w:delText>3</w:delText>
        </w:r>
        <w:r w:rsidR="00DE7274" w:rsidRPr="0002326A" w:rsidDel="006B77C0">
          <w:rPr>
            <w:rFonts w:ascii="Arial" w:hAnsi="Arial" w:cs="Arial"/>
            <w:sz w:val="22"/>
            <w:szCs w:val="22"/>
          </w:rPr>
          <w:delText>G</w:delText>
        </w:r>
      </w:del>
      <w:ins w:id="172" w:author="Borcherding, Nicholas (CCOM Student)" w:date="2020-11-27T07:06:00Z">
        <w:r w:rsidR="006B77C0">
          <w:rPr>
            <w:rFonts w:ascii="Arial" w:hAnsi="Arial" w:cs="Arial"/>
            <w:sz w:val="22"/>
            <w:szCs w:val="22"/>
          </w:rPr>
          <w:t>3</w:t>
        </w:r>
        <w:r w:rsidR="006B77C0">
          <w:rPr>
            <w:rFonts w:ascii="Arial" w:hAnsi="Arial" w:cs="Arial"/>
            <w:sz w:val="22"/>
            <w:szCs w:val="22"/>
          </w:rPr>
          <w:t>g</w:t>
        </w:r>
      </w:ins>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del w:id="173" w:author="Borcherding, Nicholas (CCOM Student)" w:date="2020-11-27T07:06:00Z">
        <w:r w:rsidR="007C7455" w:rsidDel="006B77C0">
          <w:rPr>
            <w:rFonts w:ascii="Arial" w:hAnsi="Arial" w:cs="Arial"/>
            <w:sz w:val="22"/>
            <w:szCs w:val="22"/>
          </w:rPr>
          <w:delText>3</w:delText>
        </w:r>
        <w:r w:rsidR="00DB43DB" w:rsidDel="006B77C0">
          <w:rPr>
            <w:rFonts w:ascii="Arial" w:hAnsi="Arial" w:cs="Arial"/>
            <w:sz w:val="22"/>
            <w:szCs w:val="22"/>
          </w:rPr>
          <w:delText>G</w:delText>
        </w:r>
      </w:del>
      <w:ins w:id="174" w:author="Borcherding, Nicholas (CCOM Student)" w:date="2020-11-27T07:06:00Z">
        <w:r w:rsidR="006B77C0">
          <w:rPr>
            <w:rFonts w:ascii="Arial" w:hAnsi="Arial" w:cs="Arial"/>
            <w:sz w:val="22"/>
            <w:szCs w:val="22"/>
          </w:rPr>
          <w:t>3</w:t>
        </w:r>
        <w:r w:rsidR="006B77C0">
          <w:rPr>
            <w:rFonts w:ascii="Arial" w:hAnsi="Arial" w:cs="Arial"/>
            <w:sz w:val="22"/>
            <w:szCs w:val="22"/>
          </w:rPr>
          <w:t>g</w:t>
        </w:r>
      </w:ins>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w:t>
      </w:r>
      <w:r w:rsidR="003E01D3">
        <w:rPr>
          <w:rFonts w:ascii="Arial" w:hAnsi="Arial" w:cs="Arial"/>
          <w:sz w:val="22"/>
          <w:szCs w:val="22"/>
        </w:rPr>
        <w:t>,</w:t>
      </w:r>
      <w:r w:rsidR="00853C9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853C93" w:rsidRPr="0002326A">
        <w:rPr>
          <w:rFonts w:ascii="Arial" w:hAnsi="Arial" w:cs="Arial"/>
          <w:sz w:val="22"/>
          <w:szCs w:val="22"/>
        </w:rPr>
        <w:fldChar w:fldCharType="separate"/>
      </w:r>
      <w:r w:rsidR="003E01D3" w:rsidRPr="003E01D3">
        <w:rPr>
          <w:rFonts w:ascii="Arial" w:hAnsi="Arial" w:cs="Arial"/>
          <w:noProof/>
          <w:sz w:val="22"/>
          <w:szCs w:val="22"/>
          <w:vertAlign w:val="superscript"/>
        </w:rPr>
        <w:t>22</w:t>
      </w:r>
      <w:r w:rsidR="00853C93" w:rsidRPr="0002326A">
        <w:rPr>
          <w:rFonts w:ascii="Arial" w:hAnsi="Arial" w:cs="Arial"/>
          <w:sz w:val="22"/>
          <w:szCs w:val="22"/>
        </w:rPr>
        <w:fldChar w:fldCharType="end"/>
      </w:r>
      <w:r w:rsidR="00853C93" w:rsidRPr="0002326A">
        <w:rPr>
          <w:rFonts w:ascii="Arial" w:hAnsi="Arial" w:cs="Arial"/>
          <w:sz w:val="22"/>
          <w:szCs w:val="22"/>
        </w:rPr>
        <w:t xml:space="preserve"> we next examined enrichment of signatures associated with response or nonresponse to anti-PD-1 therapies (Figure </w:t>
      </w:r>
      <w:del w:id="175" w:author="Borcherding, Nicholas (CCOM Student)" w:date="2020-11-27T07:06:00Z">
        <w:r w:rsidR="007C7455" w:rsidDel="006B77C0">
          <w:rPr>
            <w:rFonts w:ascii="Arial" w:hAnsi="Arial" w:cs="Arial"/>
            <w:sz w:val="22"/>
            <w:szCs w:val="22"/>
          </w:rPr>
          <w:delText>3</w:delText>
        </w:r>
        <w:r w:rsidR="00DE7274" w:rsidRPr="0002326A" w:rsidDel="006B77C0">
          <w:rPr>
            <w:rFonts w:ascii="Arial" w:hAnsi="Arial" w:cs="Arial"/>
            <w:sz w:val="22"/>
            <w:szCs w:val="22"/>
          </w:rPr>
          <w:delText>H</w:delText>
        </w:r>
      </w:del>
      <w:ins w:id="176" w:author="Borcherding, Nicholas (CCOM Student)" w:date="2020-11-27T07:06:00Z">
        <w:r w:rsidR="006B77C0">
          <w:rPr>
            <w:rFonts w:ascii="Arial" w:hAnsi="Arial" w:cs="Arial"/>
            <w:sz w:val="22"/>
            <w:szCs w:val="22"/>
          </w:rPr>
          <w:t>3</w:t>
        </w:r>
        <w:r w:rsidR="006B77C0">
          <w:rPr>
            <w:rFonts w:ascii="Arial" w:hAnsi="Arial" w:cs="Arial"/>
            <w:sz w:val="22"/>
            <w:szCs w:val="22"/>
          </w:rPr>
          <w:t>h</w:t>
        </w:r>
      </w:ins>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w:t>
      </w:r>
      <w:r w:rsidR="001B2537">
        <w:rPr>
          <w:rFonts w:ascii="Arial" w:hAnsi="Arial" w:cs="Arial"/>
          <w:sz w:val="22"/>
          <w:szCs w:val="22"/>
        </w:rPr>
        <w:t>found</w:t>
      </w:r>
      <w:r w:rsidR="00853C93" w:rsidRPr="0002326A">
        <w:rPr>
          <w:rFonts w:ascii="Arial" w:hAnsi="Arial" w:cs="Arial"/>
          <w:sz w:val="22"/>
          <w:szCs w:val="22"/>
        </w:rPr>
        <w:t xml:space="preserve"> an overall enrichment in</w:t>
      </w:r>
      <w:r w:rsidR="00A04893">
        <w:rPr>
          <w:rFonts w:ascii="Arial" w:hAnsi="Arial" w:cs="Arial"/>
          <w:sz w:val="22"/>
          <w:szCs w:val="22"/>
        </w:rPr>
        <w:t xml:space="preserve"> gene expression associated with</w:t>
      </w:r>
      <w:r w:rsidR="00853C93" w:rsidRPr="0002326A">
        <w:rPr>
          <w:rFonts w:ascii="Arial" w:hAnsi="Arial" w:cs="Arial"/>
          <w:sz w:val="22"/>
          <w:szCs w:val="22"/>
        </w:rPr>
        <w:t xml:space="preserve">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del w:id="177" w:author="Borcherding, Nicholas (CCOM Student)" w:date="2020-11-27T07:06:00Z">
        <w:r w:rsidR="007C7455" w:rsidDel="006B77C0">
          <w:rPr>
            <w:rFonts w:ascii="Arial" w:hAnsi="Arial" w:cs="Arial"/>
            <w:sz w:val="22"/>
            <w:szCs w:val="22"/>
          </w:rPr>
          <w:delText>3</w:delText>
        </w:r>
        <w:r w:rsidR="00DE7274" w:rsidRPr="0002326A" w:rsidDel="006B77C0">
          <w:rPr>
            <w:rFonts w:ascii="Arial" w:hAnsi="Arial" w:cs="Arial"/>
            <w:sz w:val="22"/>
            <w:szCs w:val="22"/>
          </w:rPr>
          <w:delText>H</w:delText>
        </w:r>
      </w:del>
      <w:ins w:id="178" w:author="Borcherding, Nicholas (CCOM Student)" w:date="2020-11-27T07:06:00Z">
        <w:r w:rsidR="006B77C0">
          <w:rPr>
            <w:rFonts w:ascii="Arial" w:hAnsi="Arial" w:cs="Arial"/>
            <w:sz w:val="22"/>
            <w:szCs w:val="22"/>
          </w:rPr>
          <w:t>3</w:t>
        </w:r>
        <w:r w:rsidR="006B77C0">
          <w:rPr>
            <w:rFonts w:ascii="Arial" w:hAnsi="Arial" w:cs="Arial"/>
            <w:sz w:val="22"/>
            <w:szCs w:val="22"/>
          </w:rPr>
          <w:t>h</w:t>
        </w:r>
      </w:ins>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Likewise, we observed an overall increase in gene expression associated with no response or progression</w:t>
      </w:r>
      <w:r w:rsidR="001B2537">
        <w:rPr>
          <w:rFonts w:ascii="Arial" w:hAnsi="Arial" w:cs="Arial"/>
          <w:sz w:val="22"/>
          <w:szCs w:val="22"/>
        </w:rPr>
        <w:t xml:space="preserve"> on anti-PD-1 therapy</w:t>
      </w:r>
      <w:r w:rsidR="00CF33B7" w:rsidRPr="0002326A">
        <w:rPr>
          <w:rFonts w:ascii="Arial" w:hAnsi="Arial" w:cs="Arial"/>
          <w:sz w:val="22"/>
          <w:szCs w:val="22"/>
        </w:rPr>
        <w:t xml:space="preserve">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del w:id="179" w:author="Borcherding, Nicholas (CCOM Student)" w:date="2020-11-27T07:06:00Z">
        <w:r w:rsidR="007C7455" w:rsidDel="006B77C0">
          <w:rPr>
            <w:rFonts w:ascii="Arial" w:hAnsi="Arial" w:cs="Arial"/>
            <w:sz w:val="22"/>
            <w:szCs w:val="22"/>
          </w:rPr>
          <w:delText>3</w:delText>
        </w:r>
        <w:r w:rsidR="00DE7274" w:rsidRPr="0002326A" w:rsidDel="006B77C0">
          <w:rPr>
            <w:rFonts w:ascii="Arial" w:hAnsi="Arial" w:cs="Arial"/>
            <w:sz w:val="22"/>
            <w:szCs w:val="22"/>
          </w:rPr>
          <w:delText>H</w:delText>
        </w:r>
      </w:del>
      <w:ins w:id="180" w:author="Borcherding, Nicholas (CCOM Student)" w:date="2020-11-27T07:06:00Z">
        <w:r w:rsidR="006B77C0">
          <w:rPr>
            <w:rFonts w:ascii="Arial" w:hAnsi="Arial" w:cs="Arial"/>
            <w:sz w:val="22"/>
            <w:szCs w:val="22"/>
          </w:rPr>
          <w:t>3</w:t>
        </w:r>
        <w:r w:rsidR="006B77C0">
          <w:rPr>
            <w:rFonts w:ascii="Arial" w:hAnsi="Arial" w:cs="Arial"/>
            <w:sz w:val="22"/>
            <w:szCs w:val="22"/>
          </w:rPr>
          <w:t>h</w:t>
        </w:r>
      </w:ins>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3A249E48"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del w:id="181" w:author="Borcherding, Nicholas (CCOM Student)" w:date="2020-11-27T07:06:00Z">
        <w:r w:rsidR="007C7455" w:rsidDel="006B77C0">
          <w:rPr>
            <w:rFonts w:ascii="Arial" w:hAnsi="Arial" w:cs="Arial"/>
            <w:sz w:val="22"/>
            <w:szCs w:val="22"/>
          </w:rPr>
          <w:delText>4A</w:delText>
        </w:r>
      </w:del>
      <w:ins w:id="182" w:author="Borcherding, Nicholas (CCOM Student)" w:date="2020-11-27T07:06:00Z">
        <w:r w:rsidR="006B77C0">
          <w:rPr>
            <w:rFonts w:ascii="Arial" w:hAnsi="Arial" w:cs="Arial"/>
            <w:sz w:val="22"/>
            <w:szCs w:val="22"/>
          </w:rPr>
          <w:t>4</w:t>
        </w:r>
        <w:r w:rsidR="006B77C0">
          <w:rPr>
            <w:rFonts w:ascii="Arial" w:hAnsi="Arial" w:cs="Arial"/>
            <w:sz w:val="22"/>
            <w:szCs w:val="22"/>
          </w:rPr>
          <w:t>a</w:t>
        </w:r>
      </w:ins>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w:t>
      </w:r>
      <w:r w:rsidRPr="00D2149F">
        <w:rPr>
          <w:rFonts w:ascii="Arial" w:hAnsi="Arial" w:cs="Arial"/>
          <w:sz w:val="22"/>
          <w:szCs w:val="22"/>
          <w:vertAlign w:val="superscript"/>
        </w:rPr>
        <w:t>+</w:t>
      </w:r>
      <w:r>
        <w:rPr>
          <w:rFonts w:ascii="Arial" w:hAnsi="Arial" w:cs="Arial"/>
          <w:sz w:val="22"/>
          <w:szCs w:val="22"/>
        </w:rPr>
        <w:t xml:space="preserve">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del w:id="183" w:author="Borcherding, Nicholas (CCOM Student)" w:date="2020-11-27T07:06:00Z">
        <w:r w:rsidR="007C7455" w:rsidDel="006B77C0">
          <w:rPr>
            <w:rFonts w:ascii="Arial" w:hAnsi="Arial" w:cs="Arial"/>
            <w:sz w:val="22"/>
            <w:szCs w:val="22"/>
          </w:rPr>
          <w:delText>4B</w:delText>
        </w:r>
      </w:del>
      <w:ins w:id="184" w:author="Borcherding, Nicholas (CCOM Student)" w:date="2020-11-27T07:06:00Z">
        <w:r w:rsidR="006B77C0">
          <w:rPr>
            <w:rFonts w:ascii="Arial" w:hAnsi="Arial" w:cs="Arial"/>
            <w:sz w:val="22"/>
            <w:szCs w:val="22"/>
          </w:rPr>
          <w:t>4</w:t>
        </w:r>
        <w:r w:rsidR="006B77C0">
          <w:rPr>
            <w:rFonts w:ascii="Arial" w:hAnsi="Arial" w:cs="Arial"/>
            <w:sz w:val="22"/>
            <w:szCs w:val="22"/>
          </w:rPr>
          <w:t>b</w:t>
        </w:r>
      </w:ins>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del w:id="185" w:author="Borcherding, Nicholas (CCOM Student)" w:date="2020-11-27T07:07:00Z">
        <w:r w:rsidR="007C7455" w:rsidDel="006B77C0">
          <w:rPr>
            <w:rFonts w:ascii="Arial" w:hAnsi="Arial" w:cs="Arial"/>
            <w:sz w:val="22"/>
            <w:szCs w:val="22"/>
          </w:rPr>
          <w:delText>4</w:delText>
        </w:r>
        <w:r w:rsidDel="006B77C0">
          <w:rPr>
            <w:rFonts w:ascii="Arial" w:hAnsi="Arial" w:cs="Arial"/>
            <w:sz w:val="22"/>
            <w:szCs w:val="22"/>
          </w:rPr>
          <w:delText>C</w:delText>
        </w:r>
      </w:del>
      <w:ins w:id="186" w:author="Borcherding, Nicholas (CCOM Student)" w:date="2020-11-27T07:07:00Z">
        <w:r w:rsidR="006B77C0">
          <w:rPr>
            <w:rFonts w:ascii="Arial" w:hAnsi="Arial" w:cs="Arial"/>
            <w:sz w:val="22"/>
            <w:szCs w:val="22"/>
          </w:rPr>
          <w:t>4</w:t>
        </w:r>
        <w:r w:rsidR="006B77C0">
          <w:rPr>
            <w:rFonts w:ascii="Arial" w:hAnsi="Arial" w:cs="Arial"/>
            <w:sz w:val="22"/>
            <w:szCs w:val="22"/>
          </w:rPr>
          <w:t>c</w:t>
        </w:r>
      </w:ins>
      <w:r>
        <w:rPr>
          <w:rFonts w:ascii="Arial" w:hAnsi="Arial" w:cs="Arial"/>
          <w:sz w:val="22"/>
          <w:szCs w:val="22"/>
        </w:rPr>
        <w:t xml:space="preserve">).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del w:id="187" w:author="Borcherding, Nicholas (CCOM Student)" w:date="2020-11-27T07:07:00Z">
        <w:r w:rsidR="007C7455" w:rsidDel="006B77C0">
          <w:rPr>
            <w:rFonts w:ascii="Arial" w:hAnsi="Arial" w:cs="Arial"/>
            <w:sz w:val="22"/>
            <w:szCs w:val="22"/>
          </w:rPr>
          <w:delText>4</w:delText>
        </w:r>
        <w:r w:rsidDel="006B77C0">
          <w:rPr>
            <w:rFonts w:ascii="Arial" w:hAnsi="Arial" w:cs="Arial"/>
            <w:sz w:val="22"/>
            <w:szCs w:val="22"/>
          </w:rPr>
          <w:delText>C</w:delText>
        </w:r>
      </w:del>
      <w:ins w:id="188" w:author="Borcherding, Nicholas (CCOM Student)" w:date="2020-11-27T07:07:00Z">
        <w:r w:rsidR="006B77C0">
          <w:rPr>
            <w:rFonts w:ascii="Arial" w:hAnsi="Arial" w:cs="Arial"/>
            <w:sz w:val="22"/>
            <w:szCs w:val="22"/>
          </w:rPr>
          <w:t>4</w:t>
        </w:r>
        <w:r w:rsidR="006B77C0">
          <w:rPr>
            <w:rFonts w:ascii="Arial" w:hAnsi="Arial" w:cs="Arial"/>
            <w:sz w:val="22"/>
            <w:szCs w:val="22"/>
          </w:rPr>
          <w:t>c</w:t>
        </w:r>
      </w:ins>
      <w:r>
        <w:rPr>
          <w:rFonts w:ascii="Arial" w:hAnsi="Arial" w:cs="Arial"/>
          <w:sz w:val="22"/>
          <w:szCs w:val="22"/>
        </w:rPr>
        <w:t xml:space="preserve">). Within the tumor-infiltrating CD4_4 cluster, we </w:t>
      </w:r>
      <w:r>
        <w:rPr>
          <w:rFonts w:ascii="Arial" w:hAnsi="Arial" w:cs="Arial"/>
          <w:sz w:val="22"/>
          <w:szCs w:val="22"/>
        </w:rPr>
        <w:lastRenderedPageBreak/>
        <w:t xml:space="preserve">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del w:id="189" w:author="Borcherding, Nicholas (CCOM Student)" w:date="2020-11-27T07:07:00Z">
        <w:r w:rsidR="007C7455" w:rsidDel="006B77C0">
          <w:rPr>
            <w:rFonts w:ascii="Arial" w:hAnsi="Arial" w:cs="Arial"/>
            <w:sz w:val="22"/>
            <w:szCs w:val="22"/>
          </w:rPr>
          <w:delText>4</w:delText>
        </w:r>
        <w:r w:rsidDel="006B77C0">
          <w:rPr>
            <w:rFonts w:ascii="Arial" w:hAnsi="Arial" w:cs="Arial"/>
            <w:sz w:val="22"/>
            <w:szCs w:val="22"/>
          </w:rPr>
          <w:delText>C</w:delText>
        </w:r>
      </w:del>
      <w:ins w:id="190" w:author="Borcherding, Nicholas (CCOM Student)" w:date="2020-11-27T07:07:00Z">
        <w:r w:rsidR="006B77C0">
          <w:rPr>
            <w:rFonts w:ascii="Arial" w:hAnsi="Arial" w:cs="Arial"/>
            <w:sz w:val="22"/>
            <w:szCs w:val="22"/>
          </w:rPr>
          <w:t>4</w:t>
        </w:r>
        <w:r w:rsidR="006B77C0">
          <w:rPr>
            <w:rFonts w:ascii="Arial" w:hAnsi="Arial" w:cs="Arial"/>
            <w:sz w:val="22"/>
            <w:szCs w:val="22"/>
          </w:rPr>
          <w:t>c</w:t>
        </w:r>
      </w:ins>
      <w:r>
        <w:rPr>
          <w:rFonts w:ascii="Arial" w:hAnsi="Arial" w:cs="Arial"/>
          <w:sz w:val="22"/>
          <w:szCs w:val="22"/>
        </w:rPr>
        <w:t xml:space="preserve">). Both CD4_5 and CD4_7 had expression of regulatory T (Tregs) cell markers (Figure </w:t>
      </w:r>
      <w:del w:id="191" w:author="Borcherding, Nicholas (CCOM Student)" w:date="2020-11-27T07:07:00Z">
        <w:r w:rsidR="007C7455" w:rsidDel="006B77C0">
          <w:rPr>
            <w:rFonts w:ascii="Arial" w:hAnsi="Arial" w:cs="Arial"/>
            <w:sz w:val="22"/>
            <w:szCs w:val="22"/>
          </w:rPr>
          <w:delText>4</w:delText>
        </w:r>
        <w:r w:rsidDel="006B77C0">
          <w:rPr>
            <w:rFonts w:ascii="Arial" w:hAnsi="Arial" w:cs="Arial"/>
            <w:sz w:val="22"/>
            <w:szCs w:val="22"/>
          </w:rPr>
          <w:delText>C</w:delText>
        </w:r>
      </w:del>
      <w:ins w:id="192" w:author="Borcherding, Nicholas (CCOM Student)" w:date="2020-11-27T07:07:00Z">
        <w:r w:rsidR="006B77C0">
          <w:rPr>
            <w:rFonts w:ascii="Arial" w:hAnsi="Arial" w:cs="Arial"/>
            <w:sz w:val="22"/>
            <w:szCs w:val="22"/>
          </w:rPr>
          <w:t>4</w:t>
        </w:r>
        <w:r w:rsidR="006B77C0">
          <w:rPr>
            <w:rFonts w:ascii="Arial" w:hAnsi="Arial" w:cs="Arial"/>
            <w:sz w:val="22"/>
            <w:szCs w:val="22"/>
          </w:rPr>
          <w:t>c</w:t>
        </w:r>
      </w:ins>
      <w:r>
        <w:rPr>
          <w:rFonts w:ascii="Arial" w:hAnsi="Arial" w:cs="Arial"/>
          <w:sz w:val="22"/>
          <w:szCs w:val="22"/>
        </w:rPr>
        <w:t xml:space="preserve">),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del w:id="193" w:author="Borcherding, Nicholas (CCOM Student)" w:date="2020-11-27T07:07:00Z">
        <w:r w:rsidR="007C7455" w:rsidDel="006B77C0">
          <w:rPr>
            <w:rFonts w:ascii="Arial" w:hAnsi="Arial" w:cs="Arial"/>
            <w:sz w:val="22"/>
            <w:szCs w:val="22"/>
          </w:rPr>
          <w:delText>4</w:delText>
        </w:r>
        <w:r w:rsidDel="006B77C0">
          <w:rPr>
            <w:rFonts w:ascii="Arial" w:hAnsi="Arial" w:cs="Arial"/>
            <w:sz w:val="22"/>
            <w:szCs w:val="22"/>
          </w:rPr>
          <w:delText>C</w:delText>
        </w:r>
      </w:del>
      <w:ins w:id="194" w:author="Borcherding, Nicholas (CCOM Student)" w:date="2020-11-27T07:07:00Z">
        <w:r w:rsidR="006B77C0">
          <w:rPr>
            <w:rFonts w:ascii="Arial" w:hAnsi="Arial" w:cs="Arial"/>
            <w:sz w:val="22"/>
            <w:szCs w:val="22"/>
          </w:rPr>
          <w:t>4</w:t>
        </w:r>
        <w:r w:rsidR="006B77C0">
          <w:rPr>
            <w:rFonts w:ascii="Arial" w:hAnsi="Arial" w:cs="Arial"/>
            <w:sz w:val="22"/>
            <w:szCs w:val="22"/>
          </w:rPr>
          <w:t>c</w:t>
        </w:r>
      </w:ins>
      <w:r>
        <w:rPr>
          <w:rFonts w:ascii="Arial" w:hAnsi="Arial" w:cs="Arial"/>
          <w:sz w:val="22"/>
          <w:szCs w:val="22"/>
        </w:rPr>
        <w:t xml:space="preserve">).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6D994D78"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del w:id="195" w:author="Borcherding, Nicholas (CCOM Student)" w:date="2020-11-27T07:07:00Z">
        <w:r w:rsidR="007C7455" w:rsidDel="006B77C0">
          <w:rPr>
            <w:rFonts w:ascii="Arial" w:hAnsi="Arial" w:cs="Arial"/>
            <w:sz w:val="22"/>
            <w:szCs w:val="22"/>
          </w:rPr>
          <w:delText>4</w:delText>
        </w:r>
        <w:r w:rsidRPr="00571916" w:rsidDel="006B77C0">
          <w:rPr>
            <w:rFonts w:ascii="Arial" w:hAnsi="Arial" w:cs="Arial"/>
            <w:sz w:val="22"/>
            <w:szCs w:val="22"/>
          </w:rPr>
          <w:delText>D</w:delText>
        </w:r>
      </w:del>
      <w:ins w:id="196" w:author="Borcherding, Nicholas (CCOM Student)" w:date="2020-11-27T07:07:00Z">
        <w:r w:rsidR="006B77C0">
          <w:rPr>
            <w:rFonts w:ascii="Arial" w:hAnsi="Arial" w:cs="Arial"/>
            <w:sz w:val="22"/>
            <w:szCs w:val="22"/>
          </w:rPr>
          <w:t>4</w:t>
        </w:r>
        <w:r w:rsidR="006B77C0">
          <w:rPr>
            <w:rFonts w:ascii="Arial" w:hAnsi="Arial" w:cs="Arial"/>
            <w:sz w:val="22"/>
            <w:szCs w:val="22"/>
          </w:rPr>
          <w:t>d</w:t>
        </w:r>
      </w:ins>
      <w:r w:rsidRPr="00571916">
        <w:rPr>
          <w:rFonts w:ascii="Arial" w:hAnsi="Arial" w:cs="Arial"/>
          <w:sz w:val="22"/>
          <w:szCs w:val="22"/>
        </w:rPr>
        <w:t>).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del w:id="197" w:author="Borcherding, Nicholas (CCOM Student)" w:date="2020-11-27T07:07:00Z">
        <w:r w:rsidR="007C7455" w:rsidDel="006B77C0">
          <w:rPr>
            <w:rFonts w:ascii="Arial" w:hAnsi="Arial" w:cs="Arial"/>
            <w:sz w:val="22"/>
            <w:szCs w:val="22"/>
          </w:rPr>
          <w:delText>4</w:delText>
        </w:r>
        <w:r w:rsidDel="006B77C0">
          <w:rPr>
            <w:rFonts w:ascii="Arial" w:hAnsi="Arial" w:cs="Arial"/>
            <w:sz w:val="22"/>
            <w:szCs w:val="22"/>
          </w:rPr>
          <w:delText>D</w:delText>
        </w:r>
      </w:del>
      <w:ins w:id="198" w:author="Borcherding, Nicholas (CCOM Student)" w:date="2020-11-27T07:07:00Z">
        <w:r w:rsidR="006B77C0">
          <w:rPr>
            <w:rFonts w:ascii="Arial" w:hAnsi="Arial" w:cs="Arial"/>
            <w:sz w:val="22"/>
            <w:szCs w:val="22"/>
          </w:rPr>
          <w:t>4</w:t>
        </w:r>
        <w:r w:rsidR="006B77C0">
          <w:rPr>
            <w:rFonts w:ascii="Arial" w:hAnsi="Arial" w:cs="Arial"/>
            <w:sz w:val="22"/>
            <w:szCs w:val="22"/>
          </w:rPr>
          <w:t>d</w:t>
        </w:r>
      </w:ins>
      <w:r>
        <w:rPr>
          <w:rFonts w:ascii="Arial" w:hAnsi="Arial" w:cs="Arial"/>
          <w:sz w:val="22"/>
          <w:szCs w:val="22"/>
        </w:rPr>
        <w:t>)</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w:t>
      </w:r>
      <w:del w:id="199" w:author="Borcherding, Nicholas (CCOM Student)" w:date="2020-11-27T07:07:00Z">
        <w:r w:rsidR="009E221A" w:rsidDel="006B77C0">
          <w:rPr>
            <w:rFonts w:ascii="Arial" w:hAnsi="Arial" w:cs="Arial"/>
            <w:sz w:val="22"/>
            <w:szCs w:val="22"/>
          </w:rPr>
          <w:delText>4E</w:delText>
        </w:r>
      </w:del>
      <w:ins w:id="200" w:author="Borcherding, Nicholas (CCOM Student)" w:date="2020-11-27T07:07:00Z">
        <w:r w:rsidR="006B77C0">
          <w:rPr>
            <w:rFonts w:ascii="Arial" w:hAnsi="Arial" w:cs="Arial"/>
            <w:sz w:val="22"/>
            <w:szCs w:val="22"/>
          </w:rPr>
          <w:t>4</w:t>
        </w:r>
        <w:r w:rsidR="006B77C0">
          <w:rPr>
            <w:rFonts w:ascii="Arial" w:hAnsi="Arial" w:cs="Arial"/>
            <w:sz w:val="22"/>
            <w:szCs w:val="22"/>
          </w:rPr>
          <w:t>e</w:t>
        </w:r>
      </w:ins>
      <w:r w:rsidR="009E221A">
        <w:rPr>
          <w:rFonts w:ascii="Arial" w:hAnsi="Arial" w:cs="Arial"/>
          <w:sz w:val="22"/>
          <w:szCs w:val="22"/>
        </w:rPr>
        <w:t>)</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w:t>
      </w:r>
      <w:del w:id="201" w:author="Borcherding, Nicholas (CCOM Student)" w:date="2020-11-27T06:49:00Z">
        <w:r w:rsidRPr="00864F4C" w:rsidDel="008D4D51">
          <w:rPr>
            <w:rFonts w:ascii="Arial" w:hAnsi="Arial" w:cs="Arial"/>
            <w:sz w:val="22"/>
            <w:szCs w:val="22"/>
          </w:rPr>
          <w:delText xml:space="preserve">Table </w:delText>
        </w:r>
      </w:del>
      <w:ins w:id="202" w:author="Borcherding, Nicholas (CCOM Student)" w:date="2020-11-27T06:49:00Z">
        <w:r w:rsidR="008D4D51">
          <w:rPr>
            <w:rFonts w:ascii="Arial" w:hAnsi="Arial" w:cs="Arial"/>
            <w:sz w:val="22"/>
            <w:szCs w:val="22"/>
          </w:rPr>
          <w:t>Data</w:t>
        </w:r>
        <w:r w:rsidR="008D4D51" w:rsidRPr="00864F4C">
          <w:rPr>
            <w:rFonts w:ascii="Arial" w:hAnsi="Arial" w:cs="Arial"/>
            <w:sz w:val="22"/>
            <w:szCs w:val="22"/>
          </w:rPr>
          <w:t xml:space="preserve"> </w:t>
        </w:r>
      </w:ins>
      <w:ins w:id="203" w:author="Borcherding, Nicholas (CCOM Student)" w:date="2020-11-27T07:19:00Z">
        <w:r w:rsidR="00DE23B6">
          <w:rPr>
            <w:rFonts w:ascii="Arial" w:hAnsi="Arial" w:cs="Arial"/>
            <w:sz w:val="22"/>
            <w:szCs w:val="22"/>
          </w:rPr>
          <w:t>2</w:t>
        </w:r>
      </w:ins>
      <w:del w:id="204" w:author="Borcherding, Nicholas (CCOM Student)" w:date="2020-11-27T07:19:00Z">
        <w:r w:rsidR="004B43AC" w:rsidDel="00DE23B6">
          <w:rPr>
            <w:rFonts w:ascii="Arial" w:hAnsi="Arial" w:cs="Arial"/>
            <w:sz w:val="22"/>
            <w:szCs w:val="22"/>
          </w:rPr>
          <w:delText>5</w:delText>
        </w:r>
      </w:del>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del w:id="205" w:author="Borcherding, Nicholas (CCOM Student)" w:date="2020-11-27T07:07:00Z">
        <w:r w:rsidR="007C7455" w:rsidDel="006B77C0">
          <w:rPr>
            <w:rFonts w:ascii="Arial" w:hAnsi="Arial" w:cs="Arial"/>
            <w:sz w:val="22"/>
            <w:szCs w:val="22"/>
          </w:rPr>
          <w:delText>4</w:delText>
        </w:r>
        <w:r w:rsidR="009F6FC5" w:rsidDel="006B77C0">
          <w:rPr>
            <w:rFonts w:ascii="Arial" w:hAnsi="Arial" w:cs="Arial"/>
            <w:sz w:val="22"/>
            <w:szCs w:val="22"/>
          </w:rPr>
          <w:delText>F</w:delText>
        </w:r>
      </w:del>
      <w:ins w:id="206" w:author="Borcherding, Nicholas (CCOM Student)" w:date="2020-11-27T07:07:00Z">
        <w:r w:rsidR="006B77C0">
          <w:rPr>
            <w:rFonts w:ascii="Arial" w:hAnsi="Arial" w:cs="Arial"/>
            <w:sz w:val="22"/>
            <w:szCs w:val="22"/>
          </w:rPr>
          <w:t>4</w:t>
        </w:r>
        <w:r w:rsidR="006B77C0">
          <w:rPr>
            <w:rFonts w:ascii="Arial" w:hAnsi="Arial" w:cs="Arial"/>
            <w:sz w:val="22"/>
            <w:szCs w:val="22"/>
          </w:rPr>
          <w:t>f</w:t>
        </w:r>
      </w:ins>
      <w:r>
        <w:rPr>
          <w:rFonts w:ascii="Arial" w:hAnsi="Arial" w:cs="Arial"/>
          <w:sz w:val="22"/>
          <w:szCs w:val="22"/>
        </w:rPr>
        <w:t xml:space="preserve">). Several of the upregulated genes are shared across all the tumor-predominant CD4 Clusters (Figure </w:t>
      </w:r>
      <w:del w:id="207" w:author="Borcherding, Nicholas (CCOM Student)" w:date="2020-11-27T07:07:00Z">
        <w:r w:rsidR="007C7455" w:rsidDel="006B77C0">
          <w:rPr>
            <w:rFonts w:ascii="Arial" w:hAnsi="Arial" w:cs="Arial"/>
            <w:sz w:val="22"/>
            <w:szCs w:val="22"/>
          </w:rPr>
          <w:delText>4</w:delText>
        </w:r>
        <w:r w:rsidR="009E221A" w:rsidDel="006B77C0">
          <w:rPr>
            <w:rFonts w:ascii="Arial" w:hAnsi="Arial" w:cs="Arial"/>
            <w:sz w:val="22"/>
            <w:szCs w:val="22"/>
          </w:rPr>
          <w:delText>F</w:delText>
        </w:r>
      </w:del>
      <w:ins w:id="208" w:author="Borcherding, Nicholas (CCOM Student)" w:date="2020-11-27T07:07:00Z">
        <w:r w:rsidR="006B77C0">
          <w:rPr>
            <w:rFonts w:ascii="Arial" w:hAnsi="Arial" w:cs="Arial"/>
            <w:sz w:val="22"/>
            <w:szCs w:val="22"/>
          </w:rPr>
          <w:t>4</w:t>
        </w:r>
        <w:r w:rsidR="006B77C0">
          <w:rPr>
            <w:rFonts w:ascii="Arial" w:hAnsi="Arial" w:cs="Arial"/>
            <w:sz w:val="22"/>
            <w:szCs w:val="22"/>
          </w:rPr>
          <w:t>f</w:t>
        </w:r>
      </w:ins>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 xml:space="preserve">Figure </w:t>
      </w:r>
      <w:del w:id="209" w:author="Borcherding, Nicholas (CCOM Student)" w:date="2020-11-27T07:07:00Z">
        <w:r w:rsidR="00A20477" w:rsidRPr="00A20477" w:rsidDel="006B77C0">
          <w:rPr>
            <w:rFonts w:ascii="Arial" w:hAnsi="Arial" w:cs="Arial"/>
            <w:sz w:val="22"/>
            <w:szCs w:val="22"/>
          </w:rPr>
          <w:delText>4F</w:delText>
        </w:r>
      </w:del>
      <w:ins w:id="210" w:author="Borcherding, Nicholas (CCOM Student)" w:date="2020-11-27T07:07:00Z">
        <w:r w:rsidR="006B77C0" w:rsidRPr="00A20477">
          <w:rPr>
            <w:rFonts w:ascii="Arial" w:hAnsi="Arial" w:cs="Arial"/>
            <w:sz w:val="22"/>
            <w:szCs w:val="22"/>
          </w:rPr>
          <w:t>4</w:t>
        </w:r>
        <w:r w:rsidR="006B77C0">
          <w:rPr>
            <w:rFonts w:ascii="Arial" w:hAnsi="Arial" w:cs="Arial"/>
            <w:sz w:val="22"/>
            <w:szCs w:val="22"/>
          </w:rPr>
          <w:t>f</w:t>
        </w:r>
      </w:ins>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del w:id="211" w:author="Borcherding, Nicholas (CCOM Student)" w:date="2020-11-27T07:07:00Z">
        <w:r w:rsidR="007C7455" w:rsidDel="006B77C0">
          <w:rPr>
            <w:rFonts w:ascii="Arial" w:hAnsi="Arial" w:cs="Arial"/>
            <w:sz w:val="22"/>
            <w:szCs w:val="22"/>
          </w:rPr>
          <w:delText>4</w:delText>
        </w:r>
        <w:r w:rsidR="009E221A" w:rsidDel="006B77C0">
          <w:rPr>
            <w:rFonts w:ascii="Arial" w:hAnsi="Arial" w:cs="Arial"/>
            <w:sz w:val="22"/>
            <w:szCs w:val="22"/>
          </w:rPr>
          <w:delText>F</w:delText>
        </w:r>
      </w:del>
      <w:ins w:id="212" w:author="Borcherding, Nicholas (CCOM Student)" w:date="2020-11-27T07:07:00Z">
        <w:r w:rsidR="006B77C0">
          <w:rPr>
            <w:rFonts w:ascii="Arial" w:hAnsi="Arial" w:cs="Arial"/>
            <w:sz w:val="22"/>
            <w:szCs w:val="22"/>
          </w:rPr>
          <w:t>4</w:t>
        </w:r>
        <w:r w:rsidR="006B77C0">
          <w:rPr>
            <w:rFonts w:ascii="Arial" w:hAnsi="Arial" w:cs="Arial"/>
            <w:sz w:val="22"/>
            <w:szCs w:val="22"/>
          </w:rPr>
          <w:t>f</w:t>
        </w:r>
      </w:ins>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corresponding to previous reports</w:t>
      </w:r>
      <w:r w:rsidR="003E01D3">
        <w:rPr>
          <w:rFonts w:ascii="Arial" w:hAnsi="Arial" w:cs="Arial"/>
          <w:sz w:val="22"/>
          <w:szCs w:val="22"/>
        </w:rPr>
        <w:t>.</w:t>
      </w:r>
      <w:r>
        <w:rPr>
          <w:rFonts w:ascii="Arial" w:hAnsi="Arial" w:cs="Arial"/>
          <w:sz w:val="22"/>
          <w:szCs w:val="22"/>
        </w:rPr>
        <w:fldChar w:fldCharType="begin" w:fldLock="1"/>
      </w:r>
      <w:r w:rsidR="0055142F">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lt;sup&gt;45,46&lt;/sup&gt;","plainTextFormattedCitation":"45,46","previouslyFormattedCitation":"&lt;sup&gt;45,46&lt;/sup&gt;"},"properties":{"noteIndex":0},"schema":"https://github.com/citation-style-language/schema/raw/master/csl-citation.json"}</w:instrText>
      </w:r>
      <w:r>
        <w:rPr>
          <w:rFonts w:ascii="Arial" w:hAnsi="Arial" w:cs="Arial"/>
          <w:sz w:val="22"/>
          <w:szCs w:val="22"/>
        </w:rPr>
        <w:fldChar w:fldCharType="separate"/>
      </w:r>
      <w:r w:rsidR="003E01D3" w:rsidRPr="003E01D3">
        <w:rPr>
          <w:rFonts w:ascii="Arial" w:hAnsi="Arial" w:cs="Arial"/>
          <w:noProof/>
          <w:sz w:val="22"/>
          <w:szCs w:val="22"/>
          <w:vertAlign w:val="superscript"/>
        </w:rPr>
        <w:t>45,46</w:t>
      </w:r>
      <w:r>
        <w:rPr>
          <w:rFonts w:ascii="Arial" w:hAnsi="Arial" w:cs="Arial"/>
          <w:sz w:val="22"/>
          <w:szCs w:val="22"/>
        </w:rPr>
        <w:fldChar w:fldCharType="end"/>
      </w:r>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del w:id="213" w:author="Borcherding, Nicholas (CCOM Student)" w:date="2020-11-27T07:07:00Z">
        <w:r w:rsidR="007C7455" w:rsidDel="006B77C0">
          <w:rPr>
            <w:rFonts w:ascii="Arial" w:hAnsi="Arial" w:cs="Arial"/>
            <w:sz w:val="22"/>
            <w:szCs w:val="22"/>
          </w:rPr>
          <w:delText>4</w:delText>
        </w:r>
        <w:r w:rsidR="009E221A" w:rsidDel="006B77C0">
          <w:rPr>
            <w:rFonts w:ascii="Arial" w:hAnsi="Arial" w:cs="Arial"/>
            <w:sz w:val="22"/>
            <w:szCs w:val="22"/>
          </w:rPr>
          <w:delText>F</w:delText>
        </w:r>
      </w:del>
      <w:ins w:id="214" w:author="Borcherding, Nicholas (CCOM Student)" w:date="2020-11-27T07:07:00Z">
        <w:r w:rsidR="006B77C0">
          <w:rPr>
            <w:rFonts w:ascii="Arial" w:hAnsi="Arial" w:cs="Arial"/>
            <w:sz w:val="22"/>
            <w:szCs w:val="22"/>
          </w:rPr>
          <w:t>4</w:t>
        </w:r>
        <w:r w:rsidR="006B77C0">
          <w:rPr>
            <w:rFonts w:ascii="Arial" w:hAnsi="Arial" w:cs="Arial"/>
            <w:sz w:val="22"/>
            <w:szCs w:val="22"/>
          </w:rPr>
          <w:t>f</w:t>
        </w:r>
      </w:ins>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del w:id="215" w:author="Borcherding, Nicholas (CCOM Student)" w:date="2020-11-27T07:07:00Z">
        <w:r w:rsidR="007C7455" w:rsidDel="006B77C0">
          <w:rPr>
            <w:rFonts w:ascii="Arial" w:hAnsi="Arial" w:cs="Arial"/>
            <w:sz w:val="22"/>
            <w:szCs w:val="22"/>
          </w:rPr>
          <w:delText>4</w:delText>
        </w:r>
        <w:r w:rsidR="009F6FC5" w:rsidDel="006B77C0">
          <w:rPr>
            <w:rFonts w:ascii="Arial" w:hAnsi="Arial" w:cs="Arial"/>
            <w:sz w:val="22"/>
            <w:szCs w:val="22"/>
          </w:rPr>
          <w:delText>G</w:delText>
        </w:r>
      </w:del>
      <w:ins w:id="216" w:author="Borcherding, Nicholas (CCOM Student)" w:date="2020-11-27T07:07:00Z">
        <w:r w:rsidR="006B77C0">
          <w:rPr>
            <w:rFonts w:ascii="Arial" w:hAnsi="Arial" w:cs="Arial"/>
            <w:sz w:val="22"/>
            <w:szCs w:val="22"/>
          </w:rPr>
          <w:t>4</w:t>
        </w:r>
        <w:r w:rsidR="006B77C0">
          <w:rPr>
            <w:rFonts w:ascii="Arial" w:hAnsi="Arial" w:cs="Arial"/>
            <w:sz w:val="22"/>
            <w:szCs w:val="22"/>
          </w:rPr>
          <w:t>g</w:t>
        </w:r>
      </w:ins>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tumor-infiltrated </w:t>
      </w:r>
      <w:r>
        <w:rPr>
          <w:rFonts w:ascii="Arial" w:hAnsi="Arial" w:cs="Arial"/>
          <w:sz w:val="22"/>
          <w:szCs w:val="22"/>
        </w:rPr>
        <w:lastRenderedPageBreak/>
        <w:t xml:space="preserve">CD4_5 (Figure </w:t>
      </w:r>
      <w:del w:id="217" w:author="Borcherding, Nicholas (CCOM Student)" w:date="2020-11-27T07:08:00Z">
        <w:r w:rsidR="007C7455" w:rsidDel="006B77C0">
          <w:rPr>
            <w:rFonts w:ascii="Arial" w:hAnsi="Arial" w:cs="Arial"/>
            <w:sz w:val="22"/>
            <w:szCs w:val="22"/>
          </w:rPr>
          <w:delText>4</w:delText>
        </w:r>
        <w:r w:rsidR="009F6FC5" w:rsidDel="006B77C0">
          <w:rPr>
            <w:rFonts w:ascii="Arial" w:hAnsi="Arial" w:cs="Arial"/>
            <w:sz w:val="22"/>
            <w:szCs w:val="22"/>
          </w:rPr>
          <w:delText>G</w:delText>
        </w:r>
      </w:del>
      <w:ins w:id="218" w:author="Borcherding, Nicholas (CCOM Student)" w:date="2020-11-27T07:08:00Z">
        <w:r w:rsidR="006B77C0">
          <w:rPr>
            <w:rFonts w:ascii="Arial" w:hAnsi="Arial" w:cs="Arial"/>
            <w:sz w:val="22"/>
            <w:szCs w:val="22"/>
          </w:rPr>
          <w:t>4</w:t>
        </w:r>
        <w:r w:rsidR="006B77C0">
          <w:rPr>
            <w:rFonts w:ascii="Arial" w:hAnsi="Arial" w:cs="Arial"/>
            <w:sz w:val="22"/>
            <w:szCs w:val="22"/>
          </w:rPr>
          <w:t>g</w:t>
        </w:r>
      </w:ins>
      <w:r>
        <w:rPr>
          <w:rFonts w:ascii="Arial" w:hAnsi="Arial" w:cs="Arial"/>
          <w:sz w:val="22"/>
          <w:szCs w:val="22"/>
        </w:rPr>
        <w:t xml:space="preserve">). </w:t>
      </w:r>
      <w:r w:rsidR="000A6675">
        <w:rPr>
          <w:rFonts w:ascii="Arial" w:hAnsi="Arial" w:cs="Arial"/>
          <w:sz w:val="22"/>
          <w:szCs w:val="22"/>
        </w:rPr>
        <w:t xml:space="preserve">The </w:t>
      </w:r>
      <w:proofErr w:type="spellStart"/>
      <w:r w:rsidR="000A6675" w:rsidRPr="000A6675">
        <w:rPr>
          <w:rFonts w:ascii="Arial" w:hAnsi="Arial" w:cs="Arial"/>
          <w:i/>
          <w:iCs/>
          <w:sz w:val="22"/>
          <w:szCs w:val="22"/>
        </w:rPr>
        <w:t>OSM</w:t>
      </w:r>
      <w:r w:rsidR="000A6675" w:rsidRPr="00D2149F">
        <w:rPr>
          <w:rFonts w:ascii="Arial" w:hAnsi="Arial" w:cs="Arial"/>
          <w:sz w:val="22"/>
          <w:szCs w:val="22"/>
          <w:vertAlign w:val="superscript"/>
        </w:rPr>
        <w:t>high</w:t>
      </w:r>
      <w:proofErr w:type="spellEnd"/>
      <w:r w:rsidR="000A6675">
        <w:rPr>
          <w:rFonts w:ascii="Arial" w:hAnsi="Arial" w:cs="Arial"/>
          <w:sz w:val="22"/>
          <w:szCs w:val="22"/>
        </w:rPr>
        <w:t xml:space="preserve"> CD4_6 was enriched for IL-6/JAK/STAT3 signaling and inflammatory response genes</w:t>
      </w:r>
      <w:r w:rsidR="009F6FC5">
        <w:rPr>
          <w:rFonts w:ascii="Arial" w:hAnsi="Arial" w:cs="Arial"/>
          <w:sz w:val="22"/>
          <w:szCs w:val="22"/>
        </w:rPr>
        <w:t xml:space="preserve"> (Figure </w:t>
      </w:r>
      <w:del w:id="219" w:author="Borcherding, Nicholas (CCOM Student)" w:date="2020-11-27T07:08:00Z">
        <w:r w:rsidR="009F6FC5" w:rsidDel="006B77C0">
          <w:rPr>
            <w:rFonts w:ascii="Arial" w:hAnsi="Arial" w:cs="Arial"/>
            <w:sz w:val="22"/>
            <w:szCs w:val="22"/>
          </w:rPr>
          <w:delText>4G</w:delText>
        </w:r>
      </w:del>
      <w:ins w:id="220" w:author="Borcherding, Nicholas (CCOM Student)" w:date="2020-11-27T07:08:00Z">
        <w:r w:rsidR="006B77C0">
          <w:rPr>
            <w:rFonts w:ascii="Arial" w:hAnsi="Arial" w:cs="Arial"/>
            <w:sz w:val="22"/>
            <w:szCs w:val="22"/>
          </w:rPr>
          <w:t>4</w:t>
        </w:r>
        <w:r w:rsidR="006B77C0">
          <w:rPr>
            <w:rFonts w:ascii="Arial" w:hAnsi="Arial" w:cs="Arial"/>
            <w:sz w:val="22"/>
            <w:szCs w:val="22"/>
          </w:rPr>
          <w:t>g</w:t>
        </w:r>
      </w:ins>
      <w:r w:rsidR="009F6FC5">
        <w:rPr>
          <w:rFonts w:ascii="Arial" w:hAnsi="Arial" w:cs="Arial"/>
          <w:sz w:val="22"/>
          <w:szCs w:val="22"/>
        </w:rPr>
        <w:t>)</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6FA53033"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w:t>
      </w:r>
      <w:del w:id="221" w:author="Borcherding, Nicholas (CCOM Student)" w:date="2020-11-27T07:08:00Z">
        <w:r w:rsidRPr="0002326A" w:rsidDel="006B77C0">
          <w:rPr>
            <w:rFonts w:ascii="Arial" w:hAnsi="Arial" w:cs="Arial"/>
            <w:sz w:val="22"/>
            <w:szCs w:val="22"/>
          </w:rPr>
          <w:delText>1E</w:delText>
        </w:r>
      </w:del>
      <w:ins w:id="222" w:author="Borcherding, Nicholas (CCOM Student)" w:date="2020-11-27T07:08:00Z">
        <w:r w:rsidR="006B77C0" w:rsidRPr="0002326A">
          <w:rPr>
            <w:rFonts w:ascii="Arial" w:hAnsi="Arial" w:cs="Arial"/>
            <w:sz w:val="22"/>
            <w:szCs w:val="22"/>
          </w:rPr>
          <w:t>1</w:t>
        </w:r>
        <w:r w:rsidR="006B77C0">
          <w:rPr>
            <w:rFonts w:ascii="Arial" w:hAnsi="Arial" w:cs="Arial"/>
            <w:sz w:val="22"/>
            <w:szCs w:val="22"/>
          </w:rPr>
          <w:t>e</w:t>
        </w:r>
      </w:ins>
      <w:r w:rsidRPr="0002326A">
        <w:rPr>
          <w:rFonts w:ascii="Arial" w:hAnsi="Arial" w:cs="Arial"/>
          <w:sz w:val="22"/>
          <w:szCs w:val="22"/>
        </w:rPr>
        <w:t xml:space="preserve">), we next focused on differential analyses of the myeloid populations (Figure </w:t>
      </w:r>
      <w:del w:id="223" w:author="Borcherding, Nicholas (CCOM Student)" w:date="2020-11-27T07:08:00Z">
        <w:r w:rsidR="00BC0F7E" w:rsidDel="006B77C0">
          <w:rPr>
            <w:rFonts w:ascii="Arial" w:hAnsi="Arial" w:cs="Arial"/>
            <w:sz w:val="22"/>
            <w:szCs w:val="22"/>
          </w:rPr>
          <w:delText>5</w:delText>
        </w:r>
        <w:r w:rsidRPr="0002326A" w:rsidDel="006B77C0">
          <w:rPr>
            <w:rFonts w:ascii="Arial" w:hAnsi="Arial" w:cs="Arial"/>
            <w:sz w:val="22"/>
            <w:szCs w:val="22"/>
          </w:rPr>
          <w:delText>A</w:delText>
        </w:r>
      </w:del>
      <w:ins w:id="224" w:author="Borcherding, Nicholas (CCOM Student)" w:date="2020-11-27T07:08:00Z">
        <w:r w:rsidR="006B77C0">
          <w:rPr>
            <w:rFonts w:ascii="Arial" w:hAnsi="Arial" w:cs="Arial"/>
            <w:sz w:val="22"/>
            <w:szCs w:val="22"/>
          </w:rPr>
          <w:t>5</w:t>
        </w:r>
        <w:r w:rsidR="006B77C0">
          <w:rPr>
            <w:rFonts w:ascii="Arial" w:hAnsi="Arial" w:cs="Arial"/>
            <w:sz w:val="22"/>
            <w:szCs w:val="22"/>
          </w:rPr>
          <w:t>a</w:t>
        </w:r>
      </w:ins>
      <w:r w:rsidRPr="0002326A">
        <w:rPr>
          <w:rFonts w:ascii="Arial" w:hAnsi="Arial" w:cs="Arial"/>
          <w:sz w:val="22"/>
          <w:szCs w:val="22"/>
        </w:rPr>
        <w:t>).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del w:id="225" w:author="Borcherding, Nicholas (CCOM Student)" w:date="2020-11-27T07:08:00Z">
        <w:r w:rsidR="00BC0F7E" w:rsidDel="006B77C0">
          <w:rPr>
            <w:rFonts w:ascii="Arial" w:hAnsi="Arial" w:cs="Arial"/>
            <w:sz w:val="22"/>
            <w:szCs w:val="22"/>
          </w:rPr>
          <w:delText>5</w:delText>
        </w:r>
        <w:r w:rsidRPr="0002326A" w:rsidDel="006B77C0">
          <w:rPr>
            <w:rFonts w:ascii="Arial" w:hAnsi="Arial" w:cs="Arial"/>
            <w:sz w:val="22"/>
            <w:szCs w:val="22"/>
          </w:rPr>
          <w:delText>A</w:delText>
        </w:r>
      </w:del>
      <w:ins w:id="226" w:author="Borcherding, Nicholas (CCOM Student)" w:date="2020-11-27T07:08:00Z">
        <w:r w:rsidR="006B77C0">
          <w:rPr>
            <w:rFonts w:ascii="Arial" w:hAnsi="Arial" w:cs="Arial"/>
            <w:sz w:val="22"/>
            <w:szCs w:val="22"/>
          </w:rPr>
          <w:t>5</w:t>
        </w:r>
        <w:r w:rsidR="006B77C0">
          <w:rPr>
            <w:rFonts w:ascii="Arial" w:hAnsi="Arial" w:cs="Arial"/>
            <w:sz w:val="22"/>
            <w:szCs w:val="22"/>
          </w:rPr>
          <w:t>a</w:t>
        </w:r>
      </w:ins>
      <w:r w:rsidRPr="0002326A">
        <w:rPr>
          <w:rFonts w:ascii="Arial" w:hAnsi="Arial" w:cs="Arial"/>
          <w:sz w:val="22"/>
          <w:szCs w:val="22"/>
        </w:rPr>
        <w:t xml:space="preserve">).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del w:id="227" w:author="Borcherding, Nicholas (CCOM Student)" w:date="2020-11-27T07:08:00Z">
        <w:r w:rsidR="00BC0F7E" w:rsidDel="006B77C0">
          <w:rPr>
            <w:rFonts w:ascii="Arial" w:hAnsi="Arial" w:cs="Arial"/>
            <w:sz w:val="22"/>
            <w:szCs w:val="22"/>
          </w:rPr>
          <w:delText>5</w:delText>
        </w:r>
        <w:r w:rsidRPr="0002326A" w:rsidDel="006B77C0">
          <w:rPr>
            <w:rFonts w:ascii="Arial" w:hAnsi="Arial" w:cs="Arial"/>
            <w:sz w:val="22"/>
            <w:szCs w:val="22"/>
          </w:rPr>
          <w:delText>B</w:delText>
        </w:r>
      </w:del>
      <w:ins w:id="228" w:author="Borcherding, Nicholas (CCOM Student)" w:date="2020-11-27T07:08:00Z">
        <w:r w:rsidR="006B77C0">
          <w:rPr>
            <w:rFonts w:ascii="Arial" w:hAnsi="Arial" w:cs="Arial"/>
            <w:sz w:val="22"/>
            <w:szCs w:val="22"/>
          </w:rPr>
          <w:t>5</w:t>
        </w:r>
        <w:r w:rsidR="006B77C0">
          <w:rPr>
            <w:rFonts w:ascii="Arial" w:hAnsi="Arial" w:cs="Arial"/>
            <w:sz w:val="22"/>
            <w:szCs w:val="22"/>
          </w:rPr>
          <w:t>b</w:t>
        </w:r>
      </w:ins>
      <w:r w:rsidRPr="0002326A">
        <w:rPr>
          <w:rFonts w:ascii="Arial" w:hAnsi="Arial" w:cs="Arial"/>
          <w:sz w:val="22"/>
          <w:szCs w:val="22"/>
        </w:rPr>
        <w:t xml:space="preserve">). In contrast, </w:t>
      </w:r>
      <w:r w:rsidR="00EC37F9" w:rsidRPr="0002326A">
        <w:rPr>
          <w:rFonts w:ascii="Arial" w:hAnsi="Arial" w:cs="Arial"/>
          <w:sz w:val="22"/>
          <w:szCs w:val="22"/>
        </w:rPr>
        <w:t xml:space="preserve">both normal kidney parenchyma and peripheral blood were comprised of a majority of monocytic subclusters (Figure </w:t>
      </w:r>
      <w:del w:id="229" w:author="Borcherding, Nicholas (CCOM Student)" w:date="2020-11-27T07:08:00Z">
        <w:r w:rsidR="00BC0F7E" w:rsidDel="006B77C0">
          <w:rPr>
            <w:rFonts w:ascii="Arial" w:hAnsi="Arial" w:cs="Arial"/>
            <w:sz w:val="22"/>
            <w:szCs w:val="22"/>
          </w:rPr>
          <w:delText>5</w:delText>
        </w:r>
        <w:r w:rsidR="00EC37F9" w:rsidRPr="0002326A" w:rsidDel="006B77C0">
          <w:rPr>
            <w:rFonts w:ascii="Arial" w:hAnsi="Arial" w:cs="Arial"/>
            <w:sz w:val="22"/>
            <w:szCs w:val="22"/>
          </w:rPr>
          <w:delText>B</w:delText>
        </w:r>
      </w:del>
      <w:ins w:id="230" w:author="Borcherding, Nicholas (CCOM Student)" w:date="2020-11-27T07:08:00Z">
        <w:r w:rsidR="006B77C0">
          <w:rPr>
            <w:rFonts w:ascii="Arial" w:hAnsi="Arial" w:cs="Arial"/>
            <w:sz w:val="22"/>
            <w:szCs w:val="22"/>
          </w:rPr>
          <w:t>5</w:t>
        </w:r>
        <w:r w:rsidR="006B77C0">
          <w:rPr>
            <w:rFonts w:ascii="Arial" w:hAnsi="Arial" w:cs="Arial"/>
            <w:sz w:val="22"/>
            <w:szCs w:val="22"/>
          </w:rPr>
          <w:t>b</w:t>
        </w:r>
      </w:ins>
      <w:r w:rsidR="00EC37F9" w:rsidRPr="0002326A">
        <w:rPr>
          <w:rFonts w:ascii="Arial" w:hAnsi="Arial" w:cs="Arial"/>
          <w:sz w:val="22"/>
          <w:szCs w:val="22"/>
        </w:rPr>
        <w:t xml:space="preserve">).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ins w:id="231" w:author="Borcherding, Nicholas (CCOM Student)" w:date="2020-11-27T07:16:00Z">
        <w:r w:rsidR="00DE23B6">
          <w:rPr>
            <w:rFonts w:ascii="Arial" w:hAnsi="Arial" w:cs="Arial"/>
            <w:sz w:val="22"/>
            <w:szCs w:val="22"/>
          </w:rPr>
          <w:t>c</w:t>
        </w:r>
      </w:ins>
      <w:del w:id="232" w:author="Borcherding, Nicholas (CCOM Student)" w:date="2020-11-27T07:16:00Z">
        <w:r w:rsidR="008812EB" w:rsidRPr="0002326A" w:rsidDel="00DE23B6">
          <w:rPr>
            <w:rFonts w:ascii="Arial" w:hAnsi="Arial" w:cs="Arial"/>
            <w:sz w:val="22"/>
            <w:szCs w:val="22"/>
          </w:rPr>
          <w:delText>C</w:delText>
        </w:r>
      </w:del>
      <w:r w:rsidR="008812EB" w:rsidRPr="0002326A">
        <w:rPr>
          <w:rFonts w:ascii="Arial" w:hAnsi="Arial" w:cs="Arial"/>
          <w:sz w:val="22"/>
          <w:szCs w:val="22"/>
        </w:rPr>
        <w:t>).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del w:id="233" w:author="Borcherding, Nicholas (CCOM Student)" w:date="2020-11-27T07:08:00Z">
        <w:r w:rsidR="00BC0F7E" w:rsidDel="006B77C0">
          <w:rPr>
            <w:rFonts w:ascii="Arial" w:hAnsi="Arial" w:cs="Arial"/>
            <w:sz w:val="22"/>
            <w:szCs w:val="22"/>
          </w:rPr>
          <w:delText>5</w:delText>
        </w:r>
        <w:r w:rsidR="008812EB" w:rsidRPr="0002326A" w:rsidDel="006B77C0">
          <w:rPr>
            <w:rFonts w:ascii="Arial" w:hAnsi="Arial" w:cs="Arial"/>
            <w:sz w:val="22"/>
            <w:szCs w:val="22"/>
          </w:rPr>
          <w:delText>D</w:delText>
        </w:r>
      </w:del>
      <w:ins w:id="234" w:author="Borcherding, Nicholas (CCOM Student)" w:date="2020-11-27T07:08:00Z">
        <w:r w:rsidR="006B77C0">
          <w:rPr>
            <w:rFonts w:ascii="Arial" w:hAnsi="Arial" w:cs="Arial"/>
            <w:sz w:val="22"/>
            <w:szCs w:val="22"/>
          </w:rPr>
          <w:t>5</w:t>
        </w:r>
        <w:r w:rsidR="006B77C0">
          <w:rPr>
            <w:rFonts w:ascii="Arial" w:hAnsi="Arial" w:cs="Arial"/>
            <w:sz w:val="22"/>
            <w:szCs w:val="22"/>
          </w:rPr>
          <w:t>d</w:t>
        </w:r>
      </w:ins>
      <w:r w:rsidR="008812EB" w:rsidRPr="0002326A">
        <w:rPr>
          <w:rFonts w:ascii="Arial" w:hAnsi="Arial" w:cs="Arial"/>
          <w:sz w:val="22"/>
          <w:szCs w:val="22"/>
        </w:rPr>
        <w:t>).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w:t>
      </w:r>
      <w:del w:id="235" w:author="Borcherding, Nicholas (CCOM Student)" w:date="2020-11-27T07:08:00Z">
        <w:r w:rsidR="00D247AA" w:rsidDel="006B77C0">
          <w:rPr>
            <w:rFonts w:ascii="Arial" w:hAnsi="Arial" w:cs="Arial"/>
            <w:sz w:val="22"/>
            <w:szCs w:val="22"/>
          </w:rPr>
          <w:delText>5D</w:delText>
        </w:r>
      </w:del>
      <w:ins w:id="236" w:author="Borcherding, Nicholas (CCOM Student)" w:date="2020-11-27T07:08:00Z">
        <w:r w:rsidR="006B77C0">
          <w:rPr>
            <w:rFonts w:ascii="Arial" w:hAnsi="Arial" w:cs="Arial"/>
            <w:sz w:val="22"/>
            <w:szCs w:val="22"/>
          </w:rPr>
          <w:t>5</w:t>
        </w:r>
        <w:r w:rsidR="006B77C0">
          <w:rPr>
            <w:rFonts w:ascii="Arial" w:hAnsi="Arial" w:cs="Arial"/>
            <w:sz w:val="22"/>
            <w:szCs w:val="22"/>
          </w:rPr>
          <w:t>d</w:t>
        </w:r>
      </w:ins>
      <w:r w:rsidR="00D247AA">
        <w:rPr>
          <w:rFonts w:ascii="Arial" w:hAnsi="Arial" w:cs="Arial"/>
          <w:sz w:val="22"/>
          <w:szCs w:val="22"/>
        </w:rPr>
        <w:t>)</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ins w:id="237" w:author="Borcherding, Nicholas (CCOM Student)" w:date="2020-11-27T07:08:00Z">
        <w:r w:rsidR="006B77C0">
          <w:rPr>
            <w:rFonts w:ascii="Arial" w:hAnsi="Arial" w:cs="Arial"/>
            <w:sz w:val="22"/>
            <w:szCs w:val="22"/>
          </w:rPr>
          <w:t>4</w:t>
        </w:r>
      </w:ins>
      <w:del w:id="238" w:author="Borcherding, Nicholas (CCOM Student)" w:date="2020-11-27T07:08:00Z">
        <w:r w:rsidR="008D26F1" w:rsidDel="006B77C0">
          <w:rPr>
            <w:rFonts w:ascii="Arial" w:hAnsi="Arial" w:cs="Arial"/>
            <w:sz w:val="22"/>
            <w:szCs w:val="22"/>
          </w:rPr>
          <w:delText>5</w:delText>
        </w:r>
      </w:del>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1329E099"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w:t>
      </w:r>
      <w:r w:rsidRPr="0002326A">
        <w:rPr>
          <w:rFonts w:ascii="Arial" w:hAnsi="Arial" w:cs="Arial"/>
          <w:sz w:val="22"/>
          <w:szCs w:val="22"/>
        </w:rPr>
        <w:lastRenderedPageBreak/>
        <w:t xml:space="preserve">(Figure </w:t>
      </w:r>
      <w:r w:rsidR="00D247AA">
        <w:rPr>
          <w:rFonts w:ascii="Arial" w:hAnsi="Arial" w:cs="Arial"/>
          <w:sz w:val="22"/>
          <w:szCs w:val="22"/>
        </w:rPr>
        <w:t>5</w:t>
      </w:r>
      <w:ins w:id="239" w:author="Borcherding, Nicholas (CCOM Student)" w:date="2020-11-27T07:09:00Z">
        <w:r w:rsidR="006B77C0">
          <w:rPr>
            <w:rFonts w:ascii="Arial" w:hAnsi="Arial" w:cs="Arial"/>
            <w:sz w:val="22"/>
            <w:szCs w:val="22"/>
          </w:rPr>
          <w:t>e</w:t>
        </w:r>
      </w:ins>
      <w:del w:id="240" w:author="Borcherding, Nicholas (CCOM Student)" w:date="2020-11-27T07:09:00Z">
        <w:r w:rsidRPr="0002326A" w:rsidDel="006B77C0">
          <w:rPr>
            <w:rFonts w:ascii="Arial" w:hAnsi="Arial" w:cs="Arial"/>
            <w:sz w:val="22"/>
            <w:szCs w:val="22"/>
          </w:rPr>
          <w:delText>E</w:delText>
        </w:r>
      </w:del>
      <w:r w:rsidRPr="0002326A">
        <w:rPr>
          <w:rFonts w:ascii="Arial" w:hAnsi="Arial" w:cs="Arial"/>
          <w:sz w:val="22"/>
          <w:szCs w:val="22"/>
        </w:rPr>
        <w:t xml:space="preserv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w:t>
      </w:r>
      <w:ins w:id="241" w:author="Borcherding, Nicholas (CCOM Student)" w:date="2020-11-27T07:09:00Z">
        <w:r w:rsidR="006B77C0">
          <w:rPr>
            <w:rFonts w:ascii="Arial" w:hAnsi="Arial" w:cs="Arial"/>
            <w:sz w:val="22"/>
            <w:szCs w:val="22"/>
          </w:rPr>
          <w:t>e</w:t>
        </w:r>
      </w:ins>
      <w:del w:id="242" w:author="Borcherding, Nicholas (CCOM Student)" w:date="2020-11-27T07:09:00Z">
        <w:r w:rsidR="00D247AA" w:rsidDel="006B77C0">
          <w:rPr>
            <w:rFonts w:ascii="Arial" w:hAnsi="Arial" w:cs="Arial"/>
            <w:sz w:val="22"/>
            <w:szCs w:val="22"/>
          </w:rPr>
          <w:delText>E</w:delText>
        </w:r>
      </w:del>
      <w:r w:rsidR="00D247AA">
        <w:rPr>
          <w:rFonts w:ascii="Arial" w:hAnsi="Arial" w:cs="Arial"/>
          <w:sz w:val="22"/>
          <w:szCs w:val="22"/>
        </w:rPr>
        <w:t>, 5</w:t>
      </w:r>
      <w:ins w:id="243" w:author="Borcherding, Nicholas (CCOM Student)" w:date="2020-11-27T07:09:00Z">
        <w:r w:rsidR="006B77C0">
          <w:rPr>
            <w:rFonts w:ascii="Arial" w:hAnsi="Arial" w:cs="Arial"/>
            <w:sz w:val="22"/>
            <w:szCs w:val="22"/>
          </w:rPr>
          <w:t>e</w:t>
        </w:r>
      </w:ins>
      <w:del w:id="244" w:author="Borcherding, Nicholas (CCOM Student)" w:date="2020-11-27T07:09:00Z">
        <w:r w:rsidR="00D247AA" w:rsidDel="006B77C0">
          <w:rPr>
            <w:rFonts w:ascii="Arial" w:hAnsi="Arial" w:cs="Arial"/>
            <w:sz w:val="22"/>
            <w:szCs w:val="22"/>
          </w:rPr>
          <w:delText>E</w:delText>
        </w:r>
      </w:del>
      <w:r w:rsidR="00D247AA">
        <w:rPr>
          <w:rFonts w:ascii="Arial" w:hAnsi="Arial" w:cs="Arial"/>
          <w:sz w:val="22"/>
          <w:szCs w:val="22"/>
        </w:rPr>
        <w:t>)</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ins w:id="245" w:author="Borcherding, Nicholas (CCOM Student)" w:date="2020-11-27T07:09:00Z">
        <w:r w:rsidR="006B77C0">
          <w:rPr>
            <w:rFonts w:ascii="Arial" w:hAnsi="Arial" w:cs="Arial"/>
            <w:sz w:val="22"/>
            <w:szCs w:val="22"/>
          </w:rPr>
          <w:t>f</w:t>
        </w:r>
      </w:ins>
      <w:del w:id="246" w:author="Borcherding, Nicholas (CCOM Student)" w:date="2020-11-27T07:09:00Z">
        <w:r w:rsidR="00A84007" w:rsidRPr="00663A94" w:rsidDel="006B77C0">
          <w:rPr>
            <w:rFonts w:ascii="Arial" w:hAnsi="Arial" w:cs="Arial"/>
            <w:sz w:val="22"/>
            <w:szCs w:val="22"/>
          </w:rPr>
          <w:delText>F</w:delText>
        </w:r>
      </w:del>
      <w:r w:rsidR="00A84007" w:rsidRPr="00663A94">
        <w:rPr>
          <w:rFonts w:ascii="Arial" w:hAnsi="Arial" w:cs="Arial"/>
          <w:sz w:val="22"/>
          <w:szCs w:val="22"/>
        </w:rPr>
        <w:t xml:space="preserve">).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ins w:id="247" w:author="Borcherding, Nicholas (CCOM Student)" w:date="2020-11-27T07:09:00Z">
        <w:r w:rsidR="006B77C0">
          <w:rPr>
            <w:rFonts w:ascii="Arial" w:hAnsi="Arial" w:cs="Arial"/>
            <w:sz w:val="22"/>
            <w:szCs w:val="22"/>
          </w:rPr>
          <w:t>g</w:t>
        </w:r>
      </w:ins>
      <w:del w:id="248" w:author="Borcherding, Nicholas (CCOM Student)" w:date="2020-11-27T07:09:00Z">
        <w:r w:rsidR="006C2FF3" w:rsidRPr="0002326A" w:rsidDel="006B77C0">
          <w:rPr>
            <w:rFonts w:ascii="Arial" w:hAnsi="Arial" w:cs="Arial"/>
            <w:sz w:val="22"/>
            <w:szCs w:val="22"/>
          </w:rPr>
          <w:delText>G</w:delText>
        </w:r>
      </w:del>
      <w:r w:rsidR="006C2FF3" w:rsidRPr="0002326A">
        <w:rPr>
          <w:rFonts w:ascii="Arial" w:hAnsi="Arial" w:cs="Arial"/>
          <w:sz w:val="22"/>
          <w:szCs w:val="22"/>
        </w:rPr>
        <w:t xml:space="preserve">).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ins w:id="249" w:author="Borcherding, Nicholas (CCOM Student)" w:date="2020-11-27T07:09:00Z">
        <w:r w:rsidR="006B77C0">
          <w:rPr>
            <w:rFonts w:ascii="Arial" w:hAnsi="Arial" w:cs="Arial"/>
            <w:sz w:val="22"/>
            <w:szCs w:val="22"/>
          </w:rPr>
          <w:t>h</w:t>
        </w:r>
      </w:ins>
      <w:del w:id="250" w:author="Borcherding, Nicholas (CCOM Student)" w:date="2020-11-27T07:09:00Z">
        <w:r w:rsidR="006C2FF3" w:rsidRPr="0002326A" w:rsidDel="006B77C0">
          <w:rPr>
            <w:rFonts w:ascii="Arial" w:hAnsi="Arial" w:cs="Arial"/>
            <w:sz w:val="22"/>
            <w:szCs w:val="22"/>
          </w:rPr>
          <w:delText>H</w:delText>
        </w:r>
      </w:del>
      <w:r w:rsidR="00666678" w:rsidRPr="0002326A">
        <w:rPr>
          <w:rFonts w:ascii="Arial" w:hAnsi="Arial" w:cs="Arial"/>
          <w:sz w:val="22"/>
          <w:szCs w:val="22"/>
        </w:rPr>
        <w:t>). As previously observed in single-cell data</w:t>
      </w:r>
      <w:r w:rsidR="003E01D3">
        <w:rPr>
          <w:rFonts w:ascii="Arial" w:hAnsi="Arial" w:cs="Arial"/>
          <w:sz w:val="22"/>
          <w:szCs w:val="22"/>
        </w:rPr>
        <w:t>,</w:t>
      </w:r>
      <w:r w:rsidR="00D710B8">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lt;sup&gt;25&lt;/sup&gt;","plainTextFormattedCitation":"25","previouslyFormattedCitation":"&lt;sup&gt;25&lt;/sup&gt;"},"properties":{"noteIndex":0},"schema":"https://github.com/citation-style-language/schema/raw/master/csl-citation.json"}</w:instrText>
      </w:r>
      <w:r w:rsidR="00D710B8">
        <w:rPr>
          <w:rFonts w:ascii="Arial" w:hAnsi="Arial" w:cs="Arial"/>
          <w:sz w:val="22"/>
          <w:szCs w:val="22"/>
        </w:rPr>
        <w:fldChar w:fldCharType="separate"/>
      </w:r>
      <w:r w:rsidR="003E01D3" w:rsidRPr="003E01D3">
        <w:rPr>
          <w:rFonts w:ascii="Arial" w:hAnsi="Arial" w:cs="Arial"/>
          <w:noProof/>
          <w:sz w:val="22"/>
          <w:szCs w:val="22"/>
          <w:vertAlign w:val="superscript"/>
        </w:rPr>
        <w:t>25</w:t>
      </w:r>
      <w:r w:rsidR="00D710B8">
        <w:rPr>
          <w:rFonts w:ascii="Arial" w:hAnsi="Arial" w:cs="Arial"/>
          <w:sz w:val="22"/>
          <w:szCs w:val="22"/>
        </w:rPr>
        <w:fldChar w:fldCharType="end"/>
      </w:r>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ins w:id="251" w:author="Borcherding, Nicholas (CCOM Student)" w:date="2020-11-27T07:09:00Z">
        <w:r w:rsidR="006B77C0">
          <w:rPr>
            <w:rFonts w:ascii="Arial" w:hAnsi="Arial" w:cs="Arial"/>
            <w:sz w:val="22"/>
            <w:szCs w:val="22"/>
          </w:rPr>
          <w:t>h</w:t>
        </w:r>
      </w:ins>
      <w:del w:id="252" w:author="Borcherding, Nicholas (CCOM Student)" w:date="2020-11-27T07:09:00Z">
        <w:r w:rsidR="00666678" w:rsidRPr="0002326A" w:rsidDel="006B77C0">
          <w:rPr>
            <w:rFonts w:ascii="Arial" w:hAnsi="Arial" w:cs="Arial"/>
            <w:sz w:val="22"/>
            <w:szCs w:val="22"/>
          </w:rPr>
          <w:delText>H</w:delText>
        </w:r>
      </w:del>
      <w:r w:rsidR="00666678" w:rsidRPr="0002326A">
        <w:rPr>
          <w:rFonts w:ascii="Arial" w:hAnsi="Arial" w:cs="Arial"/>
          <w:sz w:val="22"/>
          <w:szCs w:val="22"/>
        </w:rPr>
        <w:t xml:space="preserve">).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ins w:id="253" w:author="Borcherding, Nicholas (CCOM Student)" w:date="2020-11-27T07:09:00Z">
        <w:r w:rsidR="006B77C0">
          <w:rPr>
            <w:rFonts w:ascii="Arial" w:hAnsi="Arial" w:cs="Arial"/>
            <w:sz w:val="22"/>
            <w:szCs w:val="22"/>
          </w:rPr>
          <w:t>h</w:t>
        </w:r>
      </w:ins>
      <w:del w:id="254" w:author="Borcherding, Nicholas (CCOM Student)" w:date="2020-11-27T07:09:00Z">
        <w:r w:rsidR="00666678" w:rsidRPr="0002326A" w:rsidDel="006B77C0">
          <w:rPr>
            <w:rFonts w:ascii="Arial" w:hAnsi="Arial" w:cs="Arial"/>
            <w:sz w:val="22"/>
            <w:szCs w:val="22"/>
          </w:rPr>
          <w:delText>H</w:delText>
        </w:r>
      </w:del>
      <w:r w:rsidR="00666678" w:rsidRPr="0002326A">
        <w:rPr>
          <w:rFonts w:ascii="Arial" w:hAnsi="Arial" w:cs="Arial"/>
          <w:sz w:val="22"/>
          <w:szCs w:val="22"/>
        </w:rPr>
        <w:t xml:space="preserve">).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w:t>
      </w:r>
      <w:ins w:id="255" w:author="Borcherding, Nicholas (CCOM Student)" w:date="2020-11-27T07:09:00Z">
        <w:r w:rsidR="006B77C0">
          <w:rPr>
            <w:rFonts w:ascii="Arial" w:hAnsi="Arial" w:cs="Arial"/>
            <w:sz w:val="22"/>
            <w:szCs w:val="22"/>
          </w:rPr>
          <w:t>5</w:t>
        </w:r>
      </w:ins>
      <w:del w:id="256" w:author="Borcherding, Nicholas (CCOM Student)" w:date="2020-11-27T07:09:00Z">
        <w:r w:rsidR="008D26F1" w:rsidDel="006B77C0">
          <w:rPr>
            <w:rFonts w:ascii="Arial" w:hAnsi="Arial" w:cs="Arial"/>
            <w:sz w:val="22"/>
            <w:szCs w:val="22"/>
          </w:rPr>
          <w:delText>6</w:delText>
        </w:r>
      </w:del>
      <w:r w:rsidR="006B42C9">
        <w:rPr>
          <w:rFonts w:ascii="Arial" w:hAnsi="Arial" w:cs="Arial"/>
          <w:sz w:val="22"/>
          <w:szCs w:val="22"/>
        </w:rPr>
        <w:t xml:space="preserve">).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655195E0" w:rsidR="00296B14" w:rsidRDefault="003C1C59" w:rsidP="00666678">
      <w:pPr>
        <w:pStyle w:val="Paragraph"/>
        <w:snapToGrid w:val="0"/>
        <w:spacing w:line="480" w:lineRule="auto"/>
        <w:ind w:firstLine="0"/>
        <w:rPr>
          <w:rFonts w:ascii="Arial" w:hAnsi="Arial" w:cs="Arial"/>
          <w:sz w:val="22"/>
          <w:szCs w:val="22"/>
        </w:rPr>
      </w:pPr>
      <w:r>
        <w:rPr>
          <w:rFonts w:ascii="Arial" w:hAnsi="Arial" w:cs="Arial"/>
          <w:sz w:val="22"/>
          <w:szCs w:val="22"/>
        </w:rPr>
        <w:t>These</w:t>
      </w:r>
      <w:r w:rsidR="008373F0" w:rsidRPr="003F391B">
        <w:rPr>
          <w:rFonts w:ascii="Arial" w:hAnsi="Arial" w:cs="Arial"/>
          <w:sz w:val="22"/>
          <w:szCs w:val="22"/>
        </w:rPr>
        <w:t xml:space="preserve"> data </w:t>
      </w:r>
      <w:r w:rsidR="008373F0">
        <w:rPr>
          <w:rFonts w:ascii="Arial" w:hAnsi="Arial" w:cs="Arial"/>
          <w:sz w:val="22"/>
          <w:szCs w:val="22"/>
        </w:rPr>
        <w:t xml:space="preserve">demonstrate </w:t>
      </w:r>
      <w:r w:rsidR="008373F0" w:rsidRPr="003F391B">
        <w:rPr>
          <w:rFonts w:ascii="Arial" w:hAnsi="Arial" w:cs="Arial"/>
          <w:sz w:val="22"/>
          <w:szCs w:val="22"/>
        </w:rPr>
        <w:t xml:space="preserve">transcriptional differences in </w:t>
      </w:r>
      <w:r w:rsidR="008373F0">
        <w:rPr>
          <w:rFonts w:ascii="Arial" w:hAnsi="Arial" w:cs="Arial"/>
          <w:sz w:val="22"/>
          <w:szCs w:val="22"/>
        </w:rPr>
        <w:t>CD8</w:t>
      </w:r>
      <w:r w:rsidR="008373F0" w:rsidRPr="008373F0">
        <w:rPr>
          <w:rFonts w:ascii="Arial" w:hAnsi="Arial" w:cs="Arial"/>
          <w:sz w:val="22"/>
          <w:szCs w:val="22"/>
          <w:vertAlign w:val="superscript"/>
        </w:rPr>
        <w:t>+</w:t>
      </w:r>
      <w:r w:rsidR="008373F0">
        <w:rPr>
          <w:rFonts w:ascii="Arial" w:hAnsi="Arial" w:cs="Arial"/>
          <w:sz w:val="22"/>
          <w:szCs w:val="22"/>
        </w:rPr>
        <w:t xml:space="preserve"> T cells and TAMs in ccRCC</w:t>
      </w:r>
      <w:r w:rsidR="00982F59">
        <w:rPr>
          <w:rFonts w:ascii="Arial" w:hAnsi="Arial" w:cs="Arial"/>
          <w:sz w:val="22"/>
          <w:szCs w:val="22"/>
        </w:rPr>
        <w:t>. To determine if these transcriptional differences led to functional differences in tumor response,</w:t>
      </w:r>
      <w:r w:rsidR="008373F0" w:rsidRPr="003F391B">
        <w:rPr>
          <w:rFonts w:ascii="Arial" w:hAnsi="Arial" w:cs="Arial"/>
          <w:sz w:val="22"/>
          <w:szCs w:val="22"/>
        </w:rPr>
        <w:t xml:space="preserve"> we </w:t>
      </w:r>
      <w:r w:rsidR="008373F0" w:rsidRPr="003F391B">
        <w:rPr>
          <w:rFonts w:ascii="Arial" w:hAnsi="Arial" w:cs="Arial"/>
          <w:sz w:val="22"/>
          <w:szCs w:val="22"/>
        </w:rPr>
        <w:lastRenderedPageBreak/>
        <w:t>investigated whether gene signature</w:t>
      </w:r>
      <w:r w:rsidR="008F11D6">
        <w:rPr>
          <w:rFonts w:ascii="Arial" w:hAnsi="Arial" w:cs="Arial"/>
          <w:sz w:val="22"/>
          <w:szCs w:val="22"/>
        </w:rPr>
        <w:t>s can be</w:t>
      </w:r>
      <w:r w:rsidR="008373F0" w:rsidRPr="003F391B">
        <w:rPr>
          <w:rFonts w:ascii="Arial" w:hAnsi="Arial" w:cs="Arial"/>
          <w:sz w:val="22"/>
          <w:szCs w:val="22"/>
        </w:rPr>
        <w:t xml:space="preserve"> developed from </w:t>
      </w:r>
      <w:r w:rsidR="008373F0">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008373F0" w:rsidRPr="003F391B">
        <w:rPr>
          <w:rFonts w:ascii="Arial" w:hAnsi="Arial" w:cs="Arial"/>
          <w:sz w:val="22"/>
          <w:szCs w:val="22"/>
        </w:rPr>
        <w:t xml:space="preserve">prognostic </w:t>
      </w:r>
      <w:r w:rsidR="008F11D6">
        <w:rPr>
          <w:rFonts w:ascii="Arial" w:hAnsi="Arial" w:cs="Arial"/>
          <w:sz w:val="22"/>
          <w:szCs w:val="22"/>
        </w:rPr>
        <w:t xml:space="preserve">values </w:t>
      </w:r>
      <w:r w:rsidR="008373F0">
        <w:rPr>
          <w:rFonts w:ascii="Arial" w:hAnsi="Arial" w:cs="Arial"/>
          <w:sz w:val="22"/>
          <w:szCs w:val="22"/>
        </w:rPr>
        <w:t>(Figure 6</w:t>
      </w:r>
      <w:ins w:id="257" w:author="Borcherding, Nicholas (CCOM Student)" w:date="2020-11-27T07:10:00Z">
        <w:r w:rsidR="006B77C0">
          <w:rPr>
            <w:rFonts w:ascii="Arial" w:hAnsi="Arial" w:cs="Arial"/>
            <w:sz w:val="22"/>
            <w:szCs w:val="22"/>
          </w:rPr>
          <w:t>a</w:t>
        </w:r>
      </w:ins>
      <w:del w:id="258" w:author="Borcherding, Nicholas (CCOM Student)" w:date="2020-11-27T07:10:00Z">
        <w:r w:rsidR="008373F0" w:rsidDel="006B77C0">
          <w:rPr>
            <w:rFonts w:ascii="Arial" w:hAnsi="Arial" w:cs="Arial"/>
            <w:sz w:val="22"/>
            <w:szCs w:val="22"/>
          </w:rPr>
          <w:delText>A</w:delText>
        </w:r>
      </w:del>
      <w:r w:rsidR="008373F0">
        <w:rPr>
          <w:rFonts w:ascii="Arial" w:hAnsi="Arial" w:cs="Arial"/>
          <w:sz w:val="22"/>
          <w:szCs w:val="22"/>
        </w:rPr>
        <w:t>). Using the Cancer Genome Atlas dataset for ccRCC</w:t>
      </w:r>
      <w:r w:rsidR="003E01D3">
        <w:rPr>
          <w:rFonts w:ascii="Arial" w:hAnsi="Arial" w:cs="Arial"/>
          <w:sz w:val="22"/>
          <w:szCs w:val="22"/>
        </w:rPr>
        <w:t>,</w:t>
      </w:r>
      <w:r w:rsidR="008373F0">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lt;sup&gt;19&lt;/sup&gt;","plainTextFormattedCitation":"19","previouslyFormattedCitation":"&lt;sup&gt;19&lt;/sup&gt;"},"properties":{"noteIndex":0},"schema":"https://github.com/citation-style-language/schema/raw/master/csl-citation.json"}</w:instrText>
      </w:r>
      <w:r w:rsidR="008373F0">
        <w:rPr>
          <w:rFonts w:ascii="Arial" w:hAnsi="Arial" w:cs="Arial"/>
          <w:sz w:val="22"/>
          <w:szCs w:val="22"/>
        </w:rPr>
        <w:fldChar w:fldCharType="separate"/>
      </w:r>
      <w:r w:rsidR="003E01D3" w:rsidRPr="003E01D3">
        <w:rPr>
          <w:rFonts w:ascii="Arial" w:hAnsi="Arial" w:cs="Arial"/>
          <w:noProof/>
          <w:sz w:val="22"/>
          <w:szCs w:val="22"/>
          <w:vertAlign w:val="superscript"/>
        </w:rPr>
        <w:t>19</w:t>
      </w:r>
      <w:r w:rsidR="008373F0">
        <w:rPr>
          <w:rFonts w:ascii="Arial" w:hAnsi="Arial" w:cs="Arial"/>
          <w:sz w:val="22"/>
          <w:szCs w:val="22"/>
        </w:rPr>
        <w:fldChar w:fldCharType="end"/>
      </w:r>
      <w:r w:rsidR="008373F0">
        <w:rPr>
          <w:rFonts w:ascii="Arial" w:hAnsi="Arial" w:cs="Arial"/>
          <w:sz w:val="22"/>
          <w:szCs w:val="22"/>
        </w:rPr>
        <w:t xml:space="preserve"> we separated the cohort in half, </w:t>
      </w:r>
      <w:r w:rsidR="00982F59">
        <w:rPr>
          <w:rFonts w:ascii="Arial" w:hAnsi="Arial" w:cs="Arial"/>
          <w:sz w:val="22"/>
          <w:szCs w:val="22"/>
        </w:rPr>
        <w:t>yielding</w:t>
      </w:r>
      <w:r w:rsidR="008373F0">
        <w:rPr>
          <w:rFonts w:ascii="Arial" w:hAnsi="Arial" w:cs="Arial"/>
          <w:sz w:val="22"/>
          <w:szCs w:val="22"/>
        </w:rPr>
        <w:t xml:space="preserve"> a training and testing set. We isolated significantly upregulated genes from each subcluster of CD8</w:t>
      </w:r>
      <w:r w:rsidR="008373F0" w:rsidRPr="008373F0">
        <w:rPr>
          <w:rFonts w:ascii="Arial" w:hAnsi="Arial" w:cs="Arial"/>
          <w:sz w:val="22"/>
          <w:szCs w:val="22"/>
          <w:vertAlign w:val="superscript"/>
        </w:rPr>
        <w:t>+</w:t>
      </w:r>
      <w:r w:rsidR="008373F0">
        <w:rPr>
          <w:rFonts w:ascii="Arial" w:hAnsi="Arial" w:cs="Arial"/>
          <w:sz w:val="22"/>
          <w:szCs w:val="22"/>
        </w:rPr>
        <w:t xml:space="preserve"> T cells and macrophages</w:t>
      </w:r>
      <w:r w:rsidR="008F11D6">
        <w:rPr>
          <w:rFonts w:ascii="Arial" w:hAnsi="Arial" w:cs="Arial"/>
          <w:sz w:val="22"/>
          <w:szCs w:val="22"/>
        </w:rPr>
        <w:t xml:space="preserve"> </w:t>
      </w:r>
      <w:r w:rsidR="008373F0">
        <w:rPr>
          <w:rFonts w:ascii="Arial" w:hAnsi="Arial" w:cs="Arial"/>
          <w:sz w:val="22"/>
          <w:szCs w:val="22"/>
        </w:rPr>
        <w:t>selecting the top models for each cell type based on training results.</w:t>
      </w:r>
      <w:r w:rsidR="00D2149F">
        <w:rPr>
          <w:rFonts w:ascii="Arial" w:hAnsi="Arial" w:cs="Arial"/>
          <w:sz w:val="22"/>
          <w:szCs w:val="22"/>
        </w:rPr>
        <w:t xml:space="preserve"> </w:t>
      </w:r>
      <w:r w:rsidR="008373F0">
        <w:rPr>
          <w:rFonts w:ascii="Arial" w:hAnsi="Arial" w:cs="Arial"/>
          <w:sz w:val="22"/>
          <w:szCs w:val="22"/>
        </w:rPr>
        <w:t xml:space="preserve">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sidR="008373F0">
        <w:rPr>
          <w:rFonts w:ascii="Arial" w:hAnsi="Arial" w:cs="Arial"/>
          <w:sz w:val="22"/>
          <w:szCs w:val="22"/>
        </w:rPr>
        <w:t>size</w:t>
      </w:r>
      <w:r w:rsidR="008F11D6">
        <w:rPr>
          <w:rFonts w:ascii="Arial" w:hAnsi="Arial" w:cs="Arial"/>
          <w:sz w:val="22"/>
          <w:szCs w:val="22"/>
        </w:rPr>
        <w:t>s</w:t>
      </w:r>
      <w:r w:rsidR="008373F0">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w:t>
      </w:r>
      <w:r w:rsidR="00982F59">
        <w:rPr>
          <w:rFonts w:ascii="Arial" w:hAnsi="Arial" w:cs="Arial"/>
          <w:sz w:val="22"/>
          <w:szCs w:val="22"/>
        </w:rPr>
        <w:t xml:space="preserve">strong </w:t>
      </w:r>
      <w:r w:rsidR="00412E39">
        <w:rPr>
          <w:rFonts w:ascii="Arial" w:hAnsi="Arial" w:cs="Arial"/>
          <w:sz w:val="22"/>
          <w:szCs w:val="22"/>
        </w:rPr>
        <w:t>performance</w:t>
      </w:r>
      <w:r w:rsidR="00982F59">
        <w:rPr>
          <w:rFonts w:ascii="Arial" w:hAnsi="Arial" w:cs="Arial"/>
          <w:sz w:val="22"/>
          <w:szCs w:val="22"/>
        </w:rPr>
        <w:t xml:space="preserve"> and</w:t>
      </w:r>
      <w:r w:rsidR="00412E39">
        <w:rPr>
          <w:rFonts w:ascii="Arial" w:hAnsi="Arial" w:cs="Arial"/>
          <w:sz w:val="22"/>
          <w:szCs w:val="22"/>
        </w:rPr>
        <w:t xml:space="preserve"> categorized roughly 25% of ccRCC into poor prognostic groups and equat</w:t>
      </w:r>
      <w:r w:rsidR="00982F59">
        <w:rPr>
          <w:rFonts w:ascii="Arial" w:hAnsi="Arial" w:cs="Arial"/>
          <w:sz w:val="22"/>
          <w:szCs w:val="22"/>
        </w:rPr>
        <w:t>ing</w:t>
      </w:r>
      <w:r w:rsidR="00412E39">
        <w:rPr>
          <w:rFonts w:ascii="Arial" w:hAnsi="Arial" w:cs="Arial"/>
          <w:sz w:val="22"/>
          <w:szCs w:val="22"/>
        </w:rPr>
        <w:t xml:space="preserve"> to hazard ratios of 3.44 and 2.59, respectively (Figure 6</w:t>
      </w:r>
      <w:ins w:id="259" w:author="Borcherding, Nicholas (CCOM Student)" w:date="2020-11-27T07:10:00Z">
        <w:r w:rsidR="006B77C0">
          <w:rPr>
            <w:rFonts w:ascii="Arial" w:hAnsi="Arial" w:cs="Arial"/>
            <w:sz w:val="22"/>
            <w:szCs w:val="22"/>
          </w:rPr>
          <w:t>b</w:t>
        </w:r>
      </w:ins>
      <w:del w:id="260" w:author="Borcherding, Nicholas (CCOM Student)" w:date="2020-11-27T07:10:00Z">
        <w:r w:rsidR="00412E39" w:rsidDel="006B77C0">
          <w:rPr>
            <w:rFonts w:ascii="Arial" w:hAnsi="Arial" w:cs="Arial"/>
            <w:sz w:val="22"/>
            <w:szCs w:val="22"/>
          </w:rPr>
          <w:delText>B</w:delText>
        </w:r>
      </w:del>
      <w:r w:rsidR="00412E39">
        <w:rPr>
          <w:rFonts w:ascii="Arial" w:hAnsi="Arial" w:cs="Arial"/>
          <w:sz w:val="22"/>
          <w:szCs w:val="22"/>
        </w:rPr>
        <w:t>)</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 xml:space="preserve">We also observed </w:t>
      </w:r>
      <w:r w:rsidR="00982F59">
        <w:rPr>
          <w:rFonts w:ascii="Arial" w:hAnsi="Arial" w:cs="Arial"/>
          <w:sz w:val="22"/>
          <w:szCs w:val="22"/>
        </w:rPr>
        <w:t xml:space="preserve">that the poor-prognosis predictions were associated with increasing </w:t>
      </w:r>
      <w:r w:rsidR="00412E39">
        <w:rPr>
          <w:rFonts w:ascii="Arial" w:hAnsi="Arial" w:cs="Arial"/>
          <w:sz w:val="22"/>
          <w:szCs w:val="22"/>
        </w:rPr>
        <w:t>histological grades (Figure 6</w:t>
      </w:r>
      <w:ins w:id="261" w:author="Borcherding, Nicholas (CCOM Student)" w:date="2020-11-27T07:10:00Z">
        <w:r w:rsidR="006B77C0">
          <w:rPr>
            <w:rFonts w:ascii="Arial" w:hAnsi="Arial" w:cs="Arial"/>
            <w:sz w:val="22"/>
            <w:szCs w:val="22"/>
          </w:rPr>
          <w:t>c</w:t>
        </w:r>
      </w:ins>
      <w:del w:id="262" w:author="Borcherding, Nicholas (CCOM Student)" w:date="2020-11-27T07:10:00Z">
        <w:r w:rsidR="00412E39" w:rsidDel="006B77C0">
          <w:rPr>
            <w:rFonts w:ascii="Arial" w:hAnsi="Arial" w:cs="Arial"/>
            <w:sz w:val="22"/>
            <w:szCs w:val="22"/>
          </w:rPr>
          <w:delText>C</w:delText>
        </w:r>
      </w:del>
      <w:r w:rsidR="009D2EB4">
        <w:rPr>
          <w:rFonts w:ascii="Arial" w:hAnsi="Arial" w:cs="Arial"/>
          <w:sz w:val="22"/>
          <w:szCs w:val="22"/>
        </w:rPr>
        <w:t>)</w:t>
      </w:r>
      <w:r w:rsidR="00827AF2">
        <w:rPr>
          <w:rFonts w:ascii="Arial" w:hAnsi="Arial" w:cs="Arial"/>
          <w:sz w:val="22"/>
          <w:szCs w:val="22"/>
        </w:rPr>
        <w:t xml:space="preserve">. There was </w:t>
      </w:r>
      <w:r w:rsidR="000A72D6">
        <w:rPr>
          <w:rFonts w:ascii="Arial" w:hAnsi="Arial" w:cs="Arial"/>
          <w:sz w:val="22"/>
          <w:szCs w:val="22"/>
        </w:rPr>
        <w:t xml:space="preserve">not a clear association in expression by histological grade across genes in each </w:t>
      </w:r>
      <w:r w:rsidR="00827AF2">
        <w:rPr>
          <w:rFonts w:ascii="Arial" w:hAnsi="Arial" w:cs="Arial"/>
          <w:sz w:val="22"/>
          <w:szCs w:val="22"/>
        </w:rPr>
        <w:t xml:space="preserve">signature (Supplemental Figure </w:t>
      </w:r>
      <w:ins w:id="263" w:author="Borcherding, Nicholas (CCOM Student)" w:date="2020-11-27T07:10:00Z">
        <w:r w:rsidR="006B77C0">
          <w:rPr>
            <w:rFonts w:ascii="Arial" w:hAnsi="Arial" w:cs="Arial"/>
            <w:sz w:val="22"/>
            <w:szCs w:val="22"/>
          </w:rPr>
          <w:t>6</w:t>
        </w:r>
      </w:ins>
      <w:del w:id="264" w:author="Borcherding, Nicholas (CCOM Student)" w:date="2020-11-27T07:10:00Z">
        <w:r w:rsidR="008D26F1" w:rsidDel="006B77C0">
          <w:rPr>
            <w:rFonts w:ascii="Arial" w:hAnsi="Arial" w:cs="Arial"/>
            <w:sz w:val="22"/>
            <w:szCs w:val="22"/>
          </w:rPr>
          <w:delText>7</w:delText>
        </w:r>
      </w:del>
      <w:r w:rsidR="00827AF2">
        <w:rPr>
          <w:rFonts w:ascii="Arial" w:hAnsi="Arial" w:cs="Arial"/>
          <w:sz w:val="22"/>
          <w:szCs w:val="22"/>
        </w:rPr>
        <w:t>)</w:t>
      </w:r>
      <w:r w:rsidR="000A72D6">
        <w:rPr>
          <w:rFonts w:ascii="Arial" w:hAnsi="Arial" w:cs="Arial"/>
          <w:sz w:val="22"/>
          <w:szCs w:val="22"/>
        </w:rPr>
        <w:t>.</w:t>
      </w:r>
      <w:r w:rsidR="00F031BF">
        <w:rPr>
          <w:rFonts w:ascii="Arial" w:hAnsi="Arial" w:cs="Arial"/>
          <w:sz w:val="22"/>
          <w:szCs w:val="22"/>
        </w:rPr>
        <w:t xml:space="preserve"> However, there was a significant association between the CD8_6 and TAM_3 classifications, which shared a high degree of overlap in patient</w:t>
      </w:r>
      <w:r w:rsidR="00395910">
        <w:rPr>
          <w:rFonts w:ascii="Arial" w:hAnsi="Arial" w:cs="Arial"/>
          <w:sz w:val="22"/>
          <w:szCs w:val="22"/>
        </w:rPr>
        <w:t>s</w:t>
      </w:r>
      <w:r w:rsidR="00F031BF">
        <w:rPr>
          <w:rFonts w:ascii="Arial" w:hAnsi="Arial" w:cs="Arial"/>
          <w:sz w:val="22"/>
          <w:szCs w:val="22"/>
        </w:rPr>
        <w:t xml:space="preserve"> classified into good-prognosis (188 in both signatures) and poor-prognosis (35 in both signatures), Fisher p-value = 9.3e-15.</w:t>
      </w:r>
      <w:r w:rsidR="00A67C4A">
        <w:rPr>
          <w:rFonts w:ascii="Arial" w:hAnsi="Arial" w:cs="Arial"/>
          <w:sz w:val="22"/>
          <w:szCs w:val="22"/>
        </w:rPr>
        <w:t xml:space="preserve"> </w:t>
      </w:r>
      <w:r w:rsidR="00A67C4A">
        <w:rPr>
          <w:rFonts w:ascii="Arial" w:hAnsi="Arial" w:cs="Arial"/>
          <w:color w:val="000000"/>
          <w:sz w:val="22"/>
          <w:szCs w:val="22"/>
        </w:rPr>
        <w:t xml:space="preserve">Interestingly despite this close association, the CD8_6 signature was more broadly applicable in discriminating overall survival across TCGA data sets (Supplemental Figure </w:t>
      </w:r>
      <w:ins w:id="265" w:author="Borcherding, Nicholas (CCOM Student)" w:date="2020-11-27T07:11:00Z">
        <w:r w:rsidR="006B77C0">
          <w:rPr>
            <w:rFonts w:ascii="Arial" w:hAnsi="Arial" w:cs="Arial"/>
            <w:color w:val="000000"/>
            <w:sz w:val="22"/>
            <w:szCs w:val="22"/>
          </w:rPr>
          <w:t>7</w:t>
        </w:r>
      </w:ins>
      <w:del w:id="266" w:author="Borcherding, Nicholas (CCOM Student)" w:date="2020-11-27T07:11:00Z">
        <w:r w:rsidR="00A67C4A" w:rsidDel="006B77C0">
          <w:rPr>
            <w:rFonts w:ascii="Arial" w:hAnsi="Arial" w:cs="Arial"/>
            <w:color w:val="000000"/>
            <w:sz w:val="22"/>
            <w:szCs w:val="22"/>
          </w:rPr>
          <w:delText>8</w:delText>
        </w:r>
      </w:del>
      <w:r w:rsidR="00A67C4A">
        <w:rPr>
          <w:rFonts w:ascii="Arial" w:hAnsi="Arial" w:cs="Arial"/>
          <w:color w:val="000000"/>
          <w:sz w:val="22"/>
          <w:szCs w:val="22"/>
        </w:rPr>
        <w:t>).</w:t>
      </w:r>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594DEC20"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w:t>
      </w:r>
      <w:ins w:id="267" w:author="Borcherding, Nicholas (CCOM Student)" w:date="2020-11-27T07:11:00Z">
        <w:r w:rsidR="006B77C0">
          <w:rPr>
            <w:rFonts w:ascii="Arial" w:hAnsi="Arial" w:cs="Arial"/>
            <w:sz w:val="22"/>
            <w:szCs w:val="22"/>
          </w:rPr>
          <w:t>d</w:t>
        </w:r>
      </w:ins>
      <w:del w:id="268" w:author="Borcherding, Nicholas (CCOM Student)" w:date="2020-11-27T07:11:00Z">
        <w:r w:rsidR="00D75355" w:rsidDel="006B77C0">
          <w:rPr>
            <w:rFonts w:ascii="Arial" w:hAnsi="Arial" w:cs="Arial"/>
            <w:sz w:val="22"/>
            <w:szCs w:val="22"/>
          </w:rPr>
          <w:delText>D</w:delText>
        </w:r>
      </w:del>
      <w:r w:rsidR="00D75355">
        <w:rPr>
          <w:rFonts w:ascii="Arial" w:hAnsi="Arial" w:cs="Arial"/>
          <w:sz w:val="22"/>
          <w:szCs w:val="22"/>
        </w:rPr>
        <w:t>).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w:t>
      </w:r>
      <w:ins w:id="269" w:author="Borcherding, Nicholas (CCOM Student)" w:date="2020-11-27T07:11:00Z">
        <w:r w:rsidR="006B77C0">
          <w:rPr>
            <w:rFonts w:ascii="Arial" w:hAnsi="Arial" w:cs="Arial"/>
            <w:sz w:val="22"/>
            <w:szCs w:val="22"/>
          </w:rPr>
          <w:t>d</w:t>
        </w:r>
      </w:ins>
      <w:del w:id="270" w:author="Borcherding, Nicholas (CCOM Student)" w:date="2020-11-27T07:11:00Z">
        <w:r w:rsidR="00D75355" w:rsidDel="006B77C0">
          <w:rPr>
            <w:rFonts w:ascii="Arial" w:hAnsi="Arial" w:cs="Arial"/>
            <w:sz w:val="22"/>
            <w:szCs w:val="22"/>
          </w:rPr>
          <w:delText>D</w:delText>
        </w:r>
      </w:del>
      <w:r w:rsidR="00D75355">
        <w:rPr>
          <w:rFonts w:ascii="Arial" w:hAnsi="Arial" w:cs="Arial"/>
          <w:sz w:val="22"/>
          <w:szCs w:val="22"/>
        </w:rPr>
        <w:t>).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w:t>
      </w:r>
      <w:r w:rsidR="00D75355">
        <w:rPr>
          <w:rFonts w:ascii="Arial" w:hAnsi="Arial" w:cs="Arial"/>
          <w:sz w:val="22"/>
          <w:szCs w:val="22"/>
        </w:rPr>
        <w:lastRenderedPageBreak/>
        <w:t>(Figure 6</w:t>
      </w:r>
      <w:ins w:id="271" w:author="Borcherding, Nicholas (CCOM Student)" w:date="2020-11-27T07:11:00Z">
        <w:r w:rsidR="006B77C0">
          <w:rPr>
            <w:rFonts w:ascii="Arial" w:hAnsi="Arial" w:cs="Arial"/>
            <w:sz w:val="22"/>
            <w:szCs w:val="22"/>
          </w:rPr>
          <w:t>e</w:t>
        </w:r>
      </w:ins>
      <w:del w:id="272" w:author="Borcherding, Nicholas (CCOM Student)" w:date="2020-11-27T07:11:00Z">
        <w:r w:rsidR="00D75355" w:rsidDel="006B77C0">
          <w:rPr>
            <w:rFonts w:ascii="Arial" w:hAnsi="Arial" w:cs="Arial"/>
            <w:sz w:val="22"/>
            <w:szCs w:val="22"/>
          </w:rPr>
          <w:delText>E</w:delText>
        </w:r>
      </w:del>
      <w:r w:rsidR="00D75355">
        <w:rPr>
          <w:rFonts w:ascii="Arial" w:hAnsi="Arial" w:cs="Arial"/>
          <w:sz w:val="22"/>
          <w:szCs w:val="22"/>
        </w:rPr>
        <w:t>).</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w:t>
      </w:r>
      <w:ins w:id="273" w:author="Borcherding, Nicholas (CCOM Student)" w:date="2020-11-27T07:11:00Z">
        <w:r w:rsidR="006B77C0">
          <w:rPr>
            <w:rFonts w:ascii="Arial" w:hAnsi="Arial" w:cs="Arial"/>
            <w:sz w:val="22"/>
            <w:szCs w:val="22"/>
          </w:rPr>
          <w:t>f</w:t>
        </w:r>
      </w:ins>
      <w:del w:id="274" w:author="Borcherding, Nicholas (CCOM Student)" w:date="2020-11-27T07:11:00Z">
        <w:r w:rsidR="0089638A" w:rsidDel="006B77C0">
          <w:rPr>
            <w:rFonts w:ascii="Arial" w:hAnsi="Arial" w:cs="Arial"/>
            <w:sz w:val="22"/>
            <w:szCs w:val="22"/>
          </w:rPr>
          <w:delText>F</w:delText>
        </w:r>
      </w:del>
      <w:r w:rsidR="0089638A">
        <w:rPr>
          <w:rFonts w:ascii="Arial" w:hAnsi="Arial" w:cs="Arial"/>
          <w:sz w:val="22"/>
          <w:szCs w:val="22"/>
        </w:rPr>
        <w:t>).</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37012BD5"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signatures to fully understand the roles of specific immune populations in cancer is of high </w:t>
      </w:r>
      <w:r w:rsidR="00A56178">
        <w:rPr>
          <w:rFonts w:ascii="Arial" w:hAnsi="Arial" w:cs="Arial"/>
          <w:color w:val="000000"/>
          <w:sz w:val="22"/>
          <w:szCs w:val="22"/>
        </w:rPr>
        <w:t>path</w:t>
      </w:r>
      <w:r w:rsidRPr="0002326A">
        <w:rPr>
          <w:rFonts w:ascii="Arial" w:hAnsi="Arial" w:cs="Arial"/>
          <w:color w:val="000000"/>
          <w:sz w:val="22"/>
          <w:szCs w:val="22"/>
        </w:rPr>
        <w:t>ological relevance; not only in identifying dysregulated immune determinants of cancer progression</w:t>
      </w:r>
      <w:r w:rsidR="00A56178">
        <w:rPr>
          <w:rFonts w:ascii="Arial" w:hAnsi="Arial" w:cs="Arial"/>
          <w:color w:val="000000"/>
          <w:sz w:val="22"/>
          <w:szCs w:val="22"/>
        </w:rPr>
        <w:t>,</w:t>
      </w:r>
      <w:r w:rsidRPr="0002326A">
        <w:rPr>
          <w:rFonts w:ascii="Arial" w:hAnsi="Arial" w:cs="Arial"/>
          <w:color w:val="000000"/>
          <w:sz w:val="22"/>
          <w:szCs w:val="22"/>
        </w:rPr>
        <w:t xml:space="preserve"> but also as a useful tool for </w:t>
      </w:r>
      <w:r w:rsidR="00A56178">
        <w:rPr>
          <w:rFonts w:ascii="Arial" w:hAnsi="Arial" w:cs="Arial"/>
          <w:color w:val="000000"/>
          <w:sz w:val="22"/>
          <w:szCs w:val="22"/>
        </w:rPr>
        <w:t>selecting</w:t>
      </w:r>
      <w:r w:rsidRPr="0002326A">
        <w:rPr>
          <w:rFonts w:ascii="Arial" w:hAnsi="Arial" w:cs="Arial"/>
          <w:color w:val="000000"/>
          <w:sz w:val="22"/>
          <w:szCs w:val="22"/>
        </w:rPr>
        <w:t xml:space="preserve">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0C75C5D3"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r w:rsidR="003E01D3">
        <w:rPr>
          <w:rFonts w:ascii="Arial" w:hAnsi="Arial" w:cs="Arial"/>
          <w:color w:val="000000"/>
          <w:sz w:val="22"/>
          <w:szCs w:val="22"/>
        </w:rPr>
        <w:t>,</w:t>
      </w:r>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lt;sup&gt;3,47,48&lt;/sup&gt;","plainTextFormattedCitation":"3,47,48","previouslyFormattedCitation":"&lt;sup&gt;3,47,48&lt;/sup&gt;"},"properties":{"noteIndex":0},"schema":"https://github.com/citation-style-language/schema/raw/master/csl-citation.json"}</w:instrText>
      </w:r>
      <w:r w:rsidR="00CE4B61"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3,47,48</w:t>
      </w:r>
      <w:r w:rsidR="00CE4B61" w:rsidRPr="0002326A">
        <w:rPr>
          <w:rFonts w:ascii="Arial" w:hAnsi="Arial" w:cs="Arial"/>
          <w:color w:val="000000"/>
          <w:sz w:val="22"/>
          <w:szCs w:val="22"/>
        </w:rPr>
        <w:fldChar w:fldCharType="end"/>
      </w:r>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w:t>
      </w:r>
      <w:r w:rsidR="003E01D3">
        <w:rPr>
          <w:rFonts w:ascii="Arial" w:hAnsi="Arial" w:cs="Arial"/>
          <w:color w:val="000000"/>
          <w:sz w:val="22"/>
          <w:szCs w:val="22"/>
        </w:rPr>
        <w:t>.</w:t>
      </w:r>
      <w:r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lt;sup&gt;49&lt;/sup&gt;","plainTextFormattedCitation":"49","previouslyFormattedCitation":"&lt;sup&gt;49&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49</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r w:rsidR="003E01D3">
        <w:rPr>
          <w:rFonts w:ascii="Arial" w:hAnsi="Arial" w:cs="Arial"/>
          <w:color w:val="000000"/>
          <w:sz w:val="22"/>
          <w:szCs w:val="22"/>
        </w:rPr>
        <w:t>,</w:t>
      </w:r>
      <w:r w:rsidR="00302E3B"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lt;sup&gt;19,50&lt;/sup&gt;","plainTextFormattedCitation":"19,50","previouslyFormattedCitation":"&lt;sup&gt;19,50&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19,50</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and </w:t>
      </w:r>
      <w:r w:rsidR="00FA0689">
        <w:rPr>
          <w:rFonts w:ascii="Arial" w:hAnsi="Arial" w:cs="Arial"/>
          <w:color w:val="000000"/>
          <w:sz w:val="22"/>
          <w:szCs w:val="22"/>
        </w:rPr>
        <w:t>mutational burden in ccRCC is</w:t>
      </w:r>
      <w:r w:rsidR="00302E3B" w:rsidRPr="0002326A">
        <w:rPr>
          <w:rFonts w:ascii="Arial" w:hAnsi="Arial" w:cs="Arial"/>
          <w:color w:val="000000"/>
          <w:sz w:val="22"/>
          <w:szCs w:val="22"/>
        </w:rPr>
        <w:t xml:space="preserve"> not associated with response to anti-PD-1 therapy</w:t>
      </w:r>
      <w:r w:rsidR="003E01D3">
        <w:rPr>
          <w:rFonts w:ascii="Arial" w:hAnsi="Arial" w:cs="Arial"/>
          <w:color w:val="000000"/>
          <w:sz w:val="22"/>
          <w:szCs w:val="22"/>
        </w:rPr>
        <w:t>.</w:t>
      </w:r>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15&lt;/sup&gt;","plainTextFormattedCitation":"15","previouslyFormattedCitation":"&lt;sup&gt;15&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15</w:t>
      </w:r>
      <w:r w:rsidR="00302E3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FA0689">
        <w:rPr>
          <w:rFonts w:ascii="Arial" w:hAnsi="Arial" w:cs="Arial"/>
          <w:color w:val="000000"/>
          <w:sz w:val="22"/>
          <w:szCs w:val="22"/>
        </w:rPr>
        <w:t>Moreover, despite</w:t>
      </w:r>
      <w:r w:rsidRPr="0002326A">
        <w:rPr>
          <w:rFonts w:ascii="Arial" w:hAnsi="Arial" w:cs="Arial"/>
          <w:color w:val="000000"/>
          <w:sz w:val="22"/>
          <w:szCs w:val="22"/>
        </w:rPr>
        <w:t xml:space="preserv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ccRCC has the highest T cell infiltration score among tumor types within the TCGA</w:t>
      </w:r>
      <w:r w:rsidR="003E01D3">
        <w:rPr>
          <w:rFonts w:ascii="Arial" w:hAnsi="Arial" w:cs="Arial"/>
          <w:color w:val="000000"/>
          <w:sz w:val="22"/>
          <w:szCs w:val="22"/>
        </w:rPr>
        <w:t>.</w:t>
      </w:r>
      <w:r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lt;sup&gt;51&lt;/sup&gt;","plainTextFormattedCitation":"51","previouslyFormattedCitation":"&lt;sup&gt;51&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w:t>
      </w:r>
      <w:r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r w:rsidR="003E01D3">
        <w:rPr>
          <w:rFonts w:ascii="Arial" w:hAnsi="Arial" w:cs="Arial"/>
          <w:color w:val="000000"/>
          <w:sz w:val="22"/>
          <w:szCs w:val="22"/>
        </w:rPr>
        <w:t>,</w:t>
      </w:r>
      <w:r w:rsidR="00302E3B"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lt;sup&gt;52&lt;/sup&gt;","plainTextFormattedCitation":"52","previouslyFormattedCitation":"&lt;sup&gt;52&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52</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which does not seem to be the case for ccRCC</w:t>
      </w:r>
      <w:r w:rsidR="003E01D3">
        <w:rPr>
          <w:rFonts w:ascii="Arial" w:hAnsi="Arial" w:cs="Arial"/>
          <w:color w:val="000000"/>
          <w:sz w:val="22"/>
          <w:szCs w:val="22"/>
        </w:rPr>
        <w:t>.</w:t>
      </w:r>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15&lt;/sup&gt;","plainTextFormattedCitation":"15","previouslyFormattedCitation":"&lt;sup&gt;15&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15</w:t>
      </w:r>
      <w:r w:rsidR="00302E3B" w:rsidRPr="0002326A">
        <w:rPr>
          <w:rFonts w:ascii="Arial" w:hAnsi="Arial" w:cs="Arial"/>
          <w:color w:val="000000"/>
          <w:sz w:val="22"/>
          <w:szCs w:val="22"/>
        </w:rPr>
        <w:fldChar w:fldCharType="end"/>
      </w:r>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While a few recent studies have explored human ccRCC at a single-cell level</w:t>
      </w:r>
      <w:r w:rsidR="003E01D3">
        <w:rPr>
          <w:rFonts w:ascii="Arial" w:hAnsi="Arial" w:cs="Arial"/>
          <w:color w:val="000000"/>
          <w:sz w:val="22"/>
          <w:szCs w:val="22"/>
        </w:rPr>
        <w:t>,</w:t>
      </w:r>
      <w:r w:rsidR="002F352E"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lt;sup&gt;30,42,53,54&lt;/sup&gt;","plainTextFormattedCitation":"30,42,53,54","previouslyFormattedCitation":"&lt;sup&gt;30,42,53,54&lt;/sup&gt;"},"properties":{"noteIndex":0},"schema":"https://github.com/citation-style-language/schema/raw/master/csl-citation.json"}</w:instrText>
      </w:r>
      <w:r w:rsidR="002F352E"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30,42,53,54</w:t>
      </w:r>
      <w:r w:rsidR="002F352E" w:rsidRPr="0002326A">
        <w:rPr>
          <w:rFonts w:ascii="Arial" w:hAnsi="Arial" w:cs="Arial"/>
          <w:color w:val="000000"/>
          <w:sz w:val="22"/>
          <w:szCs w:val="22"/>
        </w:rPr>
        <w:fldChar w:fldCharType="end"/>
      </w:r>
      <w:r w:rsidR="0005365F" w:rsidRPr="0002326A">
        <w:rPr>
          <w:rFonts w:ascii="Arial" w:hAnsi="Arial" w:cs="Arial"/>
          <w:color w:val="000000"/>
          <w:sz w:val="22"/>
          <w:szCs w:val="22"/>
        </w:rPr>
        <w:t xml:space="preserve">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w:t>
      </w:r>
      <w:r w:rsidR="0038281C" w:rsidRPr="0002326A">
        <w:rPr>
          <w:rFonts w:ascii="Arial" w:hAnsi="Arial" w:cs="Arial"/>
          <w:color w:val="000000"/>
          <w:sz w:val="22"/>
          <w:szCs w:val="22"/>
        </w:rPr>
        <w:lastRenderedPageBreak/>
        <w:t>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2E0F65AC"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Several studies have demonstrated association of these cells with an unfavorable response to therapy and poor patient survival in ccRCC</w:t>
      </w:r>
      <w:r w:rsidR="003E01D3">
        <w:rPr>
          <w:rFonts w:ascii="Arial" w:hAnsi="Arial" w:cs="Arial"/>
          <w:color w:val="000000"/>
          <w:sz w:val="22"/>
          <w:szCs w:val="22"/>
        </w:rPr>
        <w:t>.</w:t>
      </w:r>
      <w:r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lt;sup&gt;6,13&lt;/sup&gt;","plainTextFormattedCitation":"6,13","previouslyFormattedCitation":"&lt;sup&gt;6,13&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6,13</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B cells were rarely detected</w:t>
      </w:r>
      <w:r w:rsidR="003E01D3">
        <w:rPr>
          <w:rFonts w:ascii="Arial" w:hAnsi="Arial" w:cs="Arial"/>
          <w:sz w:val="22"/>
          <w:szCs w:val="22"/>
        </w:rPr>
        <w:t>,</w:t>
      </w:r>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lt;sup&gt;23&lt;/sup&gt;","plainTextFormattedCitation":"23","previouslyFormattedCitation":"&lt;sup&gt;23&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23</w:t>
      </w:r>
      <w:r w:rsidRPr="0002326A">
        <w:rPr>
          <w:rFonts w:ascii="Arial" w:hAnsi="Arial" w:cs="Arial"/>
          <w:sz w:val="22"/>
          <w:szCs w:val="22"/>
        </w:rPr>
        <w:fldChar w:fldCharType="end"/>
      </w:r>
      <w:r w:rsidRPr="0002326A">
        <w:rPr>
          <w:rFonts w:ascii="Arial" w:hAnsi="Arial" w:cs="Arial"/>
          <w:sz w:val="22"/>
          <w:szCs w:val="22"/>
        </w:rPr>
        <w:t xml:space="preserve">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w:t>
      </w:r>
      <w:r w:rsidR="000D3480">
        <w:rPr>
          <w:rFonts w:ascii="Arial" w:hAnsi="Arial" w:cs="Arial"/>
          <w:color w:val="000000"/>
          <w:sz w:val="22"/>
          <w:szCs w:val="22"/>
        </w:rPr>
        <w:t>oun</w:t>
      </w:r>
      <w:r w:rsidRPr="0002326A">
        <w:rPr>
          <w:rFonts w:ascii="Arial" w:hAnsi="Arial" w:cs="Arial"/>
          <w:color w:val="000000"/>
          <w:sz w:val="22"/>
          <w:szCs w:val="22"/>
        </w:rPr>
        <w:t>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ins w:id="275" w:author="Borcherding, Nicholas (CCOM Student)" w:date="2020-11-27T07:12:00Z">
        <w:r w:rsidR="006B77C0">
          <w:rPr>
            <w:rFonts w:ascii="Arial" w:hAnsi="Arial" w:cs="Arial"/>
            <w:color w:val="000000"/>
            <w:sz w:val="22"/>
            <w:szCs w:val="22"/>
          </w:rPr>
          <w:t>a</w:t>
        </w:r>
      </w:ins>
      <w:del w:id="276" w:author="Borcherding, Nicholas (CCOM Student)" w:date="2020-11-27T07:12:00Z">
        <w:r w:rsidR="004576D0" w:rsidRPr="0002326A" w:rsidDel="006B77C0">
          <w:rPr>
            <w:rFonts w:ascii="Arial" w:hAnsi="Arial" w:cs="Arial"/>
            <w:color w:val="000000"/>
            <w:sz w:val="22"/>
            <w:szCs w:val="22"/>
          </w:rPr>
          <w:delText>A</w:delText>
        </w:r>
      </w:del>
      <w:r w:rsidR="004576D0" w:rsidRPr="0002326A">
        <w:rPr>
          <w:rFonts w:ascii="Arial" w:hAnsi="Arial" w:cs="Arial"/>
          <w:color w:val="000000"/>
          <w:sz w:val="22"/>
          <w:szCs w:val="22"/>
        </w:rPr>
        <w:t>,</w:t>
      </w:r>
      <w:ins w:id="277" w:author="Borcherding, Nicholas (CCOM Student)" w:date="2020-11-27T07:12:00Z">
        <w:r w:rsidR="006B77C0">
          <w:rPr>
            <w:rFonts w:ascii="Arial" w:hAnsi="Arial" w:cs="Arial"/>
            <w:color w:val="000000"/>
            <w:sz w:val="22"/>
            <w:szCs w:val="22"/>
          </w:rPr>
          <w:t>d</w:t>
        </w:r>
      </w:ins>
      <w:del w:id="278" w:author="Borcherding, Nicholas (CCOM Student)" w:date="2020-11-27T07:12:00Z">
        <w:r w:rsidR="004576D0" w:rsidRPr="0002326A" w:rsidDel="006B77C0">
          <w:rPr>
            <w:rFonts w:ascii="Arial" w:hAnsi="Arial" w:cs="Arial"/>
            <w:color w:val="000000"/>
            <w:sz w:val="22"/>
            <w:szCs w:val="22"/>
          </w:rPr>
          <w:delText>D</w:delText>
        </w:r>
      </w:del>
      <w:r w:rsidR="004576D0" w:rsidRPr="0002326A">
        <w:rPr>
          <w:rFonts w:ascii="Arial" w:hAnsi="Arial" w:cs="Arial"/>
          <w:color w:val="000000"/>
          <w:sz w:val="22"/>
          <w:szCs w:val="22"/>
        </w:rPr>
        <w:t>)</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ins w:id="279" w:author="Borcherding, Nicholas (CCOM Student)" w:date="2020-11-27T07:12:00Z">
        <w:r w:rsidR="006B77C0">
          <w:rPr>
            <w:rFonts w:ascii="Arial" w:hAnsi="Arial" w:cs="Arial"/>
            <w:color w:val="000000"/>
            <w:sz w:val="22"/>
            <w:szCs w:val="22"/>
          </w:rPr>
          <w:t>e</w:t>
        </w:r>
      </w:ins>
      <w:del w:id="280" w:author="Borcherding, Nicholas (CCOM Student)" w:date="2020-11-27T07:12:00Z">
        <w:r w:rsidR="00E4107A" w:rsidRPr="0002326A" w:rsidDel="006B77C0">
          <w:rPr>
            <w:rFonts w:ascii="Arial" w:hAnsi="Arial" w:cs="Arial"/>
            <w:color w:val="000000"/>
            <w:sz w:val="22"/>
            <w:szCs w:val="22"/>
          </w:rPr>
          <w:delText>E</w:delText>
        </w:r>
      </w:del>
      <w:r w:rsidR="00E4107A" w:rsidRPr="0002326A">
        <w:rPr>
          <w:rFonts w:ascii="Arial" w:hAnsi="Arial" w:cs="Arial"/>
          <w:color w:val="000000"/>
          <w:sz w:val="22"/>
          <w:szCs w:val="22"/>
        </w:rPr>
        <w:t>,</w:t>
      </w:r>
      <w:ins w:id="281" w:author="Borcherding, Nicholas (CCOM Student)" w:date="2020-11-27T07:12:00Z">
        <w:r w:rsidR="006B77C0">
          <w:rPr>
            <w:rFonts w:ascii="Arial" w:hAnsi="Arial" w:cs="Arial"/>
            <w:color w:val="000000"/>
            <w:sz w:val="22"/>
            <w:szCs w:val="22"/>
          </w:rPr>
          <w:t>g</w:t>
        </w:r>
      </w:ins>
      <w:del w:id="282" w:author="Borcherding, Nicholas (CCOM Student)" w:date="2020-11-27T07:12:00Z">
        <w:r w:rsidR="00E4107A" w:rsidRPr="0002326A" w:rsidDel="006B77C0">
          <w:rPr>
            <w:rFonts w:ascii="Arial" w:hAnsi="Arial" w:cs="Arial"/>
            <w:color w:val="000000"/>
            <w:sz w:val="22"/>
            <w:szCs w:val="22"/>
          </w:rPr>
          <w:delText>G</w:delText>
        </w:r>
      </w:del>
      <w:r w:rsidR="00E4107A" w:rsidRPr="0002326A">
        <w:rPr>
          <w:rFonts w:ascii="Arial" w:hAnsi="Arial" w:cs="Arial"/>
          <w:color w:val="000000"/>
          <w:sz w:val="22"/>
          <w:szCs w:val="22"/>
        </w:rPr>
        <w:t>).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w:t>
      </w:r>
      <w:r w:rsidR="003E01D3">
        <w:rPr>
          <w:rFonts w:ascii="Arial" w:hAnsi="Arial" w:cs="Arial"/>
          <w:color w:val="000000"/>
          <w:sz w:val="22"/>
          <w:szCs w:val="22"/>
        </w:rPr>
        <w:t>.</w:t>
      </w:r>
      <w:r w:rsidR="00E4107A"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E4107A"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22</w:t>
      </w:r>
      <w:r w:rsidR="00E4107A"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shared clonotypes, similar to CD8_7</w:t>
      </w:r>
      <w:r w:rsidR="003E01D3">
        <w:rPr>
          <w:rFonts w:ascii="Arial" w:hAnsi="Arial" w:cs="Arial"/>
          <w:color w:val="000000"/>
          <w:sz w:val="22"/>
          <w:szCs w:val="22"/>
        </w:rPr>
        <w:t>.</w:t>
      </w:r>
      <w:r w:rsidR="008A78E5"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8A78E5"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22</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 xml:space="preserve">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r w:rsidR="003E01D3">
        <w:rPr>
          <w:rFonts w:ascii="Arial" w:hAnsi="Arial" w:cs="Arial"/>
          <w:color w:val="000000"/>
          <w:sz w:val="22"/>
          <w:szCs w:val="22"/>
        </w:rPr>
        <w:t>.</w:t>
      </w:r>
      <w:r w:rsidR="008A78E5"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lt;sup&gt;55&lt;/sup&gt;","plainTextFormattedCitation":"55","previouslyFormattedCitation":"&lt;sup&gt;55&lt;/sup&gt;"},"properties":{"noteIndex":0},"schema":"https://github.com/citation-style-language/schema/raw/master/csl-citation.json"}</w:instrText>
      </w:r>
      <w:r w:rsidR="008A78E5"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55</w:t>
      </w:r>
      <w:r w:rsidR="008A78E5" w:rsidRPr="0002326A">
        <w:rPr>
          <w:rFonts w:ascii="Arial" w:hAnsi="Arial" w:cs="Arial"/>
          <w:color w:val="000000"/>
          <w:sz w:val="22"/>
          <w:szCs w:val="22"/>
        </w:rPr>
        <w:fldChar w:fldCharType="end"/>
      </w:r>
      <w:r w:rsidR="007E6E65">
        <w:rPr>
          <w:rFonts w:ascii="Arial" w:hAnsi="Arial" w:cs="Arial"/>
          <w:color w:val="000000"/>
          <w:sz w:val="22"/>
          <w:szCs w:val="22"/>
        </w:rPr>
        <w:t xml:space="preserve"> Recent SCRS studies of pre- versus post-treatment of anti-PD-1 in basal cell carcinoma</w:t>
      </w:r>
      <w:r w:rsidR="00616726">
        <w:rPr>
          <w:rFonts w:ascii="Arial" w:hAnsi="Arial" w:cs="Arial"/>
          <w:color w:val="000000"/>
          <w:sz w:val="22"/>
          <w:szCs w:val="22"/>
        </w:rPr>
        <w:t xml:space="preserve"> have</w:t>
      </w:r>
      <w:r w:rsidR="007E6E65">
        <w:rPr>
          <w:rFonts w:ascii="Arial" w:hAnsi="Arial" w:cs="Arial"/>
          <w:color w:val="000000"/>
          <w:sz w:val="22"/>
          <w:szCs w:val="22"/>
        </w:rPr>
        <w:t xml:space="preserve"> found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w:t>
      </w:r>
      <w:r w:rsidR="003E01D3">
        <w:rPr>
          <w:rFonts w:ascii="Arial" w:hAnsi="Arial" w:cs="Arial"/>
          <w:color w:val="000000"/>
          <w:sz w:val="22"/>
          <w:szCs w:val="22"/>
        </w:rPr>
        <w:t>.</w:t>
      </w:r>
      <w:r w:rsidR="007E6E65">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lt;sup&gt;56&lt;/sup&gt;","plainTextFormattedCitation":"56","previouslyFormattedCitation":"&lt;sup&gt;56&lt;/sup&gt;"},"properties":{"noteIndex":0},"schema":"https://github.com/citation-style-language/schema/raw/master/csl-citation.json"}</w:instrText>
      </w:r>
      <w:r w:rsidR="007E6E65">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56</w:t>
      </w:r>
      <w:r w:rsidR="007E6E65">
        <w:rPr>
          <w:rFonts w:ascii="Arial" w:hAnsi="Arial" w:cs="Arial"/>
          <w:color w:val="000000"/>
          <w:sz w:val="22"/>
          <w:szCs w:val="22"/>
        </w:rPr>
        <w:fldChar w:fldCharType="end"/>
      </w:r>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w:t>
      </w:r>
      <w:r w:rsidR="00616726">
        <w:rPr>
          <w:rFonts w:ascii="Arial" w:hAnsi="Arial" w:cs="Arial"/>
          <w:color w:val="000000"/>
          <w:sz w:val="22"/>
          <w:szCs w:val="22"/>
        </w:rPr>
        <w:t xml:space="preserve">have </w:t>
      </w:r>
      <w:r w:rsidR="007E6E65">
        <w:rPr>
          <w:rFonts w:ascii="Arial" w:hAnsi="Arial" w:cs="Arial"/>
          <w:color w:val="000000"/>
          <w:sz w:val="22"/>
          <w:szCs w:val="22"/>
        </w:rPr>
        <w:t xml:space="preserve">been shown to </w:t>
      </w:r>
      <w:r w:rsidR="00616726">
        <w:rPr>
          <w:rFonts w:ascii="Arial" w:hAnsi="Arial" w:cs="Arial"/>
          <w:color w:val="000000"/>
          <w:sz w:val="22"/>
          <w:szCs w:val="22"/>
        </w:rPr>
        <w:t xml:space="preserve">be </w:t>
      </w:r>
      <w:r w:rsidR="007E6E65">
        <w:rPr>
          <w:rFonts w:ascii="Arial" w:hAnsi="Arial" w:cs="Arial"/>
          <w:color w:val="000000"/>
          <w:sz w:val="22"/>
          <w:szCs w:val="22"/>
        </w:rPr>
        <w:t>associated</w:t>
      </w:r>
      <w:r w:rsidR="00616726">
        <w:rPr>
          <w:rFonts w:ascii="Arial" w:hAnsi="Arial" w:cs="Arial"/>
          <w:color w:val="000000"/>
          <w:sz w:val="22"/>
          <w:szCs w:val="22"/>
        </w:rPr>
        <w:t xml:space="preserve"> with</w:t>
      </w:r>
      <w:r w:rsidR="007E6E65">
        <w:rPr>
          <w:rFonts w:ascii="Arial" w:hAnsi="Arial" w:cs="Arial"/>
          <w:color w:val="000000"/>
          <w:sz w:val="22"/>
          <w:szCs w:val="22"/>
        </w:rPr>
        <w:t xml:space="preserve"> increased pathological stage and </w:t>
      </w:r>
      <w:r w:rsidR="00641EAB">
        <w:rPr>
          <w:rFonts w:ascii="Arial" w:hAnsi="Arial" w:cs="Arial"/>
          <w:color w:val="000000"/>
          <w:sz w:val="22"/>
          <w:szCs w:val="22"/>
        </w:rPr>
        <w:t>poor overall survival</w:t>
      </w:r>
      <w:r w:rsidR="003E01D3">
        <w:rPr>
          <w:rFonts w:ascii="Arial" w:hAnsi="Arial" w:cs="Arial"/>
          <w:color w:val="000000"/>
          <w:sz w:val="22"/>
          <w:szCs w:val="22"/>
        </w:rPr>
        <w:t>.</w:t>
      </w:r>
      <w:r w:rsidR="00885FC7"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57&lt;/sup&gt;","plainTextFormattedCitation":"57","previouslyFormattedCitation":"&lt;sup&gt;57&lt;/sup&gt;"},"properties":{"noteIndex":0},"schema":"https://github.com/citation-style-language/schema/raw/master/csl-citation.json"}</w:instrText>
      </w:r>
      <w:r w:rsidR="00885FC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57</w:t>
      </w:r>
      <w:r w:rsidR="00885FC7" w:rsidRPr="0002326A">
        <w:rPr>
          <w:rFonts w:ascii="Arial" w:hAnsi="Arial" w:cs="Arial"/>
          <w:color w:val="000000"/>
          <w:sz w:val="22"/>
          <w:szCs w:val="22"/>
        </w:rPr>
        <w:fldChar w:fldCharType="end"/>
      </w:r>
      <w:r w:rsidR="00C34676">
        <w:rPr>
          <w:rFonts w:ascii="Arial" w:hAnsi="Arial" w:cs="Arial"/>
          <w:color w:val="000000"/>
          <w:sz w:val="22"/>
          <w:szCs w:val="22"/>
        </w:rPr>
        <w:t xml:space="preserve"> Based on gene expression, our CD8_0 and CD8_6 subclusters closely fit this population of cells and these clusters had 57% and 46.5% of cells from the advanced-stage Patient 3, respectively. </w:t>
      </w:r>
      <w:r w:rsidR="009E3D20">
        <w:rPr>
          <w:rFonts w:ascii="Arial" w:hAnsi="Arial" w:cs="Arial"/>
          <w:color w:val="000000"/>
          <w:sz w:val="22"/>
          <w:szCs w:val="22"/>
        </w:rPr>
        <w:t>In developing the CD8 signature, we found</w:t>
      </w:r>
      <w:r w:rsidR="00BD0CED">
        <w:rPr>
          <w:rFonts w:ascii="Arial" w:hAnsi="Arial" w:cs="Arial"/>
          <w:color w:val="000000"/>
          <w:sz w:val="22"/>
          <w:szCs w:val="22"/>
        </w:rPr>
        <w:t xml:space="preserve"> that</w:t>
      </w:r>
      <w:r w:rsidR="009E3D20">
        <w:rPr>
          <w:rFonts w:ascii="Arial" w:hAnsi="Arial" w:cs="Arial"/>
          <w:color w:val="000000"/>
          <w:sz w:val="22"/>
          <w:szCs w:val="22"/>
        </w:rPr>
        <w:t xml:space="preserve"> the model discriminated </w:t>
      </w:r>
      <w:r w:rsidR="009E3D20">
        <w:rPr>
          <w:rFonts w:ascii="Arial" w:hAnsi="Arial" w:cs="Arial"/>
          <w:color w:val="000000"/>
          <w:sz w:val="22"/>
          <w:szCs w:val="22"/>
        </w:rPr>
        <w:lastRenderedPageBreak/>
        <w:t>overall survival, but also was associated with increasing histological grade</w:t>
      </w:r>
      <w:r w:rsidR="00982F59">
        <w:rPr>
          <w:rFonts w:ascii="Arial" w:hAnsi="Arial" w:cs="Arial"/>
          <w:color w:val="000000"/>
          <w:sz w:val="22"/>
          <w:szCs w:val="22"/>
        </w:rPr>
        <w:t xml:space="preserve">, suggesting that more aggressive histological features are also correlated with a unique transcriptional response  </w:t>
      </w:r>
      <w:r w:rsidR="009E3D20">
        <w:rPr>
          <w:rFonts w:ascii="Arial" w:hAnsi="Arial" w:cs="Arial"/>
          <w:color w:val="000000"/>
          <w:sz w:val="22"/>
          <w:szCs w:val="22"/>
        </w:rPr>
        <w:t>(Figure 6</w:t>
      </w:r>
      <w:ins w:id="283" w:author="Borcherding, Nicholas (CCOM Student)" w:date="2020-11-27T07:12:00Z">
        <w:r w:rsidR="006B77C0">
          <w:rPr>
            <w:rFonts w:ascii="Arial" w:hAnsi="Arial" w:cs="Arial"/>
            <w:color w:val="000000"/>
            <w:sz w:val="22"/>
            <w:szCs w:val="22"/>
          </w:rPr>
          <w:t>b</w:t>
        </w:r>
      </w:ins>
      <w:del w:id="284" w:author="Borcherding, Nicholas (CCOM Student)" w:date="2020-11-27T07:12:00Z">
        <w:r w:rsidR="009E3D20" w:rsidDel="006B77C0">
          <w:rPr>
            <w:rFonts w:ascii="Arial" w:hAnsi="Arial" w:cs="Arial"/>
            <w:color w:val="000000"/>
            <w:sz w:val="22"/>
            <w:szCs w:val="22"/>
          </w:rPr>
          <w:delText>B</w:delText>
        </w:r>
      </w:del>
      <w:r w:rsidR="009E3D20">
        <w:rPr>
          <w:rFonts w:ascii="Arial" w:hAnsi="Arial" w:cs="Arial"/>
          <w:color w:val="000000"/>
          <w:sz w:val="22"/>
          <w:szCs w:val="22"/>
        </w:rPr>
        <w:t>,</w:t>
      </w:r>
      <w:ins w:id="285" w:author="Borcherding, Nicholas (CCOM Student)" w:date="2020-11-27T07:12:00Z">
        <w:r w:rsidR="006B77C0">
          <w:rPr>
            <w:rFonts w:ascii="Arial" w:hAnsi="Arial" w:cs="Arial"/>
            <w:color w:val="000000"/>
            <w:sz w:val="22"/>
            <w:szCs w:val="22"/>
          </w:rPr>
          <w:t>c</w:t>
        </w:r>
      </w:ins>
      <w:del w:id="286" w:author="Borcherding, Nicholas (CCOM Student)" w:date="2020-11-27T07:12:00Z">
        <w:r w:rsidR="009E3D20" w:rsidDel="006B77C0">
          <w:rPr>
            <w:rFonts w:ascii="Arial" w:hAnsi="Arial" w:cs="Arial"/>
            <w:color w:val="000000"/>
            <w:sz w:val="22"/>
            <w:szCs w:val="22"/>
          </w:rPr>
          <w:delText>C</w:delText>
        </w:r>
      </w:del>
      <w:r w:rsidR="009E3D20">
        <w:rPr>
          <w:rFonts w:ascii="Arial" w:hAnsi="Arial" w:cs="Arial"/>
          <w:color w:val="000000"/>
          <w:sz w:val="22"/>
          <w:szCs w:val="22"/>
        </w:rPr>
        <w:t xml:space="preserve">).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w:t>
      </w:r>
      <w:r w:rsidR="00BD0CED" w:rsidRPr="00BD0CED">
        <w:rPr>
          <w:rFonts w:ascii="Arial" w:hAnsi="Arial" w:cs="Arial"/>
          <w:color w:val="000000"/>
          <w:sz w:val="22"/>
          <w:szCs w:val="22"/>
        </w:rPr>
        <w:t xml:space="preserve"> </w:t>
      </w:r>
      <w:r w:rsidR="00BD0CED" w:rsidRPr="0002326A">
        <w:rPr>
          <w:rFonts w:ascii="Arial" w:hAnsi="Arial" w:cs="Arial"/>
          <w:color w:val="000000"/>
          <w:sz w:val="22"/>
          <w:szCs w:val="22"/>
        </w:rPr>
        <w:t>sunitinib</w:t>
      </w:r>
      <w:r w:rsidR="00BD0CED">
        <w:rPr>
          <w:rFonts w:ascii="Arial" w:hAnsi="Arial" w:cs="Arial"/>
          <w:color w:val="000000"/>
          <w:sz w:val="22"/>
          <w:szCs w:val="22"/>
        </w:rPr>
        <w:t xml:space="preserve">, a </w:t>
      </w:r>
      <w:r w:rsidR="00885FC7" w:rsidRPr="0002326A">
        <w:rPr>
          <w:rFonts w:ascii="Arial" w:hAnsi="Arial" w:cs="Arial"/>
          <w:color w:val="000000"/>
          <w:sz w:val="22"/>
          <w:szCs w:val="22"/>
        </w:rPr>
        <w:t>multi-tyrosine kinase inhibitor,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r w:rsidR="003E01D3">
        <w:rPr>
          <w:rFonts w:ascii="Arial" w:hAnsi="Arial" w:cs="Arial"/>
          <w:color w:val="000000"/>
          <w:sz w:val="22"/>
          <w:szCs w:val="22"/>
        </w:rPr>
        <w:t>.</w:t>
      </w:r>
      <w:r w:rsidR="005B103D"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57&lt;/sup&gt;","plainTextFormattedCitation":"57","previouslyFormattedCitation":"&lt;sup&gt;57&lt;/sup&gt;"},"properties":{"noteIndex":0},"schema":"https://github.com/citation-style-language/schema/raw/master/csl-citation.json"}</w:instrText>
      </w:r>
      <w:r w:rsidR="005B103D"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57</w:t>
      </w:r>
      <w:r w:rsidR="005B103D" w:rsidRPr="0002326A">
        <w:rPr>
          <w:rFonts w:ascii="Arial" w:hAnsi="Arial" w:cs="Arial"/>
          <w:color w:val="000000"/>
          <w:sz w:val="22"/>
          <w:szCs w:val="22"/>
        </w:rPr>
        <w:fldChar w:fldCharType="end"/>
      </w:r>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310C63A7"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w:t>
      </w:r>
      <w:r w:rsidR="003E01D3">
        <w:rPr>
          <w:rFonts w:ascii="Arial" w:hAnsi="Arial" w:cs="Arial"/>
          <w:color w:val="000000"/>
          <w:sz w:val="22"/>
          <w:szCs w:val="22"/>
        </w:rPr>
        <w:t>,</w:t>
      </w:r>
      <w:r w:rsidR="00BA6EBB"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51,55,57&lt;/sup&gt;","plainTextFormattedCitation":"51,55,57","previouslyFormattedCitation":"&lt;sup&gt;51,55,57&lt;/sup&gt;"},"properties":{"noteIndex":0},"schema":"https://github.com/citation-style-language/schema/raw/master/csl-citation.json"}</w:instrText>
      </w:r>
      <w:r w:rsidR="00BA6EB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51,55,57</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increased</w:t>
      </w:r>
      <w:r w:rsidR="00FD6968" w:rsidRPr="0002326A">
        <w:rPr>
          <w:rFonts w:ascii="Arial" w:hAnsi="Arial" w:cs="Arial"/>
          <w:color w:val="000000"/>
          <w:sz w:val="22"/>
          <w:szCs w:val="22"/>
        </w:rPr>
        <w:t xml:space="preserve"> dysfunctional DC</w:t>
      </w:r>
      <w:r w:rsidR="003E01D3">
        <w:rPr>
          <w:rFonts w:ascii="Arial" w:hAnsi="Arial" w:cs="Arial"/>
          <w:color w:val="000000"/>
          <w:sz w:val="22"/>
          <w:szCs w:val="22"/>
        </w:rPr>
        <w:t>,</w:t>
      </w:r>
      <w:r w:rsidR="00FD6968"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lt;sup&gt;6&lt;/sup&gt;","plainTextFormattedCitation":"6","previouslyFormattedCitation":"&lt;sup&gt;6&lt;/sup&gt;"},"properties":{"noteIndex":0},"schema":"https://github.com/citation-style-language/schema/raw/master/csl-citation.json"}</w:instrText>
      </w:r>
      <w:r w:rsidR="00FD6968"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6</w:t>
      </w:r>
      <w:r w:rsidR="00FD6968"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macrophage populations</w:t>
      </w:r>
      <w:r w:rsidR="003E01D3">
        <w:rPr>
          <w:rFonts w:ascii="Arial" w:hAnsi="Arial" w:cs="Arial"/>
          <w:color w:val="000000"/>
          <w:sz w:val="22"/>
          <w:szCs w:val="22"/>
        </w:rPr>
        <w:t>.</w:t>
      </w:r>
      <w:r w:rsidR="00FD6968"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FD6968"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w:t>
      </w:r>
      <w:r w:rsidR="00FD6968" w:rsidRPr="0002326A">
        <w:rPr>
          <w:rFonts w:ascii="Arial" w:hAnsi="Arial" w:cs="Arial"/>
          <w:color w:val="000000"/>
          <w:sz w:val="22"/>
          <w:szCs w:val="22"/>
        </w:rPr>
        <w:fldChar w:fldCharType="end"/>
      </w:r>
      <w:r w:rsidR="00C752C8">
        <w:rPr>
          <w:rFonts w:ascii="Arial" w:hAnsi="Arial" w:cs="Arial"/>
          <w:color w:val="000000"/>
          <w:sz w:val="22"/>
          <w:szCs w:val="22"/>
        </w:rPr>
        <w:t xml:space="preserve"> However, c</w:t>
      </w:r>
      <w:r w:rsidR="00FD6968" w:rsidRPr="0002326A">
        <w:rPr>
          <w:rFonts w:ascii="Arial" w:hAnsi="Arial" w:cs="Arial"/>
          <w:color w:val="000000"/>
          <w:sz w:val="22"/>
          <w:szCs w:val="22"/>
        </w:rPr>
        <w:t>ontroversy surrounds the role of myeloid 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w:t>
      </w:r>
      <w:r w:rsidR="003E01D3">
        <w:rPr>
          <w:rFonts w:ascii="Arial" w:hAnsi="Arial" w:cs="Arial"/>
          <w:color w:val="000000"/>
          <w:sz w:val="22"/>
          <w:szCs w:val="22"/>
        </w:rPr>
        <w:t>.</w:t>
      </w:r>
      <w:r w:rsidR="00BA6EB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lt;sup&gt;18,25&lt;/sup&gt;","plainTextFormattedCitation":"18,25","previouslyFormattedCitation":"&lt;sup&gt;18,25&lt;/sup&gt;"},"properties":{"noteIndex":0},"schema":"https://github.com/citation-style-language/schema/raw/master/csl-citation.json"}</w:instrText>
      </w:r>
      <w:r w:rsidR="00BA6EB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18,25</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ins w:id="287" w:author="Borcherding, Nicholas (CCOM Student)" w:date="2020-11-27T07:12:00Z">
        <w:r w:rsidR="006B77C0">
          <w:rPr>
            <w:rFonts w:ascii="Arial" w:hAnsi="Arial" w:cs="Arial"/>
            <w:color w:val="000000"/>
            <w:sz w:val="22"/>
            <w:szCs w:val="22"/>
          </w:rPr>
          <w:t>a</w:t>
        </w:r>
      </w:ins>
      <w:del w:id="288" w:author="Borcherding, Nicholas (CCOM Student)" w:date="2020-11-27T07:12:00Z">
        <w:r w:rsidR="00272B1C" w:rsidRPr="0002326A" w:rsidDel="006B77C0">
          <w:rPr>
            <w:rFonts w:ascii="Arial" w:hAnsi="Arial" w:cs="Arial"/>
            <w:color w:val="000000"/>
            <w:sz w:val="22"/>
            <w:szCs w:val="22"/>
          </w:rPr>
          <w:delText>A</w:delText>
        </w:r>
      </w:del>
      <w:r w:rsidR="00272B1C" w:rsidRPr="0002326A">
        <w:rPr>
          <w:rFonts w:ascii="Arial" w:hAnsi="Arial" w:cs="Arial"/>
          <w:color w:val="000000"/>
          <w:sz w:val="22"/>
          <w:szCs w:val="22"/>
        </w:rPr>
        <w:t xml:space="preserve">, </w:t>
      </w:r>
      <w:ins w:id="289" w:author="Borcherding, Nicholas (CCOM Student)" w:date="2020-11-27T07:12:00Z">
        <w:r w:rsidR="006B77C0">
          <w:rPr>
            <w:rFonts w:ascii="Arial" w:hAnsi="Arial" w:cs="Arial"/>
            <w:color w:val="000000"/>
            <w:sz w:val="22"/>
            <w:szCs w:val="22"/>
          </w:rPr>
          <w:t>d</w:t>
        </w:r>
      </w:ins>
      <w:del w:id="290" w:author="Borcherding, Nicholas (CCOM Student)" w:date="2020-11-27T07:12:00Z">
        <w:r w:rsidR="00272B1C" w:rsidRPr="0002326A" w:rsidDel="006B77C0">
          <w:rPr>
            <w:rFonts w:ascii="Arial" w:hAnsi="Arial" w:cs="Arial"/>
            <w:color w:val="000000"/>
            <w:sz w:val="22"/>
            <w:szCs w:val="22"/>
          </w:rPr>
          <w:delText>D</w:delText>
        </w:r>
      </w:del>
      <w:r w:rsidR="00272B1C" w:rsidRPr="0002326A">
        <w:rPr>
          <w:rFonts w:ascii="Arial" w:hAnsi="Arial" w:cs="Arial"/>
          <w:color w:val="000000"/>
          <w:sz w:val="22"/>
          <w:szCs w:val="22"/>
        </w:rPr>
        <w:t xml:space="preserve">).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r w:rsidR="005B103D"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lt;sup&gt;18,58&lt;/sup&gt;","plainTextFormattedCitation":"18,58","previouslyFormattedCitation":"&lt;sup&gt;18,58&lt;/sup&gt;"},"properties":{"noteIndex":0},"schema":"https://github.com/citation-style-language/schema/raw/master/csl-citation.json"}</w:instrText>
      </w:r>
      <w:r w:rsidR="005B103D"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18,58</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ins w:id="291" w:author="Borcherding, Nicholas (CCOM Student)" w:date="2020-11-27T07:12:00Z">
        <w:r w:rsidR="006B77C0">
          <w:rPr>
            <w:rFonts w:ascii="Arial" w:hAnsi="Arial" w:cs="Arial"/>
            <w:color w:val="000000"/>
            <w:sz w:val="22"/>
            <w:szCs w:val="22"/>
          </w:rPr>
          <w:t>g</w:t>
        </w:r>
      </w:ins>
      <w:del w:id="292" w:author="Borcherding, Nicholas (CCOM Student)" w:date="2020-11-27T07:12:00Z">
        <w:r w:rsidR="00272B1C" w:rsidRPr="0002326A" w:rsidDel="006B77C0">
          <w:rPr>
            <w:rFonts w:ascii="Arial" w:hAnsi="Arial" w:cs="Arial"/>
            <w:color w:val="000000"/>
            <w:sz w:val="22"/>
            <w:szCs w:val="22"/>
          </w:rPr>
          <w:delText>G</w:delText>
        </w:r>
      </w:del>
      <w:r w:rsidR="00272B1C" w:rsidRPr="0002326A">
        <w:rPr>
          <w:rFonts w:ascii="Arial" w:hAnsi="Arial" w:cs="Arial"/>
          <w:color w:val="000000"/>
          <w:sz w:val="22"/>
          <w:szCs w:val="22"/>
        </w:rPr>
        <w:t>)</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ins w:id="293" w:author="Borcherding, Nicholas (CCOM Student)" w:date="2020-11-27T07:12:00Z">
        <w:r w:rsidR="006B77C0">
          <w:rPr>
            <w:rFonts w:ascii="Arial" w:hAnsi="Arial" w:cs="Arial"/>
            <w:color w:val="000000"/>
            <w:sz w:val="22"/>
            <w:szCs w:val="22"/>
          </w:rPr>
          <w:t>h</w:t>
        </w:r>
      </w:ins>
      <w:del w:id="294" w:author="Borcherding, Nicholas (CCOM Student)" w:date="2020-11-27T07:12:00Z">
        <w:r w:rsidR="009E3D20" w:rsidDel="006B77C0">
          <w:rPr>
            <w:rFonts w:ascii="Arial" w:hAnsi="Arial" w:cs="Arial"/>
            <w:color w:val="000000"/>
            <w:sz w:val="22"/>
            <w:szCs w:val="22"/>
          </w:rPr>
          <w:delText>H</w:delText>
        </w:r>
      </w:del>
      <w:r w:rsidR="00272B1C" w:rsidRPr="0002326A">
        <w:rPr>
          <w:rFonts w:ascii="Arial" w:hAnsi="Arial" w:cs="Arial"/>
          <w:color w:val="000000"/>
          <w:sz w:val="22"/>
          <w:szCs w:val="22"/>
        </w:rPr>
        <w:t xml:space="preserve">). </w:t>
      </w:r>
      <w:r w:rsidR="009E3D20">
        <w:rPr>
          <w:rFonts w:ascii="Arial" w:hAnsi="Arial" w:cs="Arial"/>
          <w:color w:val="000000"/>
          <w:sz w:val="22"/>
          <w:szCs w:val="22"/>
        </w:rPr>
        <w:t>Model training for gene signatures for TAMs found better overall discrimination using genes derived from TAM_3 (Figure 6</w:t>
      </w:r>
      <w:ins w:id="295" w:author="Borcherding, Nicholas (CCOM Student)" w:date="2020-11-27T07:12:00Z">
        <w:r w:rsidR="006B77C0">
          <w:rPr>
            <w:rFonts w:ascii="Arial" w:hAnsi="Arial" w:cs="Arial"/>
            <w:color w:val="000000"/>
            <w:sz w:val="22"/>
            <w:szCs w:val="22"/>
          </w:rPr>
          <w:t>b</w:t>
        </w:r>
      </w:ins>
      <w:del w:id="296" w:author="Borcherding, Nicholas (CCOM Student)" w:date="2020-11-27T07:12:00Z">
        <w:r w:rsidR="009E3D20" w:rsidDel="006B77C0">
          <w:rPr>
            <w:rFonts w:ascii="Arial" w:hAnsi="Arial" w:cs="Arial"/>
            <w:color w:val="000000"/>
            <w:sz w:val="22"/>
            <w:szCs w:val="22"/>
          </w:rPr>
          <w:delText>B</w:delText>
        </w:r>
      </w:del>
      <w:r w:rsidR="009E3D20">
        <w:rPr>
          <w:rFonts w:ascii="Arial" w:hAnsi="Arial" w:cs="Arial"/>
          <w:color w:val="000000"/>
          <w:sz w:val="22"/>
          <w:szCs w:val="22"/>
        </w:rPr>
        <w:t>), a subcluster that was unique for having lower levels of gene enrichment for M2 macrophages, angiogenesis, and lipid mediator production (Figure 5</w:t>
      </w:r>
      <w:ins w:id="297" w:author="Borcherding, Nicholas (CCOM Student)" w:date="2020-11-27T07:12:00Z">
        <w:r w:rsidR="006B77C0">
          <w:rPr>
            <w:rFonts w:ascii="Arial" w:hAnsi="Arial" w:cs="Arial"/>
            <w:color w:val="000000"/>
            <w:sz w:val="22"/>
            <w:szCs w:val="22"/>
          </w:rPr>
          <w:t>h</w:t>
        </w:r>
      </w:ins>
      <w:del w:id="298" w:author="Borcherding, Nicholas (CCOM Student)" w:date="2020-11-27T07:12:00Z">
        <w:r w:rsidR="009E3D20" w:rsidDel="006B77C0">
          <w:rPr>
            <w:rFonts w:ascii="Arial" w:hAnsi="Arial" w:cs="Arial"/>
            <w:color w:val="000000"/>
            <w:sz w:val="22"/>
            <w:szCs w:val="22"/>
          </w:rPr>
          <w:delText>H</w:delText>
        </w:r>
      </w:del>
      <w:r w:rsidR="009E3D20">
        <w:rPr>
          <w:rFonts w:ascii="Arial" w:hAnsi="Arial" w:cs="Arial"/>
          <w:color w:val="000000"/>
          <w:sz w:val="22"/>
          <w:szCs w:val="22"/>
        </w:rPr>
        <w:t>).</w:t>
      </w:r>
      <w:r w:rsidR="00F031BF">
        <w:rPr>
          <w:rFonts w:ascii="Arial" w:hAnsi="Arial" w:cs="Arial"/>
          <w:color w:val="000000"/>
          <w:sz w:val="22"/>
          <w:szCs w:val="22"/>
        </w:rPr>
        <w:t xml:space="preserve"> The TAM_3 classification had an independently high degree with the CD8_6, suggesting the possible interaction or coordination between lymphoid and myeloid cells in ccRCC.</w:t>
      </w:r>
      <w:r w:rsidR="00A67C4A">
        <w:rPr>
          <w:rFonts w:ascii="Arial" w:hAnsi="Arial" w:cs="Arial"/>
          <w:color w:val="000000"/>
          <w:sz w:val="22"/>
          <w:szCs w:val="22"/>
        </w:rPr>
        <w:t xml:space="preserve"> </w:t>
      </w:r>
      <w:r w:rsidR="00272B1C" w:rsidRPr="0002326A">
        <w:rPr>
          <w:rFonts w:ascii="Arial" w:hAnsi="Arial" w:cs="Arial"/>
          <w:color w:val="000000"/>
          <w:sz w:val="22"/>
          <w:szCs w:val="22"/>
        </w:rPr>
        <w:t xml:space="preserve">The </w:t>
      </w:r>
      <w:r w:rsidR="00272B1C" w:rsidRPr="0002326A">
        <w:rPr>
          <w:rFonts w:ascii="Arial" w:hAnsi="Arial" w:cs="Arial"/>
          <w:color w:val="000000"/>
          <w:sz w:val="22"/>
          <w:szCs w:val="22"/>
        </w:rPr>
        <w:lastRenderedPageBreak/>
        <w:t>increased immunogenicity of ccRCC has been tied to upregulation of the antigen presenting machinery expression through MHC-I</w:t>
      </w:r>
      <w:r w:rsidR="003E01D3">
        <w:rPr>
          <w:rFonts w:ascii="Arial" w:hAnsi="Arial" w:cs="Arial"/>
          <w:color w:val="000000"/>
          <w:sz w:val="22"/>
          <w:szCs w:val="22"/>
        </w:rPr>
        <w:t>.</w:t>
      </w:r>
      <w:r w:rsidR="00272B1C"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lt;sup&gt;51&lt;/sup&gt;","plainTextFormattedCitation":"51","previouslyFormattedCitation":"&lt;sup&gt;51&lt;/sup&gt;"},"properties":{"noteIndex":0},"schema":"https://github.com/citation-style-language/schema/raw/master/csl-citation.json"}</w:instrText>
      </w:r>
      <w:r w:rsidR="00272B1C"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w:t>
      </w:r>
      <w:r w:rsidR="00272B1C" w:rsidRPr="0002326A">
        <w:rPr>
          <w:rFonts w:ascii="Arial" w:hAnsi="Arial" w:cs="Arial"/>
          <w:color w:val="000000"/>
          <w:sz w:val="22"/>
          <w:szCs w:val="22"/>
        </w:rPr>
        <w:fldChar w:fldCharType="end"/>
      </w:r>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w:t>
      </w:r>
      <w:del w:id="299" w:author="Borcherding, Nicholas (CCOM Student)" w:date="2020-11-27T07:12:00Z">
        <w:r w:rsidR="008D26F1" w:rsidDel="006B77C0">
          <w:rPr>
            <w:rFonts w:ascii="Arial" w:hAnsi="Arial" w:cs="Arial"/>
            <w:color w:val="000000"/>
            <w:sz w:val="22"/>
            <w:szCs w:val="22"/>
          </w:rPr>
          <w:delText>6</w:delText>
        </w:r>
      </w:del>
      <w:ins w:id="300" w:author="Borcherding, Nicholas (CCOM Student)" w:date="2020-11-27T07:12:00Z">
        <w:r w:rsidR="006B77C0">
          <w:rPr>
            <w:rFonts w:ascii="Arial" w:hAnsi="Arial" w:cs="Arial"/>
            <w:color w:val="000000"/>
            <w:sz w:val="22"/>
            <w:szCs w:val="22"/>
          </w:rPr>
          <w:t>5</w:t>
        </w:r>
      </w:ins>
      <w:r w:rsidR="006B42C9">
        <w:rPr>
          <w:rFonts w:ascii="Arial" w:hAnsi="Arial" w:cs="Arial"/>
          <w:color w:val="000000"/>
          <w:sz w:val="22"/>
          <w:szCs w:val="22"/>
        </w:rPr>
        <w:t xml:space="preserve">).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6DD701A2"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including the small total number of samples (n=7), the rarity of certain cell populations, and the need for further functional characterizations of these immune populations.</w:t>
      </w:r>
      <w:r w:rsidR="00426E30">
        <w:rPr>
          <w:rFonts w:ascii="Arial" w:hAnsi="Arial" w:cs="Arial"/>
          <w:color w:val="000000"/>
          <w:sz w:val="22"/>
          <w:szCs w:val="22"/>
        </w:rPr>
        <w:t xml:space="preserve"> </w:t>
      </w:r>
      <w:r w:rsidR="005148D8">
        <w:rPr>
          <w:rFonts w:ascii="Arial" w:hAnsi="Arial" w:cs="Arial"/>
          <w:color w:val="000000"/>
          <w:sz w:val="22"/>
          <w:szCs w:val="22"/>
        </w:rPr>
        <w:t xml:space="preserve">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07DD4B92" w14:textId="77777777" w:rsidR="00CB2EE4" w:rsidRPr="0002326A" w:rsidRDefault="00CB2EE4" w:rsidP="00CB2EE4">
      <w:pPr>
        <w:pStyle w:val="Paragraph"/>
        <w:snapToGrid w:val="0"/>
        <w:ind w:firstLine="0"/>
        <w:rPr>
          <w:moveTo w:id="301" w:author="Borcherding, Nicholas (CCOM Student)" w:date="2020-11-27T06:15:00Z"/>
          <w:rFonts w:ascii="Arial" w:hAnsi="Arial" w:cs="Arial"/>
          <w:b/>
          <w:bCs/>
          <w:color w:val="000000"/>
          <w:sz w:val="22"/>
          <w:szCs w:val="22"/>
        </w:rPr>
      </w:pPr>
      <w:moveToRangeStart w:id="302" w:author="Borcherding, Nicholas (CCOM Student)" w:date="2020-11-27T06:15:00Z" w:name="move57350135"/>
      <w:moveTo w:id="303" w:author="Borcherding, Nicholas (CCOM Student)" w:date="2020-11-27T06:15:00Z">
        <w:r w:rsidRPr="0002326A">
          <w:rPr>
            <w:rFonts w:ascii="Arial" w:hAnsi="Arial" w:cs="Arial"/>
            <w:b/>
            <w:bCs/>
            <w:color w:val="000000"/>
            <w:sz w:val="22"/>
            <w:szCs w:val="22"/>
          </w:rPr>
          <w:t>Methods</w:t>
        </w:r>
      </w:moveTo>
    </w:p>
    <w:p w14:paraId="4FA8CD25" w14:textId="77777777" w:rsidR="00CB2EE4" w:rsidRPr="0002326A" w:rsidRDefault="00CB2EE4" w:rsidP="00CB2EE4">
      <w:pPr>
        <w:pStyle w:val="Paragraph"/>
        <w:snapToGrid w:val="0"/>
        <w:ind w:firstLine="0"/>
        <w:rPr>
          <w:moveTo w:id="304" w:author="Borcherding, Nicholas (CCOM Student)" w:date="2020-11-27T06:15:00Z"/>
          <w:rFonts w:ascii="Arial" w:hAnsi="Arial" w:cs="Arial"/>
          <w:b/>
          <w:bCs/>
          <w:sz w:val="22"/>
          <w:szCs w:val="22"/>
        </w:rPr>
      </w:pPr>
    </w:p>
    <w:p w14:paraId="19D2EB9F" w14:textId="77777777" w:rsidR="00CB2EE4" w:rsidRPr="0002326A" w:rsidRDefault="00CB2EE4" w:rsidP="00CB2EE4">
      <w:pPr>
        <w:spacing w:line="480" w:lineRule="auto"/>
        <w:jc w:val="both"/>
        <w:rPr>
          <w:moveTo w:id="305" w:author="Borcherding, Nicholas (CCOM Student)" w:date="2020-11-27T06:15:00Z"/>
          <w:rFonts w:ascii="Arial" w:hAnsi="Arial" w:cs="Arial"/>
          <w:i/>
          <w:iCs/>
          <w:color w:val="000000"/>
          <w:sz w:val="22"/>
          <w:szCs w:val="22"/>
        </w:rPr>
      </w:pPr>
      <w:moveTo w:id="306" w:author="Borcherding, Nicholas (CCOM Student)" w:date="2020-11-27T06:15:00Z">
        <w:r w:rsidRPr="0002326A">
          <w:rPr>
            <w:rFonts w:ascii="Arial" w:hAnsi="Arial" w:cs="Arial"/>
            <w:i/>
            <w:iCs/>
            <w:color w:val="000000"/>
            <w:sz w:val="22"/>
            <w:szCs w:val="22"/>
          </w:rPr>
          <w:t>Subject Details and Tissue Collection</w:t>
        </w:r>
      </w:moveTo>
    </w:p>
    <w:p w14:paraId="4BA5EACF" w14:textId="77777777" w:rsidR="00CB2EE4" w:rsidRPr="0002326A" w:rsidRDefault="00CB2EE4" w:rsidP="00CB2EE4">
      <w:pPr>
        <w:spacing w:line="480" w:lineRule="auto"/>
        <w:jc w:val="both"/>
        <w:rPr>
          <w:moveTo w:id="307" w:author="Borcherding, Nicholas (CCOM Student)" w:date="2020-11-27T06:15:00Z"/>
          <w:rFonts w:ascii="Arial" w:hAnsi="Arial" w:cs="Arial"/>
          <w:color w:val="000000"/>
          <w:sz w:val="22"/>
          <w:szCs w:val="22"/>
        </w:rPr>
      </w:pPr>
      <w:moveTo w:id="308" w:author="Borcherding, Nicholas (CCOM Student)" w:date="2020-11-27T06:15:00Z">
        <w:r>
          <w:rPr>
            <w:rFonts w:ascii="Arial" w:hAnsi="Arial" w:cs="Arial"/>
            <w:color w:val="000000"/>
            <w:sz w:val="22"/>
            <w:szCs w:val="22"/>
          </w:rPr>
          <w:t xml:space="preserve">Paired </w:t>
        </w:r>
        <w:r w:rsidRPr="0002326A">
          <w:rPr>
            <w:rFonts w:ascii="Arial" w:hAnsi="Arial" w:cs="Arial"/>
            <w:color w:val="000000"/>
            <w:sz w:val="22"/>
            <w:szCs w:val="22"/>
          </w:rPr>
          <w:t xml:space="preserve">blood and primary ccRCC </w:t>
        </w:r>
        <w:r>
          <w:rPr>
            <w:rFonts w:ascii="Arial" w:hAnsi="Arial" w:cs="Arial"/>
            <w:color w:val="000000"/>
            <w:sz w:val="22"/>
            <w:szCs w:val="22"/>
          </w:rPr>
          <w:t xml:space="preserve">along with matched normal kidney parenchyma samples </w:t>
        </w:r>
        <w:r w:rsidRPr="0002326A">
          <w:rPr>
            <w:rFonts w:ascii="Arial" w:hAnsi="Arial" w:cs="Arial"/>
            <w:color w:val="000000"/>
            <w:sz w:val="22"/>
            <w:szCs w:val="22"/>
          </w:rPr>
          <w:t xml:space="preserve">were obtained from the University of Iowa Tissue Procurement Core and GUMER repository through the Holden Comprehensive Cancer Center from </w:t>
        </w:r>
        <w:r>
          <w:rPr>
            <w:rFonts w:ascii="Arial" w:hAnsi="Arial" w:cs="Arial"/>
            <w:color w:val="000000"/>
            <w:sz w:val="22"/>
            <w:szCs w:val="22"/>
          </w:rPr>
          <w:t xml:space="preserve">de-identified three </w:t>
        </w:r>
        <w:r w:rsidRPr="0002326A">
          <w:rPr>
            <w:rFonts w:ascii="Arial" w:hAnsi="Arial" w:cs="Arial"/>
            <w:color w:val="000000"/>
            <w:sz w:val="22"/>
            <w:szCs w:val="22"/>
          </w:rPr>
          <w:t xml:space="preserve">subjects </w:t>
        </w:r>
        <w:r>
          <w:rPr>
            <w:rFonts w:ascii="Arial" w:hAnsi="Arial" w:cs="Arial"/>
            <w:color w:val="000000"/>
            <w:sz w:val="22"/>
            <w:szCs w:val="22"/>
          </w:rPr>
          <w:t xml:space="preserve">previously </w:t>
        </w:r>
        <w:r w:rsidRPr="0002326A">
          <w:rPr>
            <w:rFonts w:ascii="Arial" w:hAnsi="Arial" w:cs="Arial"/>
            <w:color w:val="000000"/>
            <w:sz w:val="22"/>
            <w:szCs w:val="22"/>
          </w:rPr>
          <w:t>provid</w:t>
        </w:r>
        <w:r>
          <w:rPr>
            <w:rFonts w:ascii="Arial" w:hAnsi="Arial" w:cs="Arial"/>
            <w:color w:val="000000"/>
            <w:sz w:val="22"/>
            <w:szCs w:val="22"/>
          </w:rPr>
          <w:t>ed</w:t>
        </w:r>
        <w:r w:rsidRPr="0002326A">
          <w:rPr>
            <w:rFonts w:ascii="Arial" w:hAnsi="Arial" w:cs="Arial"/>
            <w:color w:val="000000"/>
            <w:sz w:val="22"/>
            <w:szCs w:val="22"/>
          </w:rPr>
          <w:t xml:space="preserve"> written consent approved by the University of Iowa</w:t>
        </w:r>
        <w:r>
          <w:rPr>
            <w:rFonts w:ascii="Arial" w:hAnsi="Arial" w:cs="Arial"/>
            <w:color w:val="000000"/>
            <w:sz w:val="22"/>
            <w:szCs w:val="22"/>
          </w:rPr>
          <w:t xml:space="preserve"> </w:t>
        </w:r>
        <w:r w:rsidRPr="00835CA4">
          <w:rPr>
            <w:rFonts w:ascii="Arial" w:hAnsi="Arial" w:cs="Arial"/>
            <w:color w:val="000000"/>
            <w:sz w:val="22"/>
            <w:szCs w:val="22"/>
          </w:rPr>
          <w:t xml:space="preserve">Institutional Review Board (IRB) under the </w:t>
        </w:r>
        <w:r w:rsidRPr="00835CA4">
          <w:rPr>
            <w:rFonts w:ascii="Arial" w:hAnsi="Arial" w:cs="Arial"/>
            <w:color w:val="000000"/>
            <w:sz w:val="22"/>
            <w:szCs w:val="22"/>
          </w:rPr>
          <w:lastRenderedPageBreak/>
          <w:t>IRB number 201304826 and conducted under the Declaration of Helsinki Principles</w:t>
        </w:r>
        <w:r w:rsidRPr="0002326A">
          <w:rPr>
            <w:rFonts w:ascii="Arial" w:hAnsi="Arial" w:cs="Arial"/>
            <w:color w:val="000000"/>
            <w:sz w:val="22"/>
            <w:szCs w:val="22"/>
          </w:rPr>
          <w:t>. The patients were males with an age range of 67 to 74 years old</w:t>
        </w:r>
        <w:r w:rsidRPr="00D710B8">
          <w:rPr>
            <w:rFonts w:ascii="Arial" w:hAnsi="Arial" w:cs="Arial"/>
            <w:color w:val="000000"/>
            <w:sz w:val="22"/>
            <w:szCs w:val="22"/>
          </w:rPr>
          <w:t>. Tumor grades were histologically determined by a pathologist. Primary tumor stage</w:t>
        </w:r>
        <w:r>
          <w:rPr>
            <w:rFonts w:ascii="Arial" w:hAnsi="Arial" w:cs="Arial"/>
            <w:color w:val="000000"/>
            <w:sz w:val="22"/>
            <w:szCs w:val="22"/>
          </w:rPr>
          <w:t>s</w:t>
        </w:r>
        <w:r w:rsidRPr="00D710B8">
          <w:rPr>
            <w:rFonts w:ascii="Arial" w:hAnsi="Arial" w:cs="Arial"/>
            <w:color w:val="000000"/>
            <w:sz w:val="22"/>
            <w:szCs w:val="22"/>
          </w:rPr>
          <w:t xml:space="preserve"> for Patient 1 and Patient 2 were reported as pT1b without extension, while Patient 3 was reported</w:t>
        </w:r>
        <w:r w:rsidRPr="0002326A">
          <w:rPr>
            <w:rFonts w:ascii="Arial" w:hAnsi="Arial" w:cs="Arial"/>
            <w:color w:val="000000"/>
            <w:sz w:val="22"/>
            <w:szCs w:val="22"/>
          </w:rPr>
          <w:t xml:space="preserve"> as pT3a with</w:t>
        </w:r>
        <w:r>
          <w:rPr>
            <w:rFonts w:ascii="Arial" w:hAnsi="Arial" w:cs="Arial"/>
            <w:color w:val="000000"/>
            <w:sz w:val="22"/>
            <w:szCs w:val="22"/>
          </w:rPr>
          <w:t xml:space="preserve"> renal vein invasion.</w:t>
        </w:r>
      </w:moveTo>
    </w:p>
    <w:p w14:paraId="372DDBF2" w14:textId="77777777" w:rsidR="00CB2EE4" w:rsidRPr="0002326A" w:rsidRDefault="00CB2EE4" w:rsidP="00CB2EE4">
      <w:pPr>
        <w:spacing w:line="480" w:lineRule="auto"/>
        <w:jc w:val="both"/>
        <w:rPr>
          <w:moveTo w:id="309" w:author="Borcherding, Nicholas (CCOM Student)" w:date="2020-11-27T06:15:00Z"/>
          <w:rFonts w:ascii="Arial" w:hAnsi="Arial" w:cs="Arial"/>
          <w:color w:val="000000"/>
          <w:sz w:val="22"/>
          <w:szCs w:val="22"/>
        </w:rPr>
      </w:pPr>
    </w:p>
    <w:p w14:paraId="755B9719" w14:textId="77777777" w:rsidR="00CB2EE4" w:rsidRPr="0002326A" w:rsidRDefault="00CB2EE4" w:rsidP="00CB2EE4">
      <w:pPr>
        <w:spacing w:line="480" w:lineRule="auto"/>
        <w:jc w:val="both"/>
        <w:rPr>
          <w:moveTo w:id="310" w:author="Borcherding, Nicholas (CCOM Student)" w:date="2020-11-27T06:15:00Z"/>
          <w:rFonts w:ascii="Arial" w:hAnsi="Arial" w:cs="Arial"/>
          <w:i/>
          <w:iCs/>
          <w:color w:val="000000"/>
          <w:sz w:val="22"/>
          <w:szCs w:val="22"/>
        </w:rPr>
      </w:pPr>
      <w:moveTo w:id="311" w:author="Borcherding, Nicholas (CCOM Student)" w:date="2020-11-27T06:15:00Z">
        <w:r w:rsidRPr="0002326A">
          <w:rPr>
            <w:rFonts w:ascii="Arial" w:hAnsi="Arial" w:cs="Arial"/>
            <w:i/>
            <w:iCs/>
            <w:color w:val="000000"/>
            <w:sz w:val="22"/>
            <w:szCs w:val="22"/>
          </w:rPr>
          <w:t>Tumor Dissociation and Isolation of Mononuclear Cells</w:t>
        </w:r>
      </w:moveTo>
    </w:p>
    <w:p w14:paraId="55C07F29" w14:textId="77777777" w:rsidR="00CB2EE4" w:rsidRPr="00B7170F" w:rsidRDefault="00CB2EE4" w:rsidP="00CB2EE4">
      <w:pPr>
        <w:spacing w:line="480" w:lineRule="auto"/>
        <w:jc w:val="both"/>
        <w:rPr>
          <w:moveTo w:id="312" w:author="Borcherding, Nicholas (CCOM Student)" w:date="2020-11-27T06:15:00Z"/>
          <w:rFonts w:ascii="Arial" w:hAnsi="Arial" w:cs="Arial"/>
          <w:color w:val="000000" w:themeColor="text1"/>
          <w:sz w:val="22"/>
          <w:szCs w:val="22"/>
        </w:rPr>
      </w:pPr>
      <w:moveTo w:id="313" w:author="Borcherding, Nicholas (CCOM Student)" w:date="2020-11-27T06:15:00Z">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w:t>
        </w:r>
        <w:proofErr w:type="spellStart"/>
        <w:r w:rsidRPr="00B7170F">
          <w:rPr>
            <w:rFonts w:ascii="Arial" w:hAnsi="Arial" w:cs="Arial"/>
            <w:color w:val="000000" w:themeColor="text1"/>
            <w:sz w:val="22"/>
            <w:szCs w:val="22"/>
          </w:rPr>
          <w:t>Biotec</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Bergisch</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Gladbach</w:t>
        </w:r>
        <w:proofErr w:type="spellEnd"/>
        <w:r w:rsidRPr="00B7170F">
          <w:rPr>
            <w:rFonts w:ascii="Arial" w:hAnsi="Arial" w:cs="Arial"/>
            <w:color w:val="000000" w:themeColor="text1"/>
            <w:sz w:val="22"/>
            <w:szCs w:val="22"/>
          </w:rPr>
          <w:t xml:space="preserve">, Germany) containing a mix of Enzymes H, R and A (Tumor Dissociation Kit, human; Miltenyi </w:t>
        </w:r>
        <w:proofErr w:type="spellStart"/>
        <w:r w:rsidRPr="00B7170F">
          <w:rPr>
            <w:rFonts w:ascii="Arial" w:hAnsi="Arial" w:cs="Arial"/>
            <w:color w:val="000000" w:themeColor="text1"/>
            <w:sz w:val="22"/>
            <w:szCs w:val="22"/>
          </w:rPr>
          <w:t>Biotec</w:t>
        </w:r>
        <w:proofErr w:type="spellEnd"/>
        <w:r w:rsidRPr="00B7170F">
          <w:rPr>
            <w:rFonts w:ascii="Arial" w:hAnsi="Arial" w:cs="Arial"/>
            <w:color w:val="000000" w:themeColor="text1"/>
            <w:sz w:val="22"/>
            <w:szCs w:val="22"/>
          </w:rPr>
          <w:t xml:space="preserve">). Mechanical dissociation was accomplished by performing three consecutive automated steps on the </w:t>
        </w:r>
        <w:proofErr w:type="spellStart"/>
        <w:r w:rsidRPr="00B7170F">
          <w:rPr>
            <w:rFonts w:ascii="Arial" w:hAnsi="Arial" w:cs="Arial"/>
            <w:color w:val="000000" w:themeColor="text1"/>
            <w:sz w:val="22"/>
            <w:szCs w:val="22"/>
          </w:rPr>
          <w:t>gentleMACS</w:t>
        </w:r>
        <w:r w:rsidRPr="00324C5C">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w:t>
        </w:r>
        <w:r>
          <w:rPr>
            <w:rFonts w:ascii="Arial" w:hAnsi="Arial" w:cs="Arial"/>
            <w:color w:val="000000" w:themeColor="text1"/>
            <w:sz w:val="22"/>
            <w:szCs w:val="22"/>
          </w:rPr>
          <w:t xml:space="preserve"> </w:t>
        </w:r>
        <w:r w:rsidRPr="00B7170F">
          <w:rPr>
            <w:rFonts w:ascii="Arial" w:hAnsi="Arial" w:cs="Arial"/>
            <w:color w:val="000000" w:themeColor="text1"/>
            <w:sz w:val="22"/>
            <w:szCs w:val="22"/>
          </w:rPr>
          <w:t>°C, after the first and second mechanical dissociation step</w:t>
        </w:r>
        <w:r>
          <w:rPr>
            <w:rFonts w:ascii="Arial" w:hAnsi="Arial" w:cs="Arial"/>
            <w:color w:val="000000" w:themeColor="text1"/>
            <w:sz w:val="22"/>
            <w:szCs w:val="22"/>
          </w:rPr>
          <w:t>.</w:t>
        </w:r>
        <w:r w:rsidRPr="00B7170F">
          <w:rPr>
            <w:rFonts w:ascii="Arial" w:hAnsi="Arial" w:cs="Arial"/>
            <w:color w:val="000000" w:themeColor="text1"/>
            <w:sz w:val="22"/>
            <w:szCs w:val="22"/>
          </w:rPr>
          <w:fldChar w:fldCharType="begin" w:fldLock="1"/>
        </w:r>
        <w:r>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lt;sup&gt;31&lt;/sup&gt;","plainTextFormattedCitation":"31","previouslyFormattedCitation":"&lt;sup&gt;31&lt;/sup&gt;"},"properties":{"noteIndex":0},"schema":"https://github.com/citation-style-language/schema/raw/master/csl-citation.json"}</w:instrText>
        </w:r>
        <w:r w:rsidRPr="00B7170F">
          <w:rPr>
            <w:rFonts w:ascii="Arial" w:hAnsi="Arial" w:cs="Arial"/>
            <w:color w:val="000000" w:themeColor="text1"/>
            <w:sz w:val="22"/>
            <w:szCs w:val="22"/>
          </w:rPr>
          <w:fldChar w:fldCharType="separate"/>
        </w:r>
        <w:r w:rsidRPr="003E01D3">
          <w:rPr>
            <w:rFonts w:ascii="Arial" w:hAnsi="Arial" w:cs="Arial"/>
            <w:noProof/>
            <w:color w:val="000000" w:themeColor="text1"/>
            <w:sz w:val="22"/>
            <w:szCs w:val="22"/>
            <w:vertAlign w:val="superscript"/>
          </w:rPr>
          <w:t>31</w:t>
        </w:r>
        <w:r w:rsidRPr="00B7170F">
          <w:rPr>
            <w:rFonts w:ascii="Arial" w:hAnsi="Arial" w:cs="Arial"/>
            <w:color w:val="000000" w:themeColor="text1"/>
            <w:sz w:val="22"/>
            <w:szCs w:val="22"/>
          </w:rPr>
          <w:fldChar w:fldCharType="end"/>
        </w:r>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Pr>
            <w:rFonts w:ascii="Arial" w:hAnsi="Arial" w:cs="Arial"/>
            <w:color w:val="000000" w:themeColor="text1"/>
            <w:sz w:val="22"/>
            <w:szCs w:val="22"/>
          </w:rPr>
          <w:t xml:space="preserve"> </w:t>
        </w:r>
        <w:r>
          <w:rPr>
            <w:rFonts w:ascii="Arial" w:hAnsi="Arial" w:cs="Arial"/>
            <w:color w:val="000000" w:themeColor="text1"/>
            <w:sz w:val="22"/>
            <w:szCs w:val="22"/>
          </w:rPr>
          <w:sym w:font="Symbol" w:char="F0B0"/>
        </w:r>
        <w:r>
          <w:rPr>
            <w:rFonts w:ascii="Arial" w:hAnsi="Arial" w:cs="Arial"/>
            <w:color w:val="000000" w:themeColor="text1"/>
            <w:sz w:val="22"/>
            <w:szCs w:val="22"/>
          </w:rPr>
          <w:t>C</w:t>
        </w:r>
        <w:r w:rsidRPr="00B7170F">
          <w:rPr>
            <w:rFonts w:ascii="Arial" w:hAnsi="Arial" w:cs="Arial"/>
            <w:color w:val="000000" w:themeColor="text1"/>
            <w:sz w:val="22"/>
            <w:szCs w:val="22"/>
          </w:rPr>
          <w:t xml:space="preserve">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r>
          <w:rPr>
            <w:rFonts w:ascii="Arial" w:hAnsi="Arial" w:cs="Arial"/>
            <w:color w:val="000000" w:themeColor="text1"/>
            <w:sz w:val="22"/>
            <w:szCs w:val="22"/>
          </w:rPr>
          <w:sym w:font="Symbol" w:char="F0B0"/>
        </w:r>
        <w:r>
          <w:rPr>
            <w:rFonts w:ascii="Arial" w:hAnsi="Arial" w:cs="Arial"/>
            <w:color w:val="000000" w:themeColor="text1"/>
            <w:sz w:val="22"/>
            <w:szCs w:val="22"/>
          </w:rPr>
          <w:t>C</w:t>
        </w:r>
        <w:r w:rsidRPr="00B7170F">
          <w:rPr>
            <w:rFonts w:ascii="Arial" w:hAnsi="Arial" w:cs="Arial"/>
            <w:color w:val="000000" w:themeColor="text1"/>
            <w:sz w:val="22"/>
            <w:szCs w:val="22"/>
          </w:rPr>
          <w:t>.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FITC Positive Selection Kit (StemCell Technologies). Alternatively, mononuclear cells from whole peripheral blood of paired subjects were isolated using SepMate Tubes (StemCell Technologies) by density gradient centrifugation. Cells were then viably frozen in 5% DMSO in RPMI complemented with 95% FBS. Cryopreserved cells were resuscitated for flow cytometry analyses by rapid thawing and slow dilution.</w:t>
        </w:r>
      </w:moveTo>
    </w:p>
    <w:p w14:paraId="54DB2315" w14:textId="77777777" w:rsidR="00CB2EE4" w:rsidRPr="0002326A" w:rsidRDefault="00CB2EE4" w:rsidP="00CB2EE4">
      <w:pPr>
        <w:spacing w:line="480" w:lineRule="auto"/>
        <w:jc w:val="both"/>
        <w:rPr>
          <w:moveTo w:id="314" w:author="Borcherding, Nicholas (CCOM Student)" w:date="2020-11-27T06:15:00Z"/>
          <w:rFonts w:ascii="Arial" w:hAnsi="Arial" w:cs="Arial"/>
          <w:color w:val="000000"/>
          <w:sz w:val="22"/>
          <w:szCs w:val="22"/>
        </w:rPr>
      </w:pPr>
    </w:p>
    <w:p w14:paraId="75DDB8A3" w14:textId="77777777" w:rsidR="00CB2EE4" w:rsidRPr="0002326A" w:rsidRDefault="00CB2EE4" w:rsidP="00CB2EE4">
      <w:pPr>
        <w:spacing w:line="480" w:lineRule="auto"/>
        <w:jc w:val="both"/>
        <w:rPr>
          <w:moveTo w:id="315" w:author="Borcherding, Nicholas (CCOM Student)" w:date="2020-11-27T06:15:00Z"/>
          <w:rFonts w:ascii="Arial" w:hAnsi="Arial" w:cs="Arial"/>
          <w:i/>
          <w:iCs/>
          <w:color w:val="000000"/>
          <w:sz w:val="22"/>
          <w:szCs w:val="22"/>
        </w:rPr>
      </w:pPr>
      <w:moveTo w:id="316" w:author="Borcherding, Nicholas (CCOM Student)" w:date="2020-11-27T06:15:00Z">
        <w:r w:rsidRPr="0002326A">
          <w:rPr>
            <w:rFonts w:ascii="Arial" w:hAnsi="Arial" w:cs="Arial"/>
            <w:i/>
            <w:iCs/>
            <w:color w:val="000000"/>
            <w:sz w:val="22"/>
            <w:szCs w:val="22"/>
          </w:rPr>
          <w:t>Cell Sorting for Single-Cell RNA sequencing</w:t>
        </w:r>
      </w:moveTo>
    </w:p>
    <w:p w14:paraId="56014784" w14:textId="77777777" w:rsidR="00CB2EE4" w:rsidRPr="0002326A" w:rsidRDefault="00CB2EE4" w:rsidP="00CB2EE4">
      <w:pPr>
        <w:spacing w:line="480" w:lineRule="auto"/>
        <w:jc w:val="both"/>
        <w:rPr>
          <w:moveTo w:id="317" w:author="Borcherding, Nicholas (CCOM Student)" w:date="2020-11-27T06:15:00Z"/>
          <w:rFonts w:ascii="Arial" w:hAnsi="Arial" w:cs="Arial"/>
          <w:color w:val="000000"/>
          <w:sz w:val="22"/>
          <w:szCs w:val="22"/>
        </w:rPr>
      </w:pPr>
      <w:moveTo w:id="318" w:author="Borcherding, Nicholas (CCOM Student)" w:date="2020-11-27T06:15:00Z">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single cell suspensions generated from three ccRCC tumor samples and blood were FACS sorted on a FACS ARIA sorter (BD Biosciences) for lymphoid and </w:t>
        </w:r>
        <w:r w:rsidRPr="0002326A">
          <w:rPr>
            <w:rFonts w:ascii="Arial" w:hAnsi="Arial" w:cs="Arial"/>
            <w:color w:val="000000"/>
            <w:sz w:val="22"/>
            <w:szCs w:val="22"/>
          </w:rPr>
          <w:lastRenderedPageBreak/>
          <w:t>myeloid cells (</w:t>
        </w:r>
        <w:r>
          <w:rPr>
            <w:rFonts w:ascii="Arial" w:hAnsi="Arial" w:cs="Arial"/>
            <w:color w:val="000000"/>
            <w:sz w:val="22"/>
            <w:szCs w:val="22"/>
          </w:rPr>
          <w:t>r</w:t>
        </w:r>
        <w:r w:rsidRPr="0002326A">
          <w:rPr>
            <w:rFonts w:ascii="Arial" w:hAnsi="Arial" w:cs="Arial"/>
            <w:color w:val="000000"/>
            <w:sz w:val="22"/>
            <w:szCs w:val="22"/>
          </w:rPr>
          <w:t>atio 3:1).</w:t>
        </w:r>
        <w:r>
          <w:rPr>
            <w:rFonts w:ascii="Arial" w:hAnsi="Arial" w:cs="Arial"/>
            <w:color w:val="000000"/>
            <w:sz w:val="22"/>
            <w:szCs w:val="22"/>
          </w:rPr>
          <w:t xml:space="preserve"> This was to consistent sequencing depth for both myeloid and lymphoid cells across the three patients, as myeloid cells have 3-10-fold greater feature expression. </w:t>
        </w:r>
        <w:r w:rsidRPr="0002326A">
          <w:rPr>
            <w:rFonts w:ascii="Arial" w:hAnsi="Arial" w:cs="Arial"/>
            <w:color w:val="000000"/>
            <w:sz w:val="22"/>
            <w:szCs w:val="22"/>
          </w:rPr>
          <w:t>The cells were sorted into ice</w:t>
        </w:r>
        <w:r>
          <w:rPr>
            <w:rFonts w:ascii="Arial" w:hAnsi="Arial" w:cs="Arial"/>
            <w:color w:val="000000"/>
            <w:sz w:val="22"/>
            <w:szCs w:val="22"/>
          </w:rPr>
          <w:t>-</w:t>
        </w:r>
        <w:r w:rsidRPr="0002326A">
          <w:rPr>
            <w:rFonts w:ascii="Arial" w:hAnsi="Arial" w:cs="Arial"/>
            <w:color w:val="000000"/>
            <w:sz w:val="22"/>
            <w:szCs w:val="22"/>
          </w:rPr>
          <w:t xml:space="preserve">cold Dulbecco’s PBS + 0.04% non-acetylated BSA (New England </w:t>
        </w:r>
        <w:proofErr w:type="spellStart"/>
        <w:r w:rsidRPr="0002326A">
          <w:rPr>
            <w:rFonts w:ascii="Arial" w:hAnsi="Arial" w:cs="Arial"/>
            <w:color w:val="000000"/>
            <w:sz w:val="22"/>
            <w:szCs w:val="22"/>
          </w:rPr>
          <w:t>BioLabs</w:t>
        </w:r>
        <w:proofErr w:type="spellEnd"/>
        <w:r w:rsidRPr="0002326A">
          <w:rPr>
            <w:rFonts w:ascii="Arial" w:hAnsi="Arial" w:cs="Arial"/>
            <w:color w:val="000000"/>
            <w:sz w:val="22"/>
            <w:szCs w:val="22"/>
          </w:rPr>
          <w:t xml:space="preserve">, Ipswich, MA). Sorted cells were then counted and assessed viability </w:t>
        </w:r>
        <w:proofErr w:type="spellStart"/>
        <w:r w:rsidRPr="0002326A">
          <w:rPr>
            <w:rFonts w:ascii="Arial" w:hAnsi="Arial" w:cs="Arial"/>
            <w:color w:val="000000"/>
            <w:sz w:val="22"/>
            <w:szCs w:val="22"/>
          </w:rPr>
          <w:t>MoxiGoII</w:t>
        </w:r>
        <w:proofErr w:type="spellEnd"/>
        <w:r w:rsidRPr="0002326A">
          <w:rPr>
            <w:rFonts w:ascii="Arial" w:hAnsi="Arial" w:cs="Arial"/>
            <w:color w:val="000000"/>
            <w:sz w:val="22"/>
            <w:szCs w:val="22"/>
          </w:rPr>
          <w:t xml:space="preserve"> counter (</w:t>
        </w:r>
        <w:proofErr w:type="spellStart"/>
        <w:r w:rsidRPr="0002326A">
          <w:rPr>
            <w:rFonts w:ascii="Arial" w:hAnsi="Arial" w:cs="Arial"/>
            <w:color w:val="000000"/>
            <w:sz w:val="22"/>
            <w:szCs w:val="22"/>
          </w:rPr>
          <w:t>Orflo</w:t>
        </w:r>
        <w:proofErr w:type="spellEnd"/>
        <w:r w:rsidRPr="0002326A">
          <w:rPr>
            <w:rFonts w:ascii="Arial" w:hAnsi="Arial" w:cs="Arial"/>
            <w:color w:val="000000"/>
            <w:sz w:val="22"/>
            <w:szCs w:val="22"/>
          </w:rPr>
          <w:t xml:space="preserve"> Technologies, Ketchum, ID) ensuring that cells were resuspended at 1</w:t>
        </w:r>
        <w:r>
          <w:rPr>
            <w:rFonts w:ascii="Arial" w:hAnsi="Arial" w:cs="Arial"/>
            <w:color w:val="000000"/>
            <w:sz w:val="22"/>
            <w:szCs w:val="22"/>
          </w:rPr>
          <w:t>,</w:t>
        </w:r>
        <w:r w:rsidRPr="0002326A">
          <w:rPr>
            <w:rFonts w:ascii="Arial" w:hAnsi="Arial" w:cs="Arial"/>
            <w:color w:val="000000"/>
            <w:sz w:val="22"/>
            <w:szCs w:val="22"/>
          </w:rPr>
          <w:t>000 cells</w:t>
        </w:r>
        <w:r>
          <w:rPr>
            <w:rFonts w:ascii="Arial" w:hAnsi="Arial" w:cs="Arial"/>
            <w:color w:val="000000"/>
            <w:sz w:val="22"/>
            <w:szCs w:val="22"/>
          </w:rPr>
          <w:t>/µ</w:t>
        </w:r>
        <w:r w:rsidRPr="0002326A">
          <w:rPr>
            <w:rFonts w:ascii="Arial" w:hAnsi="Arial" w:cs="Arial"/>
            <w:color w:val="000000"/>
            <w:sz w:val="22"/>
            <w:szCs w:val="22"/>
          </w:rPr>
          <w:t xml:space="preserve">l with a viability &gt;90%. </w:t>
        </w:r>
      </w:moveTo>
    </w:p>
    <w:p w14:paraId="0A216800" w14:textId="77777777" w:rsidR="00CB2EE4" w:rsidRPr="0002326A" w:rsidRDefault="00CB2EE4" w:rsidP="00CB2EE4">
      <w:pPr>
        <w:spacing w:line="480" w:lineRule="auto"/>
        <w:jc w:val="both"/>
        <w:rPr>
          <w:moveTo w:id="319" w:author="Borcherding, Nicholas (CCOM Student)" w:date="2020-11-27T06:15:00Z"/>
          <w:rFonts w:ascii="Arial" w:hAnsi="Arial" w:cs="Arial"/>
          <w:color w:val="000000"/>
          <w:sz w:val="22"/>
          <w:szCs w:val="22"/>
        </w:rPr>
      </w:pPr>
    </w:p>
    <w:p w14:paraId="3E9F81B2" w14:textId="77777777" w:rsidR="00CB2EE4" w:rsidRPr="00541645" w:rsidRDefault="00CB2EE4" w:rsidP="00CB2EE4">
      <w:pPr>
        <w:spacing w:line="480" w:lineRule="auto"/>
        <w:jc w:val="both"/>
        <w:rPr>
          <w:moveTo w:id="320" w:author="Borcherding, Nicholas (CCOM Student)" w:date="2020-11-27T06:15:00Z"/>
          <w:rFonts w:ascii="Arial" w:hAnsi="Arial" w:cs="Arial"/>
          <w:i/>
          <w:iCs/>
          <w:color w:val="000000"/>
          <w:sz w:val="22"/>
          <w:szCs w:val="22"/>
        </w:rPr>
      </w:pPr>
      <w:moveTo w:id="321" w:author="Borcherding, Nicholas (CCOM Student)" w:date="2020-11-27T06:15:00Z">
        <w:r w:rsidRPr="00541645">
          <w:rPr>
            <w:rFonts w:ascii="Arial" w:hAnsi="Arial" w:cs="Arial"/>
            <w:i/>
            <w:iCs/>
            <w:color w:val="000000"/>
            <w:sz w:val="22"/>
            <w:szCs w:val="22"/>
          </w:rPr>
          <w:t>Library Preparation, Single-Cell 5’ and TCR Sequencing</w:t>
        </w:r>
      </w:moveTo>
    </w:p>
    <w:p w14:paraId="083F5E43" w14:textId="77777777" w:rsidR="00CB2EE4" w:rsidRPr="0002326A" w:rsidRDefault="00CB2EE4" w:rsidP="00CB2EE4">
      <w:pPr>
        <w:spacing w:line="480" w:lineRule="auto"/>
        <w:jc w:val="both"/>
        <w:rPr>
          <w:moveTo w:id="322" w:author="Borcherding, Nicholas (CCOM Student)" w:date="2020-11-27T06:15:00Z"/>
          <w:rFonts w:ascii="Arial" w:hAnsi="Arial" w:cs="Arial"/>
          <w:color w:val="000000" w:themeColor="text1"/>
          <w:sz w:val="22"/>
          <w:szCs w:val="22"/>
        </w:rPr>
      </w:pPr>
      <w:moveTo w:id="323" w:author="Borcherding, Nicholas (CCOM Student)" w:date="2020-11-27T06:15:00Z">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the same input sample</w:t>
        </w:r>
        <w:r>
          <w:rPr>
            <w:rFonts w:ascii="Arial" w:hAnsi="Arial" w:cs="Arial"/>
            <w:color w:val="000000"/>
            <w:sz w:val="22"/>
            <w:szCs w:val="22"/>
          </w:rPr>
          <w:t>s</w:t>
        </w:r>
        <w:r w:rsidRPr="0002326A">
          <w:rPr>
            <w:rFonts w:ascii="Arial" w:hAnsi="Arial" w:cs="Arial"/>
            <w:color w:val="000000"/>
            <w:sz w:val="22"/>
            <w:szCs w:val="22"/>
          </w:rPr>
          <w:t xml:space="preserve">. Sequencing libraries were generated with unique sample indices for 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moveTo>
    </w:p>
    <w:p w14:paraId="020FE698" w14:textId="77777777" w:rsidR="00CB2EE4" w:rsidRPr="0002326A" w:rsidRDefault="00CB2EE4" w:rsidP="00CB2EE4">
      <w:pPr>
        <w:spacing w:line="480" w:lineRule="auto"/>
        <w:jc w:val="both"/>
        <w:rPr>
          <w:moveTo w:id="324" w:author="Borcherding, Nicholas (CCOM Student)" w:date="2020-11-27T06:15:00Z"/>
          <w:rFonts w:ascii="Arial" w:hAnsi="Arial" w:cs="Arial"/>
          <w:sz w:val="22"/>
          <w:szCs w:val="22"/>
        </w:rPr>
      </w:pPr>
    </w:p>
    <w:p w14:paraId="370DF5D0" w14:textId="77777777" w:rsidR="00CB2EE4" w:rsidRPr="0002326A" w:rsidRDefault="00CB2EE4" w:rsidP="00CB2EE4">
      <w:pPr>
        <w:spacing w:line="480" w:lineRule="auto"/>
        <w:jc w:val="both"/>
        <w:rPr>
          <w:moveTo w:id="325" w:author="Borcherding, Nicholas (CCOM Student)" w:date="2020-11-27T06:15:00Z"/>
          <w:rFonts w:ascii="Arial" w:hAnsi="Arial" w:cs="Arial"/>
          <w:i/>
          <w:iCs/>
          <w:color w:val="000000" w:themeColor="text1"/>
          <w:sz w:val="22"/>
          <w:szCs w:val="22"/>
        </w:rPr>
      </w:pPr>
      <w:moveTo w:id="326" w:author="Borcherding, Nicholas (CCOM Student)" w:date="2020-11-27T06:15:00Z">
        <w:r w:rsidRPr="0002326A">
          <w:rPr>
            <w:rFonts w:ascii="Arial" w:hAnsi="Arial" w:cs="Arial"/>
            <w:i/>
            <w:iCs/>
            <w:color w:val="000000" w:themeColor="text1"/>
            <w:sz w:val="22"/>
            <w:szCs w:val="22"/>
          </w:rPr>
          <w:lastRenderedPageBreak/>
          <w:t>Incorporation of other SCRS data sets</w:t>
        </w:r>
      </w:moveTo>
    </w:p>
    <w:p w14:paraId="2D9C06EE" w14:textId="77777777" w:rsidR="00CB2EE4" w:rsidRPr="0002326A" w:rsidRDefault="00CB2EE4" w:rsidP="00CB2EE4">
      <w:pPr>
        <w:spacing w:line="480" w:lineRule="auto"/>
        <w:rPr>
          <w:moveTo w:id="327" w:author="Borcherding, Nicholas (CCOM Student)" w:date="2020-11-27T06:15:00Z"/>
          <w:rFonts w:ascii="Arial" w:hAnsi="Arial" w:cs="Arial"/>
          <w:color w:val="000000" w:themeColor="text1"/>
          <w:sz w:val="22"/>
          <w:szCs w:val="22"/>
        </w:rPr>
      </w:pPr>
      <w:moveTo w:id="328" w:author="Borcherding, Nicholas (CCOM Student)" w:date="2020-11-27T06:15:00Z">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previously published data</w:t>
        </w:r>
        <w:r>
          <w:rPr>
            <w:rFonts w:ascii="Arial" w:hAnsi="Arial" w:cs="Arial"/>
            <w:color w:val="000000" w:themeColor="text1"/>
            <w:sz w:val="22"/>
            <w:szCs w:val="22"/>
          </w:rPr>
          <w:t>.</w:t>
        </w:r>
        <w:r w:rsidRPr="0002326A">
          <w:rPr>
            <w:rFonts w:ascii="Arial" w:hAnsi="Arial" w:cs="Arial"/>
            <w:color w:val="000000" w:themeColor="text1"/>
            <w:sz w:val="22"/>
            <w:szCs w:val="22"/>
          </w:rPr>
          <w:fldChar w:fldCharType="begin" w:fldLock="1"/>
        </w:r>
        <w:r>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Pr="0002326A">
          <w:rPr>
            <w:rFonts w:ascii="Arial" w:hAnsi="Arial" w:cs="Arial"/>
            <w:color w:val="000000" w:themeColor="text1"/>
            <w:sz w:val="22"/>
            <w:szCs w:val="22"/>
          </w:rPr>
          <w:fldChar w:fldCharType="separate"/>
        </w:r>
        <w:r w:rsidRPr="003E01D3">
          <w:rPr>
            <w:rFonts w:ascii="Arial" w:hAnsi="Arial" w:cs="Arial"/>
            <w:noProof/>
            <w:color w:val="000000" w:themeColor="text1"/>
            <w:sz w:val="22"/>
            <w:szCs w:val="22"/>
            <w:vertAlign w:val="superscript"/>
          </w:rPr>
          <w:t>30</w:t>
        </w:r>
        <w:r w:rsidRPr="0002326A">
          <w:rPr>
            <w:rFonts w:ascii="Arial" w:hAnsi="Arial" w:cs="Arial"/>
            <w:color w:val="000000" w:themeColor="text1"/>
            <w:sz w:val="22"/>
            <w:szCs w:val="22"/>
          </w:rPr>
          <w:fldChar w:fldCharType="end"/>
        </w:r>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moveTo>
    </w:p>
    <w:p w14:paraId="55C2A530" w14:textId="77777777" w:rsidR="00CB2EE4" w:rsidRPr="0002326A" w:rsidRDefault="00CB2EE4" w:rsidP="00CB2EE4">
      <w:pPr>
        <w:spacing w:line="480" w:lineRule="auto"/>
        <w:jc w:val="both"/>
        <w:rPr>
          <w:moveTo w:id="329" w:author="Borcherding, Nicholas (CCOM Student)" w:date="2020-11-27T06:15:00Z"/>
          <w:rFonts w:ascii="Arial" w:hAnsi="Arial" w:cs="Arial"/>
          <w:sz w:val="22"/>
          <w:szCs w:val="22"/>
        </w:rPr>
      </w:pPr>
    </w:p>
    <w:p w14:paraId="2747FC47" w14:textId="77777777" w:rsidR="00CB2EE4" w:rsidRPr="0002326A" w:rsidRDefault="00CB2EE4" w:rsidP="00CB2EE4">
      <w:pPr>
        <w:spacing w:line="480" w:lineRule="auto"/>
        <w:jc w:val="both"/>
        <w:rPr>
          <w:moveTo w:id="330" w:author="Borcherding, Nicholas (CCOM Student)" w:date="2020-11-27T06:15:00Z"/>
          <w:rFonts w:ascii="Arial" w:hAnsi="Arial" w:cs="Arial"/>
          <w:i/>
          <w:sz w:val="22"/>
          <w:szCs w:val="22"/>
        </w:rPr>
      </w:pPr>
      <w:moveTo w:id="331" w:author="Borcherding, Nicholas (CCOM Student)" w:date="2020-11-27T06:15:00Z">
        <w:r w:rsidRPr="0002326A">
          <w:rPr>
            <w:rFonts w:ascii="Arial" w:hAnsi="Arial" w:cs="Arial"/>
            <w:i/>
            <w:sz w:val="22"/>
            <w:szCs w:val="22"/>
          </w:rPr>
          <w:t xml:space="preserve">SCRS Integration </w:t>
        </w:r>
      </w:moveTo>
    </w:p>
    <w:p w14:paraId="0FA60178" w14:textId="3D49A368" w:rsidR="00CB2EE4" w:rsidRPr="008926B6" w:rsidRDefault="00CB2EE4" w:rsidP="00CB2EE4">
      <w:pPr>
        <w:spacing w:line="480" w:lineRule="auto"/>
        <w:jc w:val="both"/>
        <w:rPr>
          <w:moveTo w:id="332" w:author="Borcherding, Nicholas (CCOM Student)" w:date="2020-11-27T06:15:00Z"/>
          <w:rFonts w:ascii="Arial" w:hAnsi="Arial" w:cs="Arial"/>
          <w:sz w:val="22"/>
          <w:szCs w:val="22"/>
        </w:rPr>
      </w:pPr>
      <w:moveTo w:id="333" w:author="Borcherding, Nicholas (CCOM Student)" w:date="2020-11-27T06:15:00Z">
        <w:r w:rsidRPr="0002326A">
          <w:rPr>
            <w:rFonts w:ascii="Arial" w:hAnsi="Arial" w:cs="Arial"/>
            <w:sz w:val="22"/>
            <w:szCs w:val="22"/>
          </w:rPr>
          <w:t>Initial processing of cells isolated from ccRCC patients; Patient 1 (n=10,694), Patient 2 (n=5,174) and Patient 3 (n=9,805) were processed and integrated with the above samples using the Seurat R package (v3.0.2)</w:t>
        </w:r>
        <w:r>
          <w:rPr>
            <w:rFonts w:ascii="Arial" w:hAnsi="Arial" w:cs="Arial"/>
            <w:sz w:val="22"/>
            <w:szCs w:val="22"/>
          </w:rPr>
          <w:t>.</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lt;sup&gt;32,33&lt;/sup&gt;","plainTextFormattedCitation":"32,33","previouslyFormattedCitation":"&lt;sup&gt;32,33&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32,33</w:t>
        </w:r>
        <w:r w:rsidRPr="0002326A">
          <w:rPr>
            <w:rFonts w:ascii="Arial" w:hAnsi="Arial" w:cs="Arial"/>
            <w:sz w:val="22"/>
            <w:szCs w:val="22"/>
          </w:rPr>
          <w:fldChar w:fldCharType="end"/>
        </w:r>
        <w:r>
          <w:rPr>
            <w:rFonts w:ascii="Arial" w:hAnsi="Arial" w:cs="Arial"/>
            <w:sz w:val="22"/>
            <w:szCs w:val="22"/>
          </w:rPr>
          <w:t xml:space="preserve"> We removed cells with</w:t>
        </w:r>
        <w:r w:rsidRPr="008926B6">
          <w:rPr>
            <w:rFonts w:ascii="Arial" w:hAnsi="Arial" w:cs="Arial"/>
            <w:sz w:val="22"/>
            <w:szCs w:val="22"/>
          </w:rPr>
          <w:t xml:space="preserve"> percentage of mitochondrial genes</w:t>
        </w:r>
        <w:r>
          <w:rPr>
            <w:rFonts w:ascii="Arial" w:hAnsi="Arial" w:cs="Arial"/>
            <w:sz w:val="22"/>
            <w:szCs w:val="22"/>
          </w:rPr>
          <w:t xml:space="preserve"> &gt; 15%</w:t>
        </w:r>
        <w:r w:rsidRPr="008926B6">
          <w:rPr>
            <w:rFonts w:ascii="Arial" w:hAnsi="Arial" w:cs="Arial"/>
            <w:sz w:val="22"/>
            <w:szCs w:val="22"/>
          </w:rPr>
          <w:t xml:space="preserve"> and UMI</w:t>
        </w:r>
        <w:r>
          <w:rPr>
            <w:rFonts w:ascii="Arial" w:hAnsi="Arial" w:cs="Arial"/>
            <w:sz w:val="22"/>
            <w:szCs w:val="22"/>
          </w:rPr>
          <w:t xml:space="preserve"> &gt; 5,000 to control for </w:t>
        </w:r>
        <w:proofErr w:type="spellStart"/>
        <w:r>
          <w:rPr>
            <w:rFonts w:ascii="Arial" w:hAnsi="Arial" w:cs="Arial"/>
            <w:sz w:val="22"/>
            <w:szCs w:val="22"/>
          </w:rPr>
          <w:t>multiplets</w:t>
        </w:r>
        <w:proofErr w:type="spellEnd"/>
        <w:r>
          <w:rPr>
            <w:rFonts w:ascii="Arial" w:hAnsi="Arial" w:cs="Arial"/>
            <w:sz w:val="22"/>
            <w:szCs w:val="22"/>
          </w:rPr>
          <w:t>.</w:t>
        </w:r>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lt;sup&gt;34&lt;/sup&gt;","plainTextFormattedCitation":"34","previouslyFormattedCitation":"&lt;sup&gt;34&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t>PrepSCTIntegration</w:t>
        </w:r>
        <w:proofErr w:type="spellEnd"/>
        <w:r w:rsidRPr="0002326A">
          <w:rPr>
            <w:rFonts w:ascii="Arial" w:hAnsi="Arial" w:cs="Arial"/>
            <w:sz w:val="22"/>
            <w:szCs w:val="22"/>
          </w:rPr>
          <w:t xml:space="preserve">. The integration of sequencing runs occurred with the SCT-transformed data. The dimensional reduction to form the UMAP utilized the top 30 calculated dimensions and a resolution of 0.7. Data characteristics by sequencing run can be found in Supplemental </w:t>
        </w:r>
        <w:del w:id="334" w:author="Borcherding, Nicholas (CCOM Student)" w:date="2020-11-27T06:49:00Z">
          <w:r w:rsidRPr="0002326A" w:rsidDel="008D4D51">
            <w:rPr>
              <w:rFonts w:ascii="Arial" w:hAnsi="Arial" w:cs="Arial"/>
              <w:sz w:val="22"/>
              <w:szCs w:val="22"/>
            </w:rPr>
            <w:delText>Table</w:delText>
          </w:r>
        </w:del>
      </w:moveTo>
      <w:ins w:id="335" w:author="Borcherding, Nicholas (CCOM Student)" w:date="2020-11-27T06:49:00Z">
        <w:r w:rsidR="008D4D51">
          <w:rPr>
            <w:rFonts w:ascii="Arial" w:hAnsi="Arial" w:cs="Arial"/>
            <w:sz w:val="22"/>
            <w:szCs w:val="22"/>
          </w:rPr>
          <w:t>Data</w:t>
        </w:r>
      </w:ins>
      <w:moveTo w:id="336" w:author="Borcherding, Nicholas (CCOM Student)" w:date="2020-11-27T06:15:00Z">
        <w:r w:rsidRPr="0002326A">
          <w:rPr>
            <w:rFonts w:ascii="Arial" w:hAnsi="Arial" w:cs="Arial"/>
            <w:sz w:val="22"/>
            <w:szCs w:val="22"/>
          </w:rPr>
          <w:t xml:space="preserve"> </w:t>
        </w:r>
      </w:moveTo>
      <w:ins w:id="337" w:author="Borcherding, Nicholas (CCOM Student)" w:date="2020-11-27T07:19:00Z">
        <w:r w:rsidR="00DE23B6">
          <w:rPr>
            <w:rFonts w:ascii="Arial" w:hAnsi="Arial" w:cs="Arial"/>
            <w:sz w:val="22"/>
            <w:szCs w:val="22"/>
          </w:rPr>
          <w:t>3</w:t>
        </w:r>
      </w:ins>
      <w:moveTo w:id="338" w:author="Borcherding, Nicholas (CCOM Student)" w:date="2020-11-27T06:15:00Z">
        <w:del w:id="339" w:author="Borcherding, Nicholas (CCOM Student)" w:date="2020-11-27T07:19:00Z">
          <w:r w:rsidRPr="0002326A" w:rsidDel="00DE23B6">
            <w:rPr>
              <w:rFonts w:ascii="Arial" w:hAnsi="Arial" w:cs="Arial"/>
              <w:sz w:val="22"/>
              <w:szCs w:val="22"/>
            </w:rPr>
            <w:delText>1</w:delText>
          </w:r>
        </w:del>
        <w:r w:rsidRPr="0002326A">
          <w:rPr>
            <w:rFonts w:ascii="Arial" w:hAnsi="Arial" w:cs="Arial"/>
            <w:sz w:val="22"/>
            <w:szCs w:val="22"/>
          </w:rPr>
          <w:t xml:space="preserve">. </w:t>
        </w:r>
        <w:r w:rsidRPr="0002326A">
          <w:rPr>
            <w:rFonts w:ascii="Arial" w:hAnsi="Arial" w:cs="Arial"/>
            <w:iCs/>
            <w:sz w:val="22"/>
            <w:szCs w:val="22"/>
          </w:rPr>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w:t>
        </w:r>
        <w:del w:id="340" w:author="Borcherding, Nicholas (CCOM Student)" w:date="2020-11-27T06:49:00Z">
          <w:r w:rsidRPr="0002326A" w:rsidDel="008D4D51">
            <w:rPr>
              <w:rFonts w:ascii="Arial" w:hAnsi="Arial" w:cs="Arial"/>
              <w:iCs/>
              <w:sz w:val="22"/>
              <w:szCs w:val="22"/>
            </w:rPr>
            <w:delText>Table</w:delText>
          </w:r>
        </w:del>
      </w:moveTo>
      <w:ins w:id="341" w:author="Borcherding, Nicholas (CCOM Student)" w:date="2020-11-27T06:49:00Z">
        <w:r w:rsidR="008D4D51">
          <w:rPr>
            <w:rFonts w:ascii="Arial" w:hAnsi="Arial" w:cs="Arial"/>
            <w:iCs/>
            <w:sz w:val="22"/>
            <w:szCs w:val="22"/>
          </w:rPr>
          <w:t>Data</w:t>
        </w:r>
      </w:ins>
      <w:moveTo w:id="342" w:author="Borcherding, Nicholas (CCOM Student)" w:date="2020-11-27T06:15:00Z">
        <w:r w:rsidRPr="0002326A">
          <w:rPr>
            <w:rFonts w:ascii="Arial" w:hAnsi="Arial" w:cs="Arial"/>
            <w:iCs/>
            <w:sz w:val="22"/>
            <w:szCs w:val="22"/>
          </w:rPr>
          <w:t xml:space="preserve"> </w:t>
        </w:r>
      </w:moveTo>
      <w:ins w:id="343" w:author="Borcherding, Nicholas (CCOM Student)" w:date="2020-11-27T07:20:00Z">
        <w:r w:rsidR="00DE23B6">
          <w:rPr>
            <w:rFonts w:ascii="Arial" w:hAnsi="Arial" w:cs="Arial"/>
            <w:iCs/>
            <w:sz w:val="22"/>
            <w:szCs w:val="22"/>
          </w:rPr>
          <w:t>4</w:t>
        </w:r>
      </w:ins>
      <w:moveTo w:id="344" w:author="Borcherding, Nicholas (CCOM Student)" w:date="2020-11-27T06:15:00Z">
        <w:del w:id="345" w:author="Borcherding, Nicholas (CCOM Student)" w:date="2020-11-27T07:20:00Z">
          <w:r w:rsidRPr="0002326A" w:rsidDel="00DE23B6">
            <w:rPr>
              <w:rFonts w:ascii="Arial" w:hAnsi="Arial" w:cs="Arial"/>
              <w:iCs/>
              <w:sz w:val="22"/>
              <w:szCs w:val="22"/>
            </w:rPr>
            <w:delText>2</w:delText>
          </w:r>
        </w:del>
        <w:r w:rsidRPr="0002326A">
          <w:rPr>
            <w:rFonts w:ascii="Arial" w:hAnsi="Arial" w:cs="Arial"/>
            <w:iCs/>
            <w:sz w:val="22"/>
            <w:szCs w:val="22"/>
          </w:rPr>
          <w:t xml:space="preserve">. </w:t>
        </w:r>
        <w:r>
          <w:rPr>
            <w:rFonts w:ascii="Arial" w:hAnsi="Arial" w:cs="Arial"/>
            <w:iCs/>
            <w:sz w:val="22"/>
            <w:szCs w:val="22"/>
          </w:rPr>
          <w:t xml:space="preserve">Parameters for UMAP generation and clustering were looped from across a range of 5 to 50 for dimensional inputs and </w:t>
        </w:r>
        <w:r>
          <w:rPr>
            <w:rFonts w:ascii="Arial" w:hAnsi="Arial" w:cs="Arial"/>
            <w:iCs/>
            <w:sz w:val="22"/>
            <w:szCs w:val="22"/>
          </w:rPr>
          <w:lastRenderedPageBreak/>
          <w:t xml:space="preserve">0.3 to 1.5 for resolution, final parameters were selected to generate consistent visualizations. Integration across the samples for subclustered populations is available in Supplemental Figure 1. Doublet density estimation was performed across each cell using the </w:t>
        </w:r>
        <w:proofErr w:type="spellStart"/>
        <w:r>
          <w:rPr>
            <w:rFonts w:ascii="Arial" w:hAnsi="Arial" w:cs="Arial"/>
            <w:iCs/>
            <w:sz w:val="22"/>
            <w:szCs w:val="22"/>
          </w:rPr>
          <w:t>scDblFinder</w:t>
        </w:r>
        <w:proofErr w:type="spellEnd"/>
        <w:r>
          <w:rPr>
            <w:rFonts w:ascii="Arial" w:hAnsi="Arial" w:cs="Arial"/>
            <w:iCs/>
            <w:sz w:val="22"/>
            <w:szCs w:val="22"/>
          </w:rPr>
          <w:t xml:space="preserve"> (v1.4.0) R package using the top 30 PCA dimension and a K of 50. Density scores of log2(x+1) ≥ 3 were designated as doublets in the integrated object and subcluster-based analyses (Supplemental Figure </w:t>
        </w:r>
      </w:moveTo>
      <w:ins w:id="346" w:author="Borcherding, Nicholas (CCOM Student)" w:date="2020-11-27T07:13:00Z">
        <w:r w:rsidR="00DE23B6">
          <w:rPr>
            <w:rFonts w:ascii="Arial" w:hAnsi="Arial" w:cs="Arial"/>
            <w:iCs/>
            <w:sz w:val="22"/>
            <w:szCs w:val="22"/>
          </w:rPr>
          <w:t>8</w:t>
        </w:r>
      </w:ins>
      <w:moveTo w:id="347" w:author="Borcherding, Nicholas (CCOM Student)" w:date="2020-11-27T06:15:00Z">
        <w:del w:id="348" w:author="Borcherding, Nicholas (CCOM Student)" w:date="2020-11-27T07:13:00Z">
          <w:r w:rsidDel="00DE23B6">
            <w:rPr>
              <w:rFonts w:ascii="Arial" w:hAnsi="Arial" w:cs="Arial"/>
              <w:iCs/>
              <w:sz w:val="22"/>
              <w:szCs w:val="22"/>
            </w:rPr>
            <w:delText>2</w:delText>
          </w:r>
        </w:del>
        <w:r>
          <w:rPr>
            <w:rFonts w:ascii="Arial" w:hAnsi="Arial" w:cs="Arial"/>
            <w:iCs/>
            <w:sz w:val="22"/>
            <w:szCs w:val="22"/>
          </w:rPr>
          <w:t xml:space="preserve">). </w:t>
        </w:r>
      </w:moveTo>
    </w:p>
    <w:p w14:paraId="6E930B9E" w14:textId="77777777" w:rsidR="00CB2EE4" w:rsidRPr="0002326A" w:rsidRDefault="00CB2EE4" w:rsidP="00CB2EE4">
      <w:pPr>
        <w:spacing w:line="480" w:lineRule="auto"/>
        <w:jc w:val="both"/>
        <w:rPr>
          <w:moveTo w:id="349" w:author="Borcherding, Nicholas (CCOM Student)" w:date="2020-11-27T06:15:00Z"/>
          <w:rFonts w:ascii="Arial" w:hAnsi="Arial" w:cs="Arial"/>
          <w:sz w:val="22"/>
          <w:szCs w:val="22"/>
        </w:rPr>
      </w:pPr>
    </w:p>
    <w:p w14:paraId="1A31A0FD" w14:textId="77777777" w:rsidR="00CB2EE4" w:rsidRPr="0002326A" w:rsidRDefault="00CB2EE4" w:rsidP="00CB2EE4">
      <w:pPr>
        <w:spacing w:line="480" w:lineRule="auto"/>
        <w:jc w:val="both"/>
        <w:rPr>
          <w:moveTo w:id="350" w:author="Borcherding, Nicholas (CCOM Student)" w:date="2020-11-27T06:15:00Z"/>
          <w:rFonts w:ascii="Arial" w:hAnsi="Arial" w:cs="Arial"/>
          <w:i/>
          <w:iCs/>
          <w:sz w:val="22"/>
          <w:szCs w:val="22"/>
        </w:rPr>
      </w:pPr>
      <w:moveTo w:id="351" w:author="Borcherding, Nicholas (CCOM Student)" w:date="2020-11-27T06:15:00Z">
        <w:r w:rsidRPr="0002326A">
          <w:rPr>
            <w:rFonts w:ascii="Arial" w:hAnsi="Arial" w:cs="Arial"/>
            <w:i/>
            <w:iCs/>
            <w:sz w:val="22"/>
            <w:szCs w:val="22"/>
          </w:rPr>
          <w:t>SCRS Data Analysis and Visualizations</w:t>
        </w:r>
      </w:moveTo>
    </w:p>
    <w:p w14:paraId="7CF9D5A9" w14:textId="77777777" w:rsidR="00CB2EE4" w:rsidRPr="0002326A" w:rsidRDefault="00CB2EE4" w:rsidP="00CB2EE4">
      <w:pPr>
        <w:spacing w:line="480" w:lineRule="auto"/>
        <w:jc w:val="both"/>
        <w:rPr>
          <w:moveTo w:id="352" w:author="Borcherding, Nicholas (CCOM Student)" w:date="2020-11-27T06:15:00Z"/>
          <w:rFonts w:ascii="Arial" w:hAnsi="Arial" w:cs="Arial"/>
          <w:sz w:val="22"/>
          <w:szCs w:val="22"/>
        </w:rPr>
      </w:pPr>
      <w:moveTo w:id="353" w:author="Borcherding, Nicholas (CCOM Student)" w:date="2020-11-27T06:15:00Z">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w:t>
        </w:r>
        <w:r>
          <w:rPr>
            <w:rFonts w:ascii="Arial" w:hAnsi="Arial" w:cs="Arial"/>
            <w:sz w:val="22"/>
            <w:szCs w:val="22"/>
          </w:rPr>
          <w:t>embedding</w:t>
        </w:r>
        <w:r w:rsidRPr="0002326A">
          <w:rPr>
            <w:rFonts w:ascii="Arial" w:hAnsi="Arial" w:cs="Arial"/>
            <w:sz w:val="22"/>
            <w:szCs w:val="22"/>
          </w:rPr>
          <w:t xml:space="preserve">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w:t>
        </w:r>
        <w:r>
          <w:rPr>
            <w:rFonts w:ascii="Arial" w:hAnsi="Arial" w:cs="Arial"/>
            <w:sz w:val="22"/>
            <w:szCs w:val="22"/>
          </w:rPr>
          <w:t xml:space="preserve">This was done to prevent bias in expression evaluation generated by overlapping dot plots. </w:t>
        </w:r>
        <w:r w:rsidRPr="0002326A">
          <w:rPr>
            <w:rFonts w:ascii="Arial" w:hAnsi="Arial" w:cs="Arial"/>
            <w:sz w:val="22"/>
            <w:szCs w:val="22"/>
          </w:rPr>
          <w:t xml:space="preserve">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w:t>
        </w:r>
        <w:r>
          <w:rPr>
            <w:rFonts w:ascii="Arial" w:hAnsi="Arial" w:cs="Arial"/>
            <w:sz w:val="22"/>
            <w:szCs w:val="22"/>
          </w:rPr>
          <w:t>assignment</w:t>
        </w:r>
        <w:r w:rsidRPr="0002326A">
          <w:rPr>
            <w:rFonts w:ascii="Arial" w:hAnsi="Arial" w:cs="Arial"/>
            <w:sz w:val="22"/>
            <w:szCs w:val="22"/>
          </w:rPr>
          <w:t xml:space="preserve">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w:t>
        </w:r>
        <w:r>
          <w:rPr>
            <w:rFonts w:ascii="Arial" w:hAnsi="Arial" w:cs="Arial"/>
            <w:sz w:val="22"/>
            <w:szCs w:val="22"/>
          </w:rPr>
          <w:t>.</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lt;sup&gt;35&lt;/sup&gt;","plainTextFormattedCitation":"35","previouslyFormattedCitation":"&lt;sup&gt;35&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35</w:t>
        </w:r>
        <w:r w:rsidRPr="0002326A">
          <w:rPr>
            <w:rFonts w:ascii="Arial" w:hAnsi="Arial" w:cs="Arial"/>
            <w:sz w:val="22"/>
            <w:szCs w:val="22"/>
          </w:rPr>
          <w:fldChar w:fldCharType="end"/>
        </w:r>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w:t>
        </w:r>
        <w:r>
          <w:rPr>
            <w:rFonts w:ascii="Arial" w:hAnsi="Arial" w:cs="Arial"/>
            <w:sz w:val="22"/>
            <w:szCs w:val="22"/>
          </w:rPr>
          <w:t>Seurat</w:t>
        </w:r>
        <w:r w:rsidRPr="0002326A">
          <w:rPr>
            <w:rFonts w:ascii="Arial" w:hAnsi="Arial" w:cs="Arial"/>
            <w:sz w:val="22"/>
            <w:szCs w:val="22"/>
          </w:rPr>
          <w:t>.</w:t>
        </w:r>
        <w:r w:rsidRPr="0002326A">
          <w:rPr>
            <w:rFonts w:ascii="Arial" w:hAnsi="Arial" w:cs="Arial"/>
            <w:i/>
            <w:iCs/>
            <w:sz w:val="22"/>
            <w:szCs w:val="22"/>
          </w:rPr>
          <w:t xml:space="preserve"> </w:t>
        </w:r>
      </w:moveTo>
    </w:p>
    <w:p w14:paraId="1786A6BD" w14:textId="77777777" w:rsidR="00CB2EE4" w:rsidRPr="0002326A" w:rsidRDefault="00CB2EE4" w:rsidP="00CB2EE4">
      <w:pPr>
        <w:spacing w:line="480" w:lineRule="auto"/>
        <w:jc w:val="both"/>
        <w:rPr>
          <w:moveTo w:id="354" w:author="Borcherding, Nicholas (CCOM Student)" w:date="2020-11-27T06:15:00Z"/>
          <w:rFonts w:ascii="Arial" w:hAnsi="Arial" w:cs="Arial"/>
          <w:i/>
          <w:iCs/>
          <w:sz w:val="22"/>
          <w:szCs w:val="22"/>
        </w:rPr>
      </w:pPr>
    </w:p>
    <w:p w14:paraId="23B75B55" w14:textId="4D0E96F6" w:rsidR="00CB2EE4" w:rsidRDefault="00CB2EE4" w:rsidP="00CB2EE4">
      <w:pPr>
        <w:spacing w:line="480" w:lineRule="auto"/>
        <w:jc w:val="both"/>
        <w:rPr>
          <w:moveTo w:id="355" w:author="Borcherding, Nicholas (CCOM Student)" w:date="2020-11-27T06:15:00Z"/>
          <w:rFonts w:ascii="Arial" w:hAnsi="Arial" w:cs="Arial"/>
          <w:sz w:val="22"/>
          <w:szCs w:val="22"/>
        </w:rPr>
      </w:pPr>
      <w:moveTo w:id="356" w:author="Borcherding, Nicholas (CCOM Student)" w:date="2020-11-27T06:15:00Z">
        <w:r w:rsidRPr="0002326A">
          <w:rPr>
            <w:rFonts w:ascii="Arial" w:hAnsi="Arial" w:cs="Arial"/>
            <w:sz w:val="22"/>
            <w:szCs w:val="22"/>
          </w:rPr>
          <w:t>Cell</w:t>
        </w:r>
        <w:r>
          <w:rPr>
            <w:rFonts w:ascii="Arial" w:hAnsi="Arial" w:cs="Arial"/>
            <w:sz w:val="22"/>
            <w:szCs w:val="22"/>
          </w:rPr>
          <w:t>-</w:t>
        </w:r>
        <w:r w:rsidRPr="0002326A">
          <w:rPr>
            <w:rFonts w:ascii="Arial" w:hAnsi="Arial" w:cs="Arial"/>
            <w:sz w:val="22"/>
            <w:szCs w:val="22"/>
          </w:rPr>
          <w:t>type identification utilized the SingleR (v1.0.1) R package</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lt;sup&gt;36&lt;/sup&gt;","plainTextFormattedCitation":"36","previouslyFormattedCitation":"&lt;sup&gt;36&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w:t>
        </w:r>
        <w:r>
          <w:rPr>
            <w:rFonts w:ascii="Arial" w:hAnsi="Arial" w:cs="Arial"/>
            <w:sz w:val="22"/>
            <w:szCs w:val="22"/>
          </w:rPr>
          <w:t>.</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lt;sup&gt;37&lt;/sup&gt;","plainTextFormattedCitation":"37","previouslyFormattedCitation":"&lt;sup&gt;37&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37</w:t>
        </w:r>
        <w:r w:rsidRPr="0002326A">
          <w:rPr>
            <w:rFonts w:ascii="Arial" w:hAnsi="Arial" w:cs="Arial"/>
            <w:sz w:val="22"/>
            <w:szCs w:val="22"/>
          </w:rPr>
          <w:fldChar w:fldCharType="end"/>
        </w:r>
        <w:r w:rsidRPr="0002326A">
          <w:rPr>
            <w:rFonts w:ascii="Arial" w:hAnsi="Arial" w:cs="Arial"/>
            <w:sz w:val="22"/>
            <w:szCs w:val="22"/>
          </w:rPr>
          <w:t xml:space="preserve"> In addition to correlations, canonical markers for cell lineages (Supplemental </w:t>
        </w:r>
        <w:del w:id="357" w:author="Borcherding, Nicholas (CCOM Student)" w:date="2020-11-27T06:49:00Z">
          <w:r w:rsidRPr="0002326A" w:rsidDel="008D4D51">
            <w:rPr>
              <w:rFonts w:ascii="Arial" w:hAnsi="Arial" w:cs="Arial"/>
              <w:sz w:val="22"/>
              <w:szCs w:val="22"/>
            </w:rPr>
            <w:delText>Table</w:delText>
          </w:r>
        </w:del>
      </w:moveTo>
      <w:ins w:id="358" w:author="Borcherding, Nicholas (CCOM Student)" w:date="2020-11-27T06:49:00Z">
        <w:r w:rsidR="008D4D51">
          <w:rPr>
            <w:rFonts w:ascii="Arial" w:hAnsi="Arial" w:cs="Arial"/>
            <w:sz w:val="22"/>
            <w:szCs w:val="22"/>
          </w:rPr>
          <w:t>Data</w:t>
        </w:r>
      </w:ins>
      <w:moveTo w:id="359" w:author="Borcherding, Nicholas (CCOM Student)" w:date="2020-11-27T06:15:00Z">
        <w:r w:rsidRPr="0002326A">
          <w:rPr>
            <w:rFonts w:ascii="Arial" w:hAnsi="Arial" w:cs="Arial"/>
            <w:sz w:val="22"/>
            <w:szCs w:val="22"/>
          </w:rPr>
          <w:t xml:space="preserve"> </w:t>
        </w:r>
      </w:moveTo>
      <w:ins w:id="360" w:author="Borcherding, Nicholas (CCOM Student)" w:date="2020-11-27T07:20:00Z">
        <w:r w:rsidR="00DE23B6">
          <w:rPr>
            <w:rFonts w:ascii="Arial" w:hAnsi="Arial" w:cs="Arial"/>
            <w:sz w:val="22"/>
            <w:szCs w:val="22"/>
          </w:rPr>
          <w:t>5</w:t>
        </w:r>
      </w:ins>
      <w:moveTo w:id="361" w:author="Borcherding, Nicholas (CCOM Student)" w:date="2020-11-27T06:15:00Z">
        <w:del w:id="362" w:author="Borcherding, Nicholas (CCOM Student)" w:date="2020-11-27T07:20:00Z">
          <w:r w:rsidRPr="0002326A" w:rsidDel="00DE23B6">
            <w:rPr>
              <w:rFonts w:ascii="Arial" w:hAnsi="Arial" w:cs="Arial"/>
              <w:sz w:val="22"/>
              <w:szCs w:val="22"/>
            </w:rPr>
            <w:delText>3</w:delText>
          </w:r>
        </w:del>
        <w:r w:rsidRPr="0002326A">
          <w:rPr>
            <w:rFonts w:ascii="Arial" w:hAnsi="Arial" w:cs="Arial"/>
            <w:sz w:val="22"/>
            <w:szCs w:val="22"/>
          </w:rPr>
          <w:t xml:space="preserve">) and corresponding TCR sequences were used. Gene set enrichment analysis was performed using </w:t>
        </w:r>
        <w:r w:rsidRPr="0002326A">
          <w:rPr>
            <w:rFonts w:ascii="Arial" w:hAnsi="Arial" w:cs="Arial"/>
            <w:sz w:val="22"/>
            <w:szCs w:val="22"/>
          </w:rPr>
          <w:lastRenderedPageBreak/>
          <w:t>the escape R package (v0.99.0). Gene sets were derived from the Hallmark library of the Molecular Signature Database and from previous publications</w:t>
        </w:r>
        <w:r>
          <w:rPr>
            <w:rFonts w:ascii="Arial" w:hAnsi="Arial" w:cs="Arial"/>
            <w:sz w:val="22"/>
            <w:szCs w:val="22"/>
          </w:rPr>
          <w:t>.</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lt;sup&gt;22,25&lt;/sup&gt;","plainTextFormattedCitation":"22,25","previouslyFormattedCitation":"&lt;sup&gt;22,25&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22,25</w:t>
        </w:r>
        <w:r w:rsidRPr="0002326A">
          <w:rPr>
            <w:rFonts w:ascii="Arial" w:hAnsi="Arial" w:cs="Arial"/>
            <w:sz w:val="22"/>
            <w:szCs w:val="22"/>
          </w:rPr>
          <w:fldChar w:fldCharType="end"/>
        </w:r>
        <w:r w:rsidRPr="0002326A">
          <w:rPr>
            <w:rFonts w:ascii="Arial" w:hAnsi="Arial" w:cs="Arial"/>
            <w:sz w:val="22"/>
            <w:szCs w:val="22"/>
          </w:rPr>
          <w:t xml:space="preserve"> Enrichment for anti-PD-1 therapy response was derived from Sade-Feldm</w:t>
        </w:r>
        <w:r>
          <w:rPr>
            <w:rFonts w:ascii="Arial" w:hAnsi="Arial" w:cs="Arial"/>
            <w:sz w:val="22"/>
            <w:szCs w:val="22"/>
          </w:rPr>
          <w:t>a</w:t>
        </w:r>
        <w:r w:rsidRPr="0002326A">
          <w:rPr>
            <w:rFonts w:ascii="Arial" w:hAnsi="Arial" w:cs="Arial"/>
            <w:sz w:val="22"/>
            <w:szCs w:val="22"/>
          </w:rPr>
          <w:t>n et alia to develop gene signatures for the CD8_B (nonresponsive) and CD8_G (responsive) single-cell populations</w:t>
        </w:r>
        <w:r>
          <w:rPr>
            <w:rFonts w:ascii="Arial" w:hAnsi="Arial" w:cs="Arial"/>
            <w:sz w:val="22"/>
            <w:szCs w:val="22"/>
          </w:rPr>
          <w:t>.</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22</w:t>
        </w:r>
        <w:r w:rsidRPr="0002326A">
          <w:rPr>
            <w:rFonts w:ascii="Arial" w:hAnsi="Arial" w:cs="Arial"/>
            <w:sz w:val="22"/>
            <w:szCs w:val="22"/>
          </w:rPr>
          <w:fldChar w:fldCharType="end"/>
        </w:r>
        <w:r>
          <w:rPr>
            <w:rFonts w:ascii="Arial" w:hAnsi="Arial" w:cs="Arial"/>
            <w:sz w:val="22"/>
            <w:szCs w:val="22"/>
          </w:rPr>
          <w:t xml:space="preserve"> </w:t>
        </w:r>
        <w:r w:rsidRPr="0002326A">
          <w:rPr>
            <w:rFonts w:ascii="Arial" w:hAnsi="Arial" w:cs="Arial"/>
            <w:sz w:val="22"/>
            <w:szCs w:val="22"/>
          </w:rPr>
          <w:t>TCR analysis utilized our previously described scRepertoire R package (v0.99.3)</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lt;sup&gt;38&lt;/sup&gt;","plainTextFormattedCitation":"38","previouslyFormattedCitation":"&lt;sup&gt;38&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w:t>
        </w:r>
        <w:r>
          <w:rPr>
            <w:rFonts w:ascii="Arial" w:hAnsi="Arial" w:cs="Arial"/>
            <w:sz w:val="22"/>
            <w:szCs w:val="22"/>
          </w:rPr>
          <w:t xml:space="preserve">TCRA and TCRB </w:t>
        </w:r>
        <w:r w:rsidRPr="0002326A">
          <w:rPr>
            <w:rFonts w:ascii="Arial" w:hAnsi="Arial" w:cs="Arial"/>
            <w:sz w:val="22"/>
            <w:szCs w:val="22"/>
          </w:rPr>
          <w:t>chains and assigned on the integrated Seurat object. Cell trajectory analysis used the slingshot (v1.6.0) R package</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w:t>
        </w:r>
        <w:r>
          <w:rPr>
            <w:rFonts w:ascii="Arial" w:hAnsi="Arial" w:cs="Arial"/>
            <w:sz w:val="22"/>
            <w:szCs w:val="22"/>
          </w:rPr>
          <w:t xml:space="preserve">processed data and </w:t>
        </w:r>
        <w:r w:rsidRPr="0002326A">
          <w:rPr>
            <w:rFonts w:ascii="Arial" w:hAnsi="Arial" w:cs="Arial"/>
            <w:sz w:val="22"/>
            <w:szCs w:val="22"/>
          </w:rPr>
          <w:t>code for all analys</w:t>
        </w:r>
        <w:r>
          <w:rPr>
            <w:rFonts w:ascii="Arial" w:hAnsi="Arial" w:cs="Arial"/>
            <w:sz w:val="22"/>
            <w:szCs w:val="22"/>
          </w:rPr>
          <w:t>e</w:t>
        </w:r>
        <w:r w:rsidRPr="0002326A">
          <w:rPr>
            <w:rFonts w:ascii="Arial" w:hAnsi="Arial" w:cs="Arial"/>
            <w:sz w:val="22"/>
            <w:szCs w:val="22"/>
          </w:rPr>
          <w:t xml:space="preserve">s </w:t>
        </w:r>
        <w:r>
          <w:rPr>
            <w:rFonts w:ascii="Arial" w:hAnsi="Arial" w:cs="Arial"/>
            <w:sz w:val="22"/>
            <w:szCs w:val="22"/>
          </w:rPr>
          <w:t xml:space="preserve">will be made public upon publication at </w:t>
        </w:r>
        <w:r>
          <w:fldChar w:fldCharType="begin"/>
        </w:r>
        <w:r>
          <w:instrText xml:space="preserve"> HYPERLINK "https://github.com/ncborcherding/ccRCC" </w:instrText>
        </w:r>
        <w:r>
          <w:fldChar w:fldCharType="separate"/>
        </w:r>
        <w:r w:rsidRPr="0051289F">
          <w:rPr>
            <w:rStyle w:val="Hyperlink"/>
            <w:rFonts w:ascii="Arial" w:hAnsi="Arial" w:cs="Arial"/>
            <w:sz w:val="22"/>
            <w:szCs w:val="22"/>
          </w:rPr>
          <w:t>https://github.com/ncborcherding/ccRCC</w:t>
        </w:r>
        <w:r>
          <w:rPr>
            <w:rStyle w:val="Hyperlink"/>
            <w:rFonts w:ascii="Arial" w:hAnsi="Arial" w:cs="Arial"/>
            <w:sz w:val="22"/>
            <w:szCs w:val="22"/>
          </w:rPr>
          <w:fldChar w:fldCharType="end"/>
        </w:r>
        <w:r w:rsidRPr="001A73F2">
          <w:rPr>
            <w:rStyle w:val="Hyperlink"/>
            <w:rFonts w:ascii="Arial" w:hAnsi="Arial" w:cs="Arial"/>
            <w:color w:val="000000" w:themeColor="text1"/>
            <w:sz w:val="22"/>
            <w:szCs w:val="22"/>
            <w:u w:val="none"/>
          </w:rPr>
          <w:t>.</w:t>
        </w:r>
      </w:moveTo>
    </w:p>
    <w:p w14:paraId="4C3787F9" w14:textId="77777777" w:rsidR="00CB2EE4" w:rsidRDefault="00CB2EE4" w:rsidP="00CB2EE4">
      <w:pPr>
        <w:spacing w:line="480" w:lineRule="auto"/>
        <w:jc w:val="both"/>
        <w:rPr>
          <w:moveTo w:id="363" w:author="Borcherding, Nicholas (CCOM Student)" w:date="2020-11-27T06:15:00Z"/>
          <w:rFonts w:ascii="Arial" w:hAnsi="Arial" w:cs="Arial"/>
          <w:sz w:val="22"/>
          <w:szCs w:val="22"/>
        </w:rPr>
      </w:pPr>
    </w:p>
    <w:p w14:paraId="096828DD" w14:textId="77777777" w:rsidR="00CB2EE4" w:rsidRPr="00083975" w:rsidRDefault="00CB2EE4" w:rsidP="00CB2EE4">
      <w:pPr>
        <w:spacing w:line="480" w:lineRule="auto"/>
        <w:jc w:val="both"/>
        <w:rPr>
          <w:moveTo w:id="364" w:author="Borcherding, Nicholas (CCOM Student)" w:date="2020-11-27T06:15:00Z"/>
          <w:rFonts w:ascii="Arial" w:hAnsi="Arial" w:cs="Arial"/>
          <w:i/>
          <w:iCs/>
          <w:sz w:val="22"/>
          <w:szCs w:val="22"/>
        </w:rPr>
      </w:pPr>
      <w:moveTo w:id="365" w:author="Borcherding, Nicholas (CCOM Student)" w:date="2020-11-27T06:15:00Z">
        <w:r w:rsidRPr="00083975">
          <w:rPr>
            <w:rFonts w:ascii="Arial" w:hAnsi="Arial" w:cs="Arial"/>
            <w:i/>
            <w:iCs/>
            <w:sz w:val="22"/>
            <w:szCs w:val="22"/>
          </w:rPr>
          <w:t>Mass Cytometry Analysis</w:t>
        </w:r>
      </w:moveTo>
    </w:p>
    <w:p w14:paraId="7BF44BBF" w14:textId="77777777" w:rsidR="00CB2EE4" w:rsidRPr="0002326A" w:rsidRDefault="00CB2EE4" w:rsidP="00CB2EE4">
      <w:pPr>
        <w:spacing w:line="480" w:lineRule="auto"/>
        <w:jc w:val="both"/>
        <w:rPr>
          <w:moveTo w:id="366" w:author="Borcherding, Nicholas (CCOM Student)" w:date="2020-11-27T06:15:00Z"/>
          <w:rFonts w:ascii="Arial" w:hAnsi="Arial" w:cs="Arial"/>
          <w:sz w:val="22"/>
          <w:szCs w:val="22"/>
        </w:rPr>
      </w:pPr>
      <w:moveTo w:id="367" w:author="Borcherding, Nicholas (CCOM Student)" w:date="2020-11-27T06:15:00Z">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tumor-associated macrophage panel</w:t>
        </w:r>
        <w:r>
          <w:rPr>
            <w:rFonts w:ascii="Arial" w:hAnsi="Arial" w:cs="Arial"/>
            <w:sz w:val="22"/>
            <w:szCs w:val="22"/>
          </w:rPr>
          <w:t>.</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18</w:t>
        </w:r>
        <w:r w:rsidRPr="0002326A">
          <w:rPr>
            <w:rFonts w:ascii="Arial" w:hAnsi="Arial" w:cs="Arial"/>
            <w:sz w:val="22"/>
            <w:szCs w:val="22"/>
          </w:rPr>
          <w:fldChar w:fldCharType="end"/>
        </w:r>
        <w:r w:rsidRPr="0002326A">
          <w:rPr>
            <w:rFonts w:ascii="Arial" w:hAnsi="Arial" w:cs="Arial"/>
            <w:sz w:val="22"/>
            <w:szCs w:val="22"/>
          </w:rPr>
          <w:t xml:space="preserve"> Subsequent loading and analyses of the data was based on the accompanying published methods</w:t>
        </w:r>
        <w:r>
          <w:rPr>
            <w:rFonts w:ascii="Arial" w:hAnsi="Arial" w:cs="Arial"/>
            <w:sz w:val="22"/>
            <w:szCs w:val="22"/>
          </w:rPr>
          <w:t>.</w:t>
        </w:r>
        <w:r w:rsidRPr="0002326A">
          <w:rPr>
            <w:rFonts w:ascii="Arial" w:hAnsi="Arial" w:cs="Arial"/>
            <w:sz w:val="22"/>
            <w:szCs w:val="22"/>
          </w:rPr>
          <w:fldChar w:fldCharType="begin" w:fldLock="1"/>
        </w:r>
        <w:r>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Pr>
            <w:rFonts w:ascii="Arial" w:hAnsi="Arial" w:cs="Arial"/>
            <w:sz w:val="22"/>
            <w:szCs w:val="22"/>
          </w:rPr>
          <w:fldChar w:fldCharType="separate"/>
        </w:r>
        <w:r w:rsidRPr="003E01D3">
          <w:rPr>
            <w:rFonts w:ascii="Arial" w:hAnsi="Arial" w:cs="Arial"/>
            <w:noProof/>
            <w:sz w:val="22"/>
            <w:szCs w:val="22"/>
            <w:vertAlign w:val="superscript"/>
          </w:rPr>
          <w:t>18</w:t>
        </w:r>
        <w:r w:rsidRPr="0002326A">
          <w:rPr>
            <w:rFonts w:ascii="Arial" w:hAnsi="Arial" w:cs="Arial"/>
            <w:sz w:val="22"/>
            <w:szCs w:val="22"/>
          </w:rPr>
          <w:fldChar w:fldCharType="end"/>
        </w:r>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w:t>
        </w:r>
        <w:r>
          <w:rPr>
            <w:rFonts w:ascii="Arial" w:hAnsi="Arial" w:cs="Arial"/>
            <w:sz w:val="22"/>
            <w:szCs w:val="22"/>
          </w:rPr>
          <w:t>.</w:t>
        </w:r>
      </w:moveTo>
    </w:p>
    <w:p w14:paraId="660AD7B2" w14:textId="77777777" w:rsidR="00CB2EE4" w:rsidRPr="0002326A" w:rsidRDefault="00CB2EE4" w:rsidP="00CB2EE4">
      <w:pPr>
        <w:spacing w:line="480" w:lineRule="auto"/>
        <w:jc w:val="both"/>
        <w:rPr>
          <w:moveTo w:id="368" w:author="Borcherding, Nicholas (CCOM Student)" w:date="2020-11-27T06:15:00Z"/>
          <w:rFonts w:ascii="Arial" w:hAnsi="Arial" w:cs="Arial"/>
          <w:sz w:val="22"/>
          <w:szCs w:val="22"/>
        </w:rPr>
      </w:pPr>
    </w:p>
    <w:p w14:paraId="4901A480" w14:textId="77777777" w:rsidR="00CB2EE4" w:rsidRPr="0002326A" w:rsidRDefault="00CB2EE4" w:rsidP="00CB2EE4">
      <w:pPr>
        <w:spacing w:line="480" w:lineRule="auto"/>
        <w:jc w:val="both"/>
        <w:rPr>
          <w:moveTo w:id="369" w:author="Borcherding, Nicholas (CCOM Student)" w:date="2020-11-27T06:15:00Z"/>
          <w:rFonts w:ascii="Arial" w:hAnsi="Arial" w:cs="Arial"/>
          <w:i/>
          <w:iCs/>
          <w:sz w:val="22"/>
          <w:szCs w:val="22"/>
        </w:rPr>
      </w:pPr>
      <w:moveTo w:id="370" w:author="Borcherding, Nicholas (CCOM Student)" w:date="2020-11-27T06:15:00Z">
        <w:r w:rsidRPr="0002326A">
          <w:rPr>
            <w:rFonts w:ascii="Arial" w:hAnsi="Arial" w:cs="Arial"/>
            <w:i/>
            <w:iCs/>
            <w:sz w:val="22"/>
            <w:szCs w:val="22"/>
          </w:rPr>
          <w:t>Machine Learning Modeling</w:t>
        </w:r>
      </w:moveTo>
    </w:p>
    <w:p w14:paraId="5F109E5C" w14:textId="77777777" w:rsidR="00CB2EE4" w:rsidRPr="0002326A" w:rsidRDefault="00CB2EE4" w:rsidP="00CB2EE4">
      <w:pPr>
        <w:spacing w:line="480" w:lineRule="auto"/>
        <w:jc w:val="both"/>
        <w:rPr>
          <w:moveTo w:id="371" w:author="Borcherding, Nicholas (CCOM Student)" w:date="2020-11-27T06:15:00Z"/>
          <w:rFonts w:ascii="Arial" w:hAnsi="Arial" w:cs="Arial"/>
          <w:sz w:val="22"/>
          <w:szCs w:val="22"/>
        </w:rPr>
      </w:pPr>
      <w:moveTo w:id="372" w:author="Borcherding, Nicholas (CCOM Student)" w:date="2020-11-27T06:15:00Z">
        <w:r w:rsidRPr="0002326A">
          <w:rPr>
            <w:rFonts w:ascii="Arial" w:hAnsi="Arial" w:cs="Arial"/>
            <w:sz w:val="22"/>
            <w:szCs w:val="22"/>
          </w:rPr>
          <w:t xml:space="preserve">The renal clear cell carcinoma (KIRC) log2 gene expression data </w:t>
        </w:r>
        <w:r>
          <w:rPr>
            <w:rFonts w:ascii="Arial" w:hAnsi="Arial" w:cs="Arial"/>
            <w:sz w:val="22"/>
            <w:szCs w:val="22"/>
          </w:rPr>
          <w:t xml:space="preserve">were </w:t>
        </w:r>
        <w:r w:rsidRPr="0002326A">
          <w:rPr>
            <w:rFonts w:ascii="Arial" w:hAnsi="Arial" w:cs="Arial"/>
            <w:sz w:val="22"/>
            <w:szCs w:val="22"/>
          </w:rPr>
          <w:t xml:space="preserve">downloaded from the </w:t>
        </w:r>
        <w:r w:rsidRPr="005268C8">
          <w:rPr>
            <w:rFonts w:ascii="Arial" w:hAnsi="Arial" w:cs="Arial"/>
            <w:sz w:val="22"/>
            <w:szCs w:val="22"/>
          </w:rPr>
          <w:t xml:space="preserve">University of California Santa Cruz Xena Browser and filtered for only primary tumor samples. </w:t>
        </w:r>
        <w:r w:rsidRPr="005268C8">
          <w:rPr>
            <w:rFonts w:ascii="Arial" w:hAnsi="Arial" w:cs="Arial"/>
            <w:sz w:val="22"/>
            <w:szCs w:val="22"/>
          </w:rPr>
          <w:lastRenderedPageBreak/>
          <w:t>Updated clinical information was assigned to the expression data using the tumor barcode</w:t>
        </w:r>
        <w:r>
          <w:rPr>
            <w:rFonts w:ascii="Arial" w:hAnsi="Arial" w:cs="Arial"/>
            <w:sz w:val="22"/>
            <w:szCs w:val="22"/>
          </w:rPr>
          <w:t>.</w:t>
        </w:r>
        <w:r w:rsidRPr="005268C8">
          <w:rPr>
            <w:rFonts w:ascii="Arial" w:hAnsi="Arial" w:cs="Arial"/>
            <w:sz w:val="22"/>
            <w:szCs w:val="22"/>
          </w:rPr>
          <w:fldChar w:fldCharType="begin" w:fldLock="1"/>
        </w:r>
        <w:r>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lt;sup&gt;40&lt;/sup&gt;","plainTextFormattedCitation":"40","previouslyFormattedCitation":"&lt;sup&gt;40&lt;/sup&gt;"},"properties":{"noteIndex":0},"schema":"https://github.com/citation-style-language/schema/raw/master/csl-citation.json"}</w:instrText>
        </w:r>
        <w:r w:rsidRPr="005268C8">
          <w:rPr>
            <w:rFonts w:ascii="Arial" w:hAnsi="Arial" w:cs="Arial"/>
            <w:sz w:val="22"/>
            <w:szCs w:val="22"/>
          </w:rPr>
          <w:fldChar w:fldCharType="separate"/>
        </w:r>
        <w:r w:rsidRPr="003E01D3">
          <w:rPr>
            <w:rFonts w:ascii="Arial" w:hAnsi="Arial" w:cs="Arial"/>
            <w:noProof/>
            <w:sz w:val="22"/>
            <w:szCs w:val="22"/>
            <w:vertAlign w:val="superscript"/>
          </w:rPr>
          <w:t>40</w:t>
        </w:r>
        <w:r w:rsidRPr="005268C8">
          <w:rPr>
            <w:rFonts w:ascii="Arial" w:hAnsi="Arial" w:cs="Arial"/>
            <w:sz w:val="22"/>
            <w:szCs w:val="22"/>
          </w:rPr>
          <w:fldChar w:fldCharType="end"/>
        </w:r>
        <w:r w:rsidRPr="005268C8">
          <w:rPr>
            <w:rFonts w:ascii="Arial" w:hAnsi="Arial" w:cs="Arial"/>
            <w:sz w:val="22"/>
            <w:szCs w:val="22"/>
          </w:rPr>
          <w:t xml:space="preserve"> Gene signatures from subcluster analysis were generated by comparing gene expression between clusters and filtering differential gene expression results for genes with &gt; 0.5 log-fold change and 15% difference in cell expression. Training and testing sample cohorts were divided using the </w:t>
        </w:r>
        <w:r w:rsidRPr="005268C8">
          <w:rPr>
            <w:rFonts w:ascii="Arial" w:hAnsi="Arial" w:cs="Arial"/>
            <w:i/>
            <w:iCs/>
            <w:sz w:val="22"/>
            <w:szCs w:val="22"/>
          </w:rPr>
          <w:t>sample</w:t>
        </w:r>
        <w:r w:rsidRPr="005268C8">
          <w:rPr>
            <w:rFonts w:ascii="Arial" w:hAnsi="Arial" w:cs="Arial"/>
            <w:sz w:val="22"/>
            <w:szCs w:val="22"/>
          </w:rPr>
          <w:t xml:space="preserve"> function with </w:t>
        </w:r>
        <w:r w:rsidRPr="005268C8">
          <w:rPr>
            <w:rFonts w:ascii="Arial" w:hAnsi="Arial" w:cs="Arial"/>
            <w:i/>
            <w:iCs/>
            <w:sz w:val="22"/>
            <w:szCs w:val="22"/>
          </w:rPr>
          <w:t>set.seed</w:t>
        </w:r>
        <w:r w:rsidRPr="005268C8">
          <w:rPr>
            <w:rFonts w:ascii="Arial" w:hAnsi="Arial" w:cs="Arial"/>
            <w:sz w:val="22"/>
            <w:szCs w:val="22"/>
          </w:rPr>
          <w:t xml:space="preserve"> set to 10, splitting the data into</w:t>
        </w:r>
        <w:r>
          <w:rPr>
            <w:rFonts w:ascii="Arial" w:hAnsi="Arial" w:cs="Arial"/>
            <w:sz w:val="22"/>
            <w:szCs w:val="22"/>
          </w:rPr>
          <w:t xml:space="preserve"> a</w:t>
        </w:r>
        <w:r w:rsidRPr="005268C8">
          <w:rPr>
            <w:rFonts w:ascii="Arial" w:hAnsi="Arial" w:cs="Arial"/>
            <w:sz w:val="22"/>
            <w:szCs w:val="22"/>
          </w:rPr>
          <w:t xml:space="preserve"> 1:1 ratio</w:t>
        </w:r>
        <w:r w:rsidRPr="0002326A">
          <w:rPr>
            <w:rFonts w:ascii="Arial" w:hAnsi="Arial" w:cs="Arial"/>
            <w:sz w:val="22"/>
            <w:szCs w:val="22"/>
          </w:rPr>
          <w:t xml:space="preserve">.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 k-nearest neighbor models had similar performance to the support vector machines, with the added benefit of classifying samples based on the nearest point to the training set in the selected feature space or classifying data points based on similarity. Selected</w:t>
        </w:r>
        <w:r w:rsidRPr="0002326A">
          <w:rPr>
            <w:rFonts w:ascii="Arial" w:hAnsi="Arial" w:cs="Arial"/>
            <w:sz w:val="22"/>
            <w:szCs w:val="22"/>
          </w:rPr>
          <w:t xml:space="preserve"> models were then used to predict survival in the testing cohort and testing parameters were then calculated.</w:t>
        </w:r>
        <w:r>
          <w:rPr>
            <w:rFonts w:ascii="Arial" w:hAnsi="Arial" w:cs="Arial"/>
            <w:sz w:val="22"/>
            <w:szCs w:val="22"/>
          </w:rPr>
          <w:t xml:space="preserve"> Application of the PANCAN signature analysis was performed as described above using randomly selected 50% of the KIRC TCGA cohort for training and applying the KNN model across all samples with both RNA and overall survival data (n=11,014) in the PANCAN batch-corrected RNA cohort. The testing was then separated by cancer type and Cox hazard ratio and </w:t>
        </w:r>
        <w:proofErr w:type="spellStart"/>
        <w:r>
          <w:rPr>
            <w:rFonts w:ascii="Arial" w:hAnsi="Arial" w:cs="Arial"/>
            <w:sz w:val="22"/>
            <w:szCs w:val="22"/>
          </w:rPr>
          <w:t>logrank</w:t>
        </w:r>
        <w:proofErr w:type="spellEnd"/>
        <w:r>
          <w:rPr>
            <w:rFonts w:ascii="Arial" w:hAnsi="Arial" w:cs="Arial"/>
            <w:sz w:val="22"/>
            <w:szCs w:val="22"/>
          </w:rPr>
          <w:t xml:space="preserve"> p-value were visualized.</w:t>
        </w:r>
        <w:r w:rsidRPr="0002326A">
          <w:rPr>
            <w:rFonts w:ascii="Arial" w:hAnsi="Arial" w:cs="Arial"/>
            <w:sz w:val="22"/>
            <w:szCs w:val="22"/>
          </w:rPr>
          <w:t xml:space="preserve"> Survival analyses utilized the survival (3.1-12) and survMiner (v0.4.7) R packages. </w:t>
        </w:r>
      </w:moveTo>
    </w:p>
    <w:p w14:paraId="1B9823CA" w14:textId="77777777" w:rsidR="00CB2EE4" w:rsidRPr="0002326A" w:rsidRDefault="00CB2EE4" w:rsidP="00CB2EE4">
      <w:pPr>
        <w:spacing w:line="480" w:lineRule="auto"/>
        <w:jc w:val="both"/>
        <w:rPr>
          <w:moveTo w:id="373" w:author="Borcherding, Nicholas (CCOM Student)" w:date="2020-11-27T06:15:00Z"/>
          <w:rFonts w:ascii="Arial" w:hAnsi="Arial" w:cs="Arial"/>
          <w:sz w:val="22"/>
          <w:szCs w:val="22"/>
        </w:rPr>
      </w:pPr>
    </w:p>
    <w:p w14:paraId="36A1B33B" w14:textId="5B52D5E5" w:rsidR="00CB2EE4" w:rsidRPr="0002326A" w:rsidRDefault="00CB2EE4" w:rsidP="00CB2EE4">
      <w:pPr>
        <w:spacing w:line="480" w:lineRule="auto"/>
        <w:rPr>
          <w:moveTo w:id="374" w:author="Borcherding, Nicholas (CCOM Student)" w:date="2020-11-27T06:15:00Z"/>
          <w:rFonts w:ascii="Arial" w:hAnsi="Arial" w:cs="Arial"/>
          <w:i/>
          <w:color w:val="000000"/>
          <w:sz w:val="22"/>
          <w:szCs w:val="22"/>
        </w:rPr>
      </w:pPr>
      <w:moveTo w:id="375" w:author="Borcherding, Nicholas (CCOM Student)" w:date="2020-11-27T06:15:00Z">
        <w:r w:rsidRPr="0002326A">
          <w:rPr>
            <w:rFonts w:ascii="Arial" w:hAnsi="Arial" w:cs="Arial"/>
            <w:i/>
            <w:color w:val="000000"/>
            <w:sz w:val="22"/>
            <w:szCs w:val="22"/>
          </w:rPr>
          <w:t>Statistic</w:t>
        </w:r>
        <w:del w:id="376" w:author="Borcherding, Nicholas (CCOM Student)" w:date="2020-11-27T06:33:00Z">
          <w:r w:rsidRPr="0002326A" w:rsidDel="00871B80">
            <w:rPr>
              <w:rFonts w:ascii="Arial" w:hAnsi="Arial" w:cs="Arial"/>
              <w:i/>
              <w:color w:val="000000"/>
              <w:sz w:val="22"/>
              <w:szCs w:val="22"/>
            </w:rPr>
            <w:delText>al Analysis</w:delText>
          </w:r>
        </w:del>
      </w:moveTo>
      <w:ins w:id="377" w:author="Borcherding, Nicholas (CCOM Student)" w:date="2020-11-27T06:33:00Z">
        <w:r w:rsidR="00871B80">
          <w:rPr>
            <w:rFonts w:ascii="Arial" w:hAnsi="Arial" w:cs="Arial"/>
            <w:i/>
            <w:color w:val="000000"/>
            <w:sz w:val="22"/>
            <w:szCs w:val="22"/>
          </w:rPr>
          <w:t>s and Reproducibility</w:t>
        </w:r>
      </w:ins>
    </w:p>
    <w:p w14:paraId="7465B6C5" w14:textId="1136C0DC" w:rsidR="00CB2EE4" w:rsidRPr="0002326A" w:rsidRDefault="00CB2EE4" w:rsidP="00CB2EE4">
      <w:pPr>
        <w:spacing w:line="480" w:lineRule="auto"/>
        <w:jc w:val="both"/>
        <w:rPr>
          <w:moveTo w:id="378" w:author="Borcherding, Nicholas (CCOM Student)" w:date="2020-11-27T06:15:00Z"/>
          <w:rFonts w:ascii="Arial" w:hAnsi="Arial" w:cs="Arial"/>
          <w:color w:val="000000"/>
          <w:sz w:val="22"/>
          <w:szCs w:val="22"/>
        </w:rPr>
      </w:pPr>
      <w:moveTo w:id="379" w:author="Borcherding, Nicholas (CCOM Student)" w:date="2020-11-27T06:15:00Z">
        <w:r w:rsidRPr="0002326A">
          <w:rPr>
            <w:rFonts w:ascii="Arial" w:hAnsi="Arial" w:cs="Arial"/>
            <w:color w:val="000000"/>
            <w:sz w:val="22"/>
            <w:szCs w:val="22"/>
          </w:rPr>
          <w:t>Statistical Analyses were performed in R (v4.0.1). Two-sample significance testing utilized Welch’s T test, with significance testing for more than three samples utilizing one-way analysis of variance (ANOVA)</w:t>
        </w:r>
        <w:r>
          <w:rPr>
            <w:rFonts w:ascii="Arial" w:hAnsi="Arial" w:cs="Arial"/>
            <w:color w:val="000000"/>
            <w:sz w:val="22"/>
            <w:szCs w:val="22"/>
          </w:rPr>
          <w:t xml:space="preserve">. </w:t>
        </w:r>
      </w:moveTo>
      <w:ins w:id="380" w:author="Borcherding, Nicholas (CCOM Student)" w:date="2020-11-27T07:51:00Z">
        <w:r w:rsidR="002D63CA">
          <w:rPr>
            <w:rFonts w:ascii="Arial" w:hAnsi="Arial" w:cs="Arial"/>
            <w:color w:val="000000"/>
            <w:sz w:val="22"/>
            <w:szCs w:val="22"/>
          </w:rPr>
          <w:t>Boxplot</w:t>
        </w:r>
      </w:ins>
      <w:ins w:id="381" w:author="Borcherding, Nicholas (CCOM Student)" w:date="2020-11-27T07:52:00Z">
        <w:r w:rsidR="002D63CA">
          <w:rPr>
            <w:rFonts w:ascii="Arial" w:hAnsi="Arial" w:cs="Arial"/>
            <w:color w:val="000000"/>
            <w:sz w:val="22"/>
            <w:szCs w:val="22"/>
          </w:rPr>
          <w:t>s display 1.5-times the interquartile range unless otherwise indicated.</w:t>
        </w:r>
      </w:ins>
    </w:p>
    <w:moveToRangeEnd w:id="302"/>
    <w:p w14:paraId="5FD5FDD5" w14:textId="66FBCEAF" w:rsidR="00250FBC" w:rsidRDefault="00250FBC" w:rsidP="002E4EFB">
      <w:pPr>
        <w:spacing w:line="480" w:lineRule="auto"/>
        <w:jc w:val="both"/>
        <w:rPr>
          <w:ins w:id="382" w:author="Borcherding, Nicholas (CCOM Student)" w:date="2020-11-27T06:35:00Z"/>
          <w:rFonts w:ascii="Arial" w:hAnsi="Arial" w:cs="Arial"/>
          <w:sz w:val="22"/>
          <w:szCs w:val="22"/>
        </w:rPr>
      </w:pPr>
    </w:p>
    <w:p w14:paraId="3B136BDC" w14:textId="1BF5AF60" w:rsidR="00871B80" w:rsidRPr="0002326A" w:rsidRDefault="00871B80" w:rsidP="00871B80">
      <w:pPr>
        <w:spacing w:line="480" w:lineRule="auto"/>
        <w:jc w:val="both"/>
        <w:rPr>
          <w:moveTo w:id="383" w:author="Borcherding, Nicholas (CCOM Student)" w:date="2020-11-27T06:35:00Z"/>
          <w:rFonts w:ascii="Arial" w:hAnsi="Arial" w:cs="Arial"/>
          <w:b/>
          <w:color w:val="000000"/>
          <w:sz w:val="22"/>
          <w:szCs w:val="22"/>
        </w:rPr>
      </w:pPr>
      <w:moveToRangeStart w:id="384" w:author="Borcherding, Nicholas (CCOM Student)" w:date="2020-11-27T06:35:00Z" w:name="move57351323"/>
      <w:moveTo w:id="385" w:author="Borcherding, Nicholas (CCOM Student)" w:date="2020-11-27T06:35:00Z">
        <w:r w:rsidRPr="0002326A">
          <w:rPr>
            <w:rFonts w:ascii="Arial" w:hAnsi="Arial" w:cs="Arial"/>
            <w:b/>
            <w:color w:val="000000"/>
            <w:sz w:val="22"/>
            <w:szCs w:val="22"/>
          </w:rPr>
          <w:t xml:space="preserve">Data </w:t>
        </w:r>
        <w:del w:id="386" w:author="Borcherding, Nicholas (CCOM Student)" w:date="2020-11-27T06:35:00Z">
          <w:r w:rsidRPr="0002326A" w:rsidDel="00871B80">
            <w:rPr>
              <w:rFonts w:ascii="Arial" w:hAnsi="Arial" w:cs="Arial"/>
              <w:b/>
              <w:color w:val="000000"/>
              <w:sz w:val="22"/>
              <w:szCs w:val="22"/>
            </w:rPr>
            <w:delText xml:space="preserve">and materials </w:delText>
          </w:r>
        </w:del>
      </w:moveTo>
      <w:ins w:id="387" w:author="Borcherding, Nicholas (CCOM Student)" w:date="2020-11-27T06:35:00Z">
        <w:r>
          <w:rPr>
            <w:rFonts w:ascii="Arial" w:hAnsi="Arial" w:cs="Arial"/>
            <w:b/>
            <w:color w:val="000000"/>
            <w:sz w:val="22"/>
            <w:szCs w:val="22"/>
          </w:rPr>
          <w:t>A</w:t>
        </w:r>
      </w:ins>
      <w:moveTo w:id="388" w:author="Borcherding, Nicholas (CCOM Student)" w:date="2020-11-27T06:35:00Z">
        <w:del w:id="389" w:author="Borcherding, Nicholas (CCOM Student)" w:date="2020-11-27T06:35:00Z">
          <w:r w:rsidRPr="0002326A" w:rsidDel="00871B80">
            <w:rPr>
              <w:rFonts w:ascii="Arial" w:hAnsi="Arial" w:cs="Arial"/>
              <w:b/>
              <w:color w:val="000000"/>
              <w:sz w:val="22"/>
              <w:szCs w:val="22"/>
            </w:rPr>
            <w:delText>a</w:delText>
          </w:r>
        </w:del>
        <w:r w:rsidRPr="0002326A">
          <w:rPr>
            <w:rFonts w:ascii="Arial" w:hAnsi="Arial" w:cs="Arial"/>
            <w:b/>
            <w:color w:val="000000"/>
            <w:sz w:val="22"/>
            <w:szCs w:val="22"/>
          </w:rPr>
          <w:t xml:space="preserve">vailability: </w:t>
        </w:r>
      </w:moveTo>
    </w:p>
    <w:p w14:paraId="731DADD6" w14:textId="77777777" w:rsidR="00871B80" w:rsidRPr="0002326A" w:rsidDel="00871B80" w:rsidRDefault="00871B80" w:rsidP="00871B80">
      <w:pPr>
        <w:spacing w:line="480" w:lineRule="auto"/>
        <w:jc w:val="both"/>
        <w:rPr>
          <w:del w:id="390" w:author="Borcherding, Nicholas (CCOM Student)" w:date="2020-11-27T06:35:00Z"/>
          <w:moveTo w:id="391" w:author="Borcherding, Nicholas (CCOM Student)" w:date="2020-11-27T06:35:00Z"/>
          <w:rFonts w:ascii="Arial" w:hAnsi="Arial" w:cs="Arial"/>
          <w:bCs/>
          <w:sz w:val="22"/>
          <w:szCs w:val="22"/>
        </w:rPr>
      </w:pPr>
      <w:moveTo w:id="392" w:author="Borcherding, Nicholas (CCOM Student)" w:date="2020-11-27T06:35:00Z">
        <w:r w:rsidRPr="0002326A">
          <w:rPr>
            <w:rFonts w:ascii="Arial" w:hAnsi="Arial" w:cs="Arial"/>
            <w:bCs/>
            <w:color w:val="000000"/>
            <w:sz w:val="22"/>
            <w:szCs w:val="22"/>
          </w:rPr>
          <w:lastRenderedPageBreak/>
          <w:t xml:space="preserve">Quantified gene expression counts and V(D)J T cell receptor sequences for single-cell RNA sequencing are available at the Gene Expression Omnibus (GEO) at </w:t>
        </w:r>
        <w:r>
          <w:fldChar w:fldCharType="begin"/>
        </w:r>
        <w:r>
          <w:instrText xml:space="preserve"> HYPERLINK "https://www.ncbi.nlm.nih.gov/geo/query/acc.cgi?acc=GSE121638" </w:instrText>
        </w:r>
        <w:r>
          <w:fldChar w:fldCharType="separate"/>
        </w:r>
        <w:r w:rsidRPr="0002326A">
          <w:rPr>
            <w:rStyle w:val="Hyperlink"/>
            <w:rFonts w:ascii="Arial" w:hAnsi="Arial" w:cs="Arial"/>
            <w:bCs/>
            <w:color w:val="000000"/>
            <w:sz w:val="22"/>
            <w:szCs w:val="22"/>
          </w:rPr>
          <w:t>GSE121638</w:t>
        </w:r>
        <w:r>
          <w:rPr>
            <w:rStyle w:val="Hyperlink"/>
            <w:rFonts w:ascii="Arial" w:hAnsi="Arial" w:cs="Arial"/>
            <w:bCs/>
            <w:color w:val="000000"/>
            <w:sz w:val="22"/>
            <w:szCs w:val="22"/>
          </w:rPr>
          <w:fldChar w:fldCharType="end"/>
        </w:r>
        <w:r w:rsidRPr="0002326A">
          <w:rPr>
            <w:rFonts w:ascii="Arial" w:hAnsi="Arial" w:cs="Arial"/>
            <w:bCs/>
            <w:color w:val="000000"/>
            <w:sz w:val="22"/>
            <w:szCs w:val="22"/>
          </w:rPr>
          <w:t xml:space="preserve">. </w:t>
        </w:r>
        <w:r w:rsidRPr="0002326A">
          <w:rPr>
            <w:rFonts w:ascii="Arial" w:hAnsi="Arial" w:cs="Arial"/>
            <w:sz w:val="22"/>
            <w:szCs w:val="22"/>
          </w:rPr>
          <w:t xml:space="preserve">The </w:t>
        </w:r>
        <w:r>
          <w:rPr>
            <w:rFonts w:ascii="Arial" w:hAnsi="Arial" w:cs="Arial"/>
            <w:sz w:val="22"/>
            <w:szCs w:val="22"/>
          </w:rPr>
          <w:t xml:space="preserve">processed data and </w:t>
        </w:r>
        <w:r w:rsidRPr="0002326A">
          <w:rPr>
            <w:rFonts w:ascii="Arial" w:hAnsi="Arial" w:cs="Arial"/>
            <w:sz w:val="22"/>
            <w:szCs w:val="22"/>
          </w:rPr>
          <w:t>code for all analys</w:t>
        </w:r>
        <w:r>
          <w:rPr>
            <w:rFonts w:ascii="Arial" w:hAnsi="Arial" w:cs="Arial"/>
            <w:sz w:val="22"/>
            <w:szCs w:val="22"/>
          </w:rPr>
          <w:t>e</w:t>
        </w:r>
        <w:r w:rsidRPr="0002326A">
          <w:rPr>
            <w:rFonts w:ascii="Arial" w:hAnsi="Arial" w:cs="Arial"/>
            <w:sz w:val="22"/>
            <w:szCs w:val="22"/>
          </w:rPr>
          <w:t xml:space="preserve">s </w:t>
        </w:r>
        <w:r>
          <w:rPr>
            <w:rFonts w:ascii="Arial" w:hAnsi="Arial" w:cs="Arial"/>
            <w:sz w:val="22"/>
            <w:szCs w:val="22"/>
          </w:rPr>
          <w:t xml:space="preserve">will be made public upon publication at </w:t>
        </w:r>
        <w:r>
          <w:fldChar w:fldCharType="begin"/>
        </w:r>
        <w:r>
          <w:instrText xml:space="preserve"> HYPERLINK "https://github.com/ncborcherding/ccRCC" </w:instrText>
        </w:r>
        <w:r>
          <w:fldChar w:fldCharType="separate"/>
        </w:r>
        <w:r w:rsidRPr="0051289F">
          <w:rPr>
            <w:rStyle w:val="Hyperlink"/>
            <w:rFonts w:ascii="Arial" w:hAnsi="Arial" w:cs="Arial"/>
            <w:sz w:val="22"/>
            <w:szCs w:val="22"/>
          </w:rPr>
          <w:t>https://github.com/ncborcherding/ccRCC</w:t>
        </w:r>
        <w:r>
          <w:rPr>
            <w:rStyle w:val="Hyperlink"/>
            <w:rFonts w:ascii="Arial" w:hAnsi="Arial" w:cs="Arial"/>
            <w:sz w:val="22"/>
            <w:szCs w:val="22"/>
          </w:rPr>
          <w:fldChar w:fldCharType="end"/>
        </w:r>
        <w:r w:rsidRPr="001A73F2">
          <w:rPr>
            <w:rStyle w:val="Hyperlink"/>
            <w:rFonts w:ascii="Arial" w:hAnsi="Arial" w:cs="Arial"/>
            <w:color w:val="000000" w:themeColor="text1"/>
            <w:sz w:val="22"/>
            <w:szCs w:val="22"/>
            <w:u w:val="none"/>
          </w:rPr>
          <w:t>.</w:t>
        </w:r>
      </w:moveTo>
    </w:p>
    <w:moveToRangeEnd w:id="384"/>
    <w:p w14:paraId="6534F121" w14:textId="77777777" w:rsidR="00871B80" w:rsidRPr="0002326A" w:rsidRDefault="00871B80" w:rsidP="002E4EFB">
      <w:pPr>
        <w:spacing w:line="480" w:lineRule="auto"/>
        <w:jc w:val="both"/>
        <w:rPr>
          <w:rFonts w:ascii="Arial" w:hAnsi="Arial" w:cs="Arial"/>
          <w:sz w:val="22"/>
          <w:szCs w:val="22"/>
        </w:rPr>
      </w:pPr>
    </w:p>
    <w:p w14:paraId="7904C4FE" w14:textId="77777777" w:rsidR="00F031BF" w:rsidRDefault="00F031BF" w:rsidP="002E4EFB">
      <w:pPr>
        <w:spacing w:line="480" w:lineRule="auto"/>
        <w:jc w:val="both"/>
        <w:rPr>
          <w:rFonts w:ascii="Arial" w:hAnsi="Arial" w:cs="Arial"/>
          <w:b/>
          <w:color w:val="000000"/>
          <w:sz w:val="22"/>
          <w:szCs w:val="22"/>
        </w:rPr>
      </w:pPr>
    </w:p>
    <w:p w14:paraId="3680F3A4" w14:textId="510647FE"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026EAABD" w14:textId="77777777" w:rsidR="008D4D51" w:rsidRPr="0002326A" w:rsidDel="008D4D51" w:rsidRDefault="008D4D51" w:rsidP="008D4D51">
      <w:pPr>
        <w:spacing w:line="480" w:lineRule="auto"/>
        <w:rPr>
          <w:del w:id="393" w:author="Borcherding, Nicholas (CCOM Student)" w:date="2020-11-27T06:42:00Z"/>
          <w:moveTo w:id="394" w:author="Borcherding, Nicholas (CCOM Student)" w:date="2020-11-27T06:42:00Z"/>
          <w:rFonts w:ascii="Arial" w:hAnsi="Arial" w:cs="Arial"/>
          <w:bCs/>
          <w:sz w:val="22"/>
          <w:szCs w:val="22"/>
        </w:rPr>
      </w:pPr>
      <w:moveToRangeStart w:id="395" w:author="Borcherding, Nicholas (CCOM Student)" w:date="2020-11-27T06:42:00Z" w:name="move57351783"/>
      <w:moveTo w:id="396" w:author="Borcherding, Nicholas (CCOM Student)" w:date="2020-11-27T06:42:00Z">
        <w:r w:rsidRPr="0002326A">
          <w:rPr>
            <w:rFonts w:ascii="Arial" w:hAnsi="Arial" w:cs="Arial"/>
            <w:bCs/>
            <w:sz w:val="22"/>
            <w:szCs w:val="22"/>
          </w:rPr>
          <w:t xml:space="preserve">Funding for this project was provided </w:t>
        </w:r>
        <w:r w:rsidRPr="0002326A">
          <w:rPr>
            <w:rFonts w:ascii="Arial" w:hAnsi="Arial" w:cs="Arial"/>
            <w:bCs/>
            <w:color w:val="000000"/>
            <w:sz w:val="22"/>
            <w:szCs w:val="22"/>
          </w:rPr>
          <w:t xml:space="preserve">by Rock ‘N’ Ride Foundation (PI: Y.Z.) and </w:t>
        </w:r>
        <w:r w:rsidRPr="0002326A">
          <w:rPr>
            <w:rFonts w:ascii="Arial" w:hAnsi="Arial" w:cs="Arial"/>
            <w:bCs/>
            <w:sz w:val="22"/>
            <w:szCs w:val="22"/>
          </w:rPr>
          <w:t xml:space="preserve">from the National Institute of Health under the R01 CA200673 (PI: W.Z.), R01 CA203834 (PI: W.Z.), K08 </w:t>
        </w:r>
        <w:r w:rsidRPr="0002326A">
          <w:rPr>
            <w:rFonts w:ascii="Arial" w:hAnsi="Arial" w:cs="Arial"/>
            <w:bCs/>
            <w:color w:val="000000"/>
            <w:sz w:val="22"/>
            <w:szCs w:val="22"/>
          </w:rPr>
          <w:t>CA226391</w:t>
        </w:r>
        <w:r w:rsidRPr="0002326A">
          <w:rPr>
            <w:rFonts w:ascii="Arial" w:hAnsi="Arial" w:cs="Arial"/>
            <w:bCs/>
            <w:sz w:val="22"/>
            <w:szCs w:val="22"/>
          </w:rPr>
          <w:t xml:space="preserve"> (PI: R.W.J) and F30 CA206255 (PI: N.B.). </w:t>
        </w:r>
        <w:r>
          <w:rPr>
            <w:rFonts w:ascii="Arial" w:hAnsi="Arial" w:cs="Arial"/>
            <w:bCs/>
            <w:sz w:val="22"/>
            <w:szCs w:val="22"/>
          </w:rPr>
          <w:t xml:space="preserve">W.Z. was also supported by </w:t>
        </w:r>
        <w:r w:rsidRPr="008F11D6">
          <w:rPr>
            <w:rFonts w:ascii="Arial" w:hAnsi="Arial" w:cs="Arial"/>
            <w:bCs/>
            <w:sz w:val="22"/>
            <w:szCs w:val="22"/>
          </w:rPr>
          <w:t>DOD/CDMRP grant</w:t>
        </w:r>
        <w:r>
          <w:rPr>
            <w:rFonts w:ascii="Arial" w:hAnsi="Arial" w:cs="Arial"/>
            <w:bCs/>
            <w:sz w:val="22"/>
            <w:szCs w:val="22"/>
          </w:rPr>
          <w:t xml:space="preserve"> </w:t>
        </w:r>
        <w:r w:rsidRPr="008F11D6">
          <w:rPr>
            <w:rFonts w:ascii="Arial" w:hAnsi="Arial" w:cs="Arial"/>
            <w:bCs/>
            <w:sz w:val="22"/>
            <w:szCs w:val="22"/>
          </w:rPr>
          <w:t>BC180227 (</w:t>
        </w:r>
        <w:r>
          <w:rPr>
            <w:rFonts w:ascii="Arial" w:hAnsi="Arial" w:cs="Arial"/>
            <w:bCs/>
            <w:sz w:val="22"/>
            <w:szCs w:val="22"/>
          </w:rPr>
          <w:t xml:space="preserve">PI: </w:t>
        </w:r>
        <w:r w:rsidRPr="008F11D6">
          <w:rPr>
            <w:rFonts w:ascii="Arial" w:hAnsi="Arial" w:cs="Arial"/>
            <w:bCs/>
            <w:sz w:val="22"/>
            <w:szCs w:val="22"/>
          </w:rPr>
          <w:t>W.Z.), and an endowment from the Dr. and Mrs. James Robert Spencer Family</w:t>
        </w:r>
        <w:r>
          <w:rPr>
            <w:rFonts w:ascii="Arial" w:hAnsi="Arial" w:cs="Arial"/>
            <w:bCs/>
            <w:sz w:val="22"/>
            <w:szCs w:val="22"/>
          </w:rPr>
          <w:t xml:space="preserve"> </w:t>
        </w:r>
        <w:r w:rsidRPr="008F11D6">
          <w:rPr>
            <w:rFonts w:ascii="Arial" w:hAnsi="Arial" w:cs="Arial"/>
            <w:bCs/>
            <w:sz w:val="22"/>
            <w:szCs w:val="22"/>
          </w:rPr>
          <w:t>Cancer Research Fund (</w:t>
        </w:r>
        <w:r>
          <w:rPr>
            <w:rFonts w:ascii="Arial" w:hAnsi="Arial" w:cs="Arial"/>
            <w:bCs/>
            <w:sz w:val="22"/>
            <w:szCs w:val="22"/>
          </w:rPr>
          <w:t xml:space="preserve">PI: </w:t>
        </w:r>
        <w:r w:rsidRPr="008F11D6">
          <w:rPr>
            <w:rFonts w:ascii="Arial" w:hAnsi="Arial" w:cs="Arial"/>
            <w:bCs/>
            <w:sz w:val="22"/>
            <w:szCs w:val="22"/>
          </w:rPr>
          <w:t>W.Z.)</w:t>
        </w:r>
        <w:r w:rsidRPr="008F11D6">
          <w:rPr>
            <w:rFonts w:ascii="Arial" w:hAnsi="Arial" w:cs="Arial"/>
            <w:bCs/>
            <w:color w:val="000000"/>
            <w:sz w:val="22"/>
            <w:szCs w:val="22"/>
          </w:rPr>
          <w:t xml:space="preserve"> </w:t>
        </w:r>
        <w:r w:rsidRPr="0002326A">
          <w:rPr>
            <w:rFonts w:ascii="Arial" w:hAnsi="Arial" w:cs="Arial"/>
            <w:bCs/>
            <w:color w:val="000000"/>
            <w:sz w:val="22"/>
            <w:szCs w:val="22"/>
          </w:rPr>
          <w:t xml:space="preserve">The flow cytometry and sequencing </w:t>
        </w:r>
        <w:r w:rsidRPr="0002326A">
          <w:rPr>
            <w:rStyle w:val="Strong"/>
            <w:rFonts w:ascii="Arial" w:hAnsi="Arial" w:cs="Arial"/>
            <w:b w:val="0"/>
            <w:color w:val="000000"/>
            <w:sz w:val="22"/>
            <w:szCs w:val="22"/>
          </w:rPr>
          <w:t xml:space="preserve">facilities are funded in part, by the National Cancer Institute of the National Institutes of Health under Award Number P30CA086862. The </w:t>
        </w:r>
        <w:proofErr w:type="spellStart"/>
        <w:r w:rsidRPr="0002326A">
          <w:rPr>
            <w:rFonts w:ascii="Arial" w:hAnsi="Arial" w:cs="Arial"/>
            <w:bCs/>
            <w:color w:val="000000"/>
            <w:sz w:val="22"/>
            <w:szCs w:val="22"/>
          </w:rPr>
          <w:t>FACSAria</w:t>
        </w:r>
        <w:proofErr w:type="spellEnd"/>
        <w:r w:rsidRPr="0002326A">
          <w:rPr>
            <w:rFonts w:ascii="Arial" w:hAnsi="Arial" w:cs="Arial"/>
            <w:bCs/>
            <w:color w:val="000000"/>
            <w:sz w:val="22"/>
            <w:szCs w:val="22"/>
          </w:rPr>
          <w:t xml:space="preserve"> Fusion high-speed cell sorter was supported with funds from </w:t>
        </w:r>
        <w:r w:rsidRPr="0002326A">
          <w:rPr>
            <w:rStyle w:val="Strong"/>
            <w:rFonts w:ascii="Arial" w:hAnsi="Arial" w:cs="Arial"/>
            <w:b w:val="0"/>
            <w:color w:val="000000"/>
            <w:sz w:val="22"/>
            <w:szCs w:val="22"/>
          </w:rPr>
          <w:t>the National Center for Research Resources of the National Institutes of Health under Award Number 1 S10 OD016199-01A1.</w:t>
        </w:r>
        <w:r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moveTo>
    </w:p>
    <w:moveToRangeEnd w:id="395"/>
    <w:p w14:paraId="61124083" w14:textId="0DF621F2" w:rsidR="00244E36" w:rsidRPr="0002326A" w:rsidDel="008D4D51" w:rsidRDefault="00CB2EE0" w:rsidP="008D4D51">
      <w:pPr>
        <w:spacing w:line="480" w:lineRule="auto"/>
        <w:rPr>
          <w:del w:id="397" w:author="Borcherding, Nicholas (CCOM Student)" w:date="2020-11-27T06:42:00Z"/>
          <w:rFonts w:ascii="Arial" w:hAnsi="Arial" w:cs="Arial"/>
          <w:bCs/>
          <w:color w:val="000000"/>
          <w:sz w:val="22"/>
          <w:szCs w:val="22"/>
        </w:rPr>
        <w:pPrChange w:id="398" w:author="Borcherding, Nicholas (CCOM Student)" w:date="2020-11-27T06:42:00Z">
          <w:pPr>
            <w:spacing w:line="480" w:lineRule="auto"/>
            <w:jc w:val="both"/>
          </w:pPr>
        </w:pPrChange>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8D4D51">
      <w:pPr>
        <w:spacing w:line="480" w:lineRule="auto"/>
        <w:rPr>
          <w:rFonts w:ascii="Arial" w:hAnsi="Arial" w:cs="Arial"/>
          <w:bCs/>
          <w:color w:val="000000"/>
          <w:sz w:val="22"/>
          <w:szCs w:val="22"/>
        </w:rPr>
        <w:pPrChange w:id="399" w:author="Borcherding, Nicholas (CCOM Student)" w:date="2020-11-27T06:42:00Z">
          <w:pPr>
            <w:spacing w:line="480" w:lineRule="auto"/>
            <w:jc w:val="both"/>
          </w:pPr>
        </w:pPrChange>
      </w:pPr>
    </w:p>
    <w:p w14:paraId="25F8152D" w14:textId="1F0C9DF6" w:rsidR="00244E36" w:rsidRPr="0002326A" w:rsidDel="008D4D51" w:rsidRDefault="00CB2EE0" w:rsidP="002E4EFB">
      <w:pPr>
        <w:spacing w:line="480" w:lineRule="auto"/>
        <w:jc w:val="both"/>
        <w:rPr>
          <w:del w:id="400" w:author="Borcherding, Nicholas (CCOM Student)" w:date="2020-11-27T06:42:00Z"/>
          <w:rFonts w:ascii="Arial" w:hAnsi="Arial" w:cs="Arial"/>
          <w:b/>
          <w:color w:val="000000"/>
          <w:sz w:val="22"/>
          <w:szCs w:val="22"/>
        </w:rPr>
      </w:pPr>
      <w:del w:id="401" w:author="Borcherding, Nicholas (CCOM Student)" w:date="2020-11-27T06:42:00Z">
        <w:r w:rsidRPr="0002326A" w:rsidDel="008D4D51">
          <w:rPr>
            <w:rFonts w:ascii="Arial" w:hAnsi="Arial" w:cs="Arial"/>
            <w:b/>
            <w:color w:val="000000"/>
            <w:sz w:val="22"/>
            <w:szCs w:val="22"/>
          </w:rPr>
          <w:delText>Funding</w:delText>
        </w:r>
      </w:del>
    </w:p>
    <w:p w14:paraId="45F9BAE5" w14:textId="118A51BE" w:rsidR="00CB2EE0" w:rsidRPr="0002326A" w:rsidDel="008D4D51" w:rsidRDefault="00244E36" w:rsidP="008F11D6">
      <w:pPr>
        <w:spacing w:line="480" w:lineRule="auto"/>
        <w:rPr>
          <w:moveFrom w:id="402" w:author="Borcherding, Nicholas (CCOM Student)" w:date="2020-11-27T06:42:00Z"/>
          <w:rFonts w:ascii="Arial" w:hAnsi="Arial" w:cs="Arial"/>
          <w:bCs/>
          <w:sz w:val="22"/>
          <w:szCs w:val="22"/>
        </w:rPr>
      </w:pPr>
      <w:moveFromRangeStart w:id="403" w:author="Borcherding, Nicholas (CCOM Student)" w:date="2020-11-27T06:42:00Z" w:name="move57351783"/>
      <w:moveFrom w:id="404" w:author="Borcherding, Nicholas (CCOM Student)" w:date="2020-11-27T06:42:00Z">
        <w:r w:rsidRPr="0002326A" w:rsidDel="008D4D51">
          <w:rPr>
            <w:rFonts w:ascii="Arial" w:hAnsi="Arial" w:cs="Arial"/>
            <w:bCs/>
            <w:sz w:val="22"/>
            <w:szCs w:val="22"/>
          </w:rPr>
          <w:t>Funding for this project was provided</w:t>
        </w:r>
        <w:r w:rsidR="007C3051" w:rsidRPr="0002326A" w:rsidDel="008D4D51">
          <w:rPr>
            <w:rFonts w:ascii="Arial" w:hAnsi="Arial" w:cs="Arial"/>
            <w:bCs/>
            <w:sz w:val="22"/>
            <w:szCs w:val="22"/>
          </w:rPr>
          <w:t xml:space="preserve"> </w:t>
        </w:r>
        <w:r w:rsidR="007C3051" w:rsidRPr="0002326A" w:rsidDel="008D4D51">
          <w:rPr>
            <w:rFonts w:ascii="Arial" w:hAnsi="Arial" w:cs="Arial"/>
            <w:bCs/>
            <w:color w:val="000000"/>
            <w:sz w:val="22"/>
            <w:szCs w:val="22"/>
          </w:rPr>
          <w:t xml:space="preserve">by Rock ‘N’ Ride Foundation (PI: Y.Z.) and </w:t>
        </w:r>
        <w:r w:rsidRPr="0002326A" w:rsidDel="008D4D51">
          <w:rPr>
            <w:rFonts w:ascii="Arial" w:hAnsi="Arial" w:cs="Arial"/>
            <w:bCs/>
            <w:sz w:val="22"/>
            <w:szCs w:val="22"/>
          </w:rPr>
          <w:t>from the National Institute of Health under the R01</w:t>
        </w:r>
        <w:r w:rsidR="007C3051" w:rsidRPr="0002326A" w:rsidDel="008D4D51">
          <w:rPr>
            <w:rFonts w:ascii="Arial" w:hAnsi="Arial" w:cs="Arial"/>
            <w:bCs/>
            <w:sz w:val="22"/>
            <w:szCs w:val="22"/>
          </w:rPr>
          <w:t xml:space="preserve"> CA200673 (PI: W.Z.), R01 CA203834 (PI: W.Z.), </w:t>
        </w:r>
        <w:r w:rsidRPr="0002326A" w:rsidDel="008D4D51">
          <w:rPr>
            <w:rFonts w:ascii="Arial" w:hAnsi="Arial" w:cs="Arial"/>
            <w:bCs/>
            <w:sz w:val="22"/>
            <w:szCs w:val="22"/>
          </w:rPr>
          <w:t xml:space="preserve">K08 </w:t>
        </w:r>
        <w:r w:rsidRPr="0002326A" w:rsidDel="008D4D51">
          <w:rPr>
            <w:rFonts w:ascii="Arial" w:hAnsi="Arial" w:cs="Arial"/>
            <w:bCs/>
            <w:color w:val="000000"/>
            <w:sz w:val="22"/>
            <w:szCs w:val="22"/>
          </w:rPr>
          <w:t>CA226391</w:t>
        </w:r>
        <w:r w:rsidRPr="0002326A" w:rsidDel="008D4D51">
          <w:rPr>
            <w:rFonts w:ascii="Arial" w:hAnsi="Arial" w:cs="Arial"/>
            <w:bCs/>
            <w:sz w:val="22"/>
            <w:szCs w:val="22"/>
          </w:rPr>
          <w:t xml:space="preserve"> (PI: R.W.J) and F30 CA206255 (PI: N.B.).</w:t>
        </w:r>
        <w:r w:rsidR="007C3051" w:rsidRPr="0002326A" w:rsidDel="008D4D51">
          <w:rPr>
            <w:rFonts w:ascii="Arial" w:hAnsi="Arial" w:cs="Arial"/>
            <w:bCs/>
            <w:sz w:val="22"/>
            <w:szCs w:val="22"/>
          </w:rPr>
          <w:t xml:space="preserve"> </w:t>
        </w:r>
        <w:r w:rsidR="008F11D6" w:rsidDel="008D4D51">
          <w:rPr>
            <w:rFonts w:ascii="Arial" w:hAnsi="Arial" w:cs="Arial"/>
            <w:bCs/>
            <w:sz w:val="22"/>
            <w:szCs w:val="22"/>
          </w:rPr>
          <w:t xml:space="preserve">W.Z. was also supported by </w:t>
        </w:r>
        <w:r w:rsidR="008F11D6" w:rsidRPr="008F11D6" w:rsidDel="008D4D51">
          <w:rPr>
            <w:rFonts w:ascii="Arial" w:hAnsi="Arial" w:cs="Arial"/>
            <w:bCs/>
            <w:sz w:val="22"/>
            <w:szCs w:val="22"/>
          </w:rPr>
          <w:t>DOD/CDMRP grant</w:t>
        </w:r>
        <w:r w:rsidR="008F11D6" w:rsidDel="008D4D51">
          <w:rPr>
            <w:rFonts w:ascii="Arial" w:hAnsi="Arial" w:cs="Arial"/>
            <w:bCs/>
            <w:sz w:val="22"/>
            <w:szCs w:val="22"/>
          </w:rPr>
          <w:t xml:space="preserve"> </w:t>
        </w:r>
        <w:r w:rsidR="008F11D6" w:rsidRPr="008F11D6" w:rsidDel="008D4D51">
          <w:rPr>
            <w:rFonts w:ascii="Arial" w:hAnsi="Arial" w:cs="Arial"/>
            <w:bCs/>
            <w:sz w:val="22"/>
            <w:szCs w:val="22"/>
          </w:rPr>
          <w:t>BC180227 (</w:t>
        </w:r>
        <w:r w:rsidR="008F11D6" w:rsidDel="008D4D51">
          <w:rPr>
            <w:rFonts w:ascii="Arial" w:hAnsi="Arial" w:cs="Arial"/>
            <w:bCs/>
            <w:sz w:val="22"/>
            <w:szCs w:val="22"/>
          </w:rPr>
          <w:t>PI:</w:t>
        </w:r>
        <w:r w:rsidR="00FA0689" w:rsidDel="008D4D51">
          <w:rPr>
            <w:rFonts w:ascii="Arial" w:hAnsi="Arial" w:cs="Arial"/>
            <w:bCs/>
            <w:sz w:val="22"/>
            <w:szCs w:val="22"/>
          </w:rPr>
          <w:t xml:space="preserve"> </w:t>
        </w:r>
        <w:r w:rsidR="008F11D6" w:rsidRPr="008F11D6" w:rsidDel="008D4D51">
          <w:rPr>
            <w:rFonts w:ascii="Arial" w:hAnsi="Arial" w:cs="Arial"/>
            <w:bCs/>
            <w:sz w:val="22"/>
            <w:szCs w:val="22"/>
          </w:rPr>
          <w:t>W.Z.), and an endowment from the Dr. and Mrs. James Robert Spencer Family</w:t>
        </w:r>
        <w:r w:rsidR="008F11D6" w:rsidDel="008D4D51">
          <w:rPr>
            <w:rFonts w:ascii="Arial" w:hAnsi="Arial" w:cs="Arial"/>
            <w:bCs/>
            <w:sz w:val="22"/>
            <w:szCs w:val="22"/>
          </w:rPr>
          <w:t xml:space="preserve"> </w:t>
        </w:r>
        <w:r w:rsidR="008F11D6" w:rsidRPr="008F11D6" w:rsidDel="008D4D51">
          <w:rPr>
            <w:rFonts w:ascii="Arial" w:hAnsi="Arial" w:cs="Arial"/>
            <w:bCs/>
            <w:sz w:val="22"/>
            <w:szCs w:val="22"/>
          </w:rPr>
          <w:t>Cancer Research Fund (</w:t>
        </w:r>
        <w:r w:rsidR="008F11D6" w:rsidDel="008D4D51">
          <w:rPr>
            <w:rFonts w:ascii="Arial" w:hAnsi="Arial" w:cs="Arial"/>
            <w:bCs/>
            <w:sz w:val="22"/>
            <w:szCs w:val="22"/>
          </w:rPr>
          <w:t xml:space="preserve">PI: </w:t>
        </w:r>
        <w:r w:rsidR="008F11D6" w:rsidRPr="008F11D6" w:rsidDel="008D4D51">
          <w:rPr>
            <w:rFonts w:ascii="Arial" w:hAnsi="Arial" w:cs="Arial"/>
            <w:bCs/>
            <w:sz w:val="22"/>
            <w:szCs w:val="22"/>
          </w:rPr>
          <w:t>W.Z.)</w:t>
        </w:r>
        <w:r w:rsidR="008F11D6" w:rsidRPr="008F11D6" w:rsidDel="008D4D51">
          <w:rPr>
            <w:rFonts w:ascii="Arial" w:hAnsi="Arial" w:cs="Arial"/>
            <w:bCs/>
            <w:color w:val="000000"/>
            <w:sz w:val="22"/>
            <w:szCs w:val="22"/>
          </w:rPr>
          <w:t xml:space="preserve"> </w:t>
        </w:r>
        <w:r w:rsidR="00CB2EE0" w:rsidRPr="0002326A" w:rsidDel="008D4D51">
          <w:rPr>
            <w:rFonts w:ascii="Arial" w:hAnsi="Arial" w:cs="Arial"/>
            <w:bCs/>
            <w:color w:val="000000"/>
            <w:sz w:val="22"/>
            <w:szCs w:val="22"/>
          </w:rPr>
          <w:t xml:space="preserve">The flow cytometry </w:t>
        </w:r>
        <w:r w:rsidRPr="0002326A" w:rsidDel="008D4D51">
          <w:rPr>
            <w:rFonts w:ascii="Arial" w:hAnsi="Arial" w:cs="Arial"/>
            <w:bCs/>
            <w:color w:val="000000"/>
            <w:sz w:val="22"/>
            <w:szCs w:val="22"/>
          </w:rPr>
          <w:t xml:space="preserve">and sequencing </w:t>
        </w:r>
        <w:r w:rsidRPr="0002326A" w:rsidDel="008D4D51">
          <w:rPr>
            <w:rStyle w:val="Strong"/>
            <w:rFonts w:ascii="Arial" w:hAnsi="Arial" w:cs="Arial"/>
            <w:b w:val="0"/>
            <w:color w:val="000000"/>
            <w:sz w:val="22"/>
            <w:szCs w:val="22"/>
          </w:rPr>
          <w:t xml:space="preserve">facilities are funded </w:t>
        </w:r>
        <w:r w:rsidR="00CB2EE0" w:rsidRPr="0002326A" w:rsidDel="008D4D51">
          <w:rPr>
            <w:rStyle w:val="Strong"/>
            <w:rFonts w:ascii="Arial" w:hAnsi="Arial" w:cs="Arial"/>
            <w:b w:val="0"/>
            <w:color w:val="000000"/>
            <w:sz w:val="22"/>
            <w:szCs w:val="22"/>
          </w:rPr>
          <w:t xml:space="preserve">in part, by the National Cancer Institute of the National Institutes of Health under Award Number P30CA086862. The </w:t>
        </w:r>
        <w:r w:rsidR="00CB2EE0" w:rsidRPr="0002326A" w:rsidDel="008D4D51">
          <w:rPr>
            <w:rFonts w:ascii="Arial" w:hAnsi="Arial" w:cs="Arial"/>
            <w:bCs/>
            <w:color w:val="000000"/>
            <w:sz w:val="22"/>
            <w:szCs w:val="22"/>
          </w:rPr>
          <w:t xml:space="preserve">FACSAria Fusion high-speed cell sorter was supported with funds from </w:t>
        </w:r>
        <w:r w:rsidR="00CB2EE0" w:rsidRPr="0002326A" w:rsidDel="008D4D51">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sidDel="008D4D51">
          <w:rPr>
            <w:rFonts w:ascii="Arial" w:hAnsi="Arial" w:cs="Arial"/>
            <w:bCs/>
            <w:color w:val="000000"/>
            <w:sz w:val="22"/>
            <w:szCs w:val="22"/>
          </w:rPr>
          <w:t xml:space="preserve"> The content is solely the responsibility of the authors and does not necessarily represent the official views of the National Institutes of Health. </w:t>
        </w:r>
      </w:moveFrom>
    </w:p>
    <w:moveFromRangeEnd w:id="403"/>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lastRenderedPageBreak/>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61EE813E" w:rsidR="00CB2EE0" w:rsidRPr="0002326A" w:rsidDel="00871B80" w:rsidRDefault="00CB2EE0" w:rsidP="002E4EFB">
      <w:pPr>
        <w:spacing w:line="480" w:lineRule="auto"/>
        <w:jc w:val="both"/>
        <w:rPr>
          <w:del w:id="405" w:author="Borcherding, Nicholas (CCOM Student)" w:date="2020-11-27T06:37:00Z"/>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ins w:id="406" w:author="Borcherding, Nicholas (CCOM Student)" w:date="2020-11-27T06:41:00Z">
        <w:r w:rsidR="008D4D51">
          <w:rPr>
            <w:rFonts w:ascii="Arial" w:hAnsi="Arial" w:cs="Arial"/>
            <w:bCs/>
            <w:color w:val="000000"/>
            <w:sz w:val="22"/>
            <w:szCs w:val="22"/>
          </w:rPr>
          <w:t>Other authors dec</w:t>
        </w:r>
      </w:ins>
      <w:ins w:id="407" w:author="Borcherding, Nicholas (CCOM Student)" w:date="2020-11-27T06:42:00Z">
        <w:r w:rsidR="008D4D51">
          <w:rPr>
            <w:rFonts w:ascii="Arial" w:hAnsi="Arial" w:cs="Arial"/>
            <w:bCs/>
            <w:color w:val="000000"/>
            <w:sz w:val="22"/>
            <w:szCs w:val="22"/>
          </w:rPr>
          <w:t>lare no competing interests.</w:t>
        </w:r>
      </w:ins>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50F2032C" w:rsidR="00244E36" w:rsidRPr="0002326A" w:rsidDel="00871B80" w:rsidRDefault="00CB2EE0" w:rsidP="002E4EFB">
      <w:pPr>
        <w:spacing w:line="480" w:lineRule="auto"/>
        <w:jc w:val="both"/>
        <w:rPr>
          <w:moveFrom w:id="408" w:author="Borcherding, Nicholas (CCOM Student)" w:date="2020-11-27T06:35:00Z"/>
          <w:rFonts w:ascii="Arial" w:hAnsi="Arial" w:cs="Arial"/>
          <w:b/>
          <w:color w:val="000000"/>
          <w:sz w:val="22"/>
          <w:szCs w:val="22"/>
        </w:rPr>
      </w:pPr>
      <w:moveFromRangeStart w:id="409" w:author="Borcherding, Nicholas (CCOM Student)" w:date="2020-11-27T06:35:00Z" w:name="move57351323"/>
      <w:moveFrom w:id="410" w:author="Borcherding, Nicholas (CCOM Student)" w:date="2020-11-27T06:35:00Z">
        <w:r w:rsidRPr="0002326A" w:rsidDel="00871B80">
          <w:rPr>
            <w:rFonts w:ascii="Arial" w:hAnsi="Arial" w:cs="Arial"/>
            <w:b/>
            <w:color w:val="000000"/>
            <w:sz w:val="22"/>
            <w:szCs w:val="22"/>
          </w:rPr>
          <w:t xml:space="preserve">Data and materials availability: </w:t>
        </w:r>
      </w:moveFrom>
    </w:p>
    <w:p w14:paraId="458140FD" w14:textId="4DA2509F" w:rsidR="00CB2EE0" w:rsidRPr="0002326A" w:rsidDel="00871B80" w:rsidRDefault="00CB2EE0" w:rsidP="002E4EFB">
      <w:pPr>
        <w:spacing w:line="480" w:lineRule="auto"/>
        <w:jc w:val="both"/>
        <w:rPr>
          <w:moveFrom w:id="411" w:author="Borcherding, Nicholas (CCOM Student)" w:date="2020-11-27T06:35:00Z"/>
          <w:rFonts w:ascii="Arial" w:hAnsi="Arial" w:cs="Arial"/>
          <w:bCs/>
          <w:sz w:val="22"/>
          <w:szCs w:val="22"/>
        </w:rPr>
      </w:pPr>
      <w:moveFrom w:id="412" w:author="Borcherding, Nicholas (CCOM Student)" w:date="2020-11-27T06:35:00Z">
        <w:r w:rsidRPr="0002326A" w:rsidDel="00871B80">
          <w:rPr>
            <w:rFonts w:ascii="Arial" w:hAnsi="Arial" w:cs="Arial"/>
            <w:bCs/>
            <w:color w:val="000000"/>
            <w:sz w:val="22"/>
            <w:szCs w:val="22"/>
          </w:rPr>
          <w:t>Quantified gene expression counts</w:t>
        </w:r>
        <w:r w:rsidR="00244E36" w:rsidRPr="0002326A" w:rsidDel="00871B80">
          <w:rPr>
            <w:rFonts w:ascii="Arial" w:hAnsi="Arial" w:cs="Arial"/>
            <w:bCs/>
            <w:color w:val="000000"/>
            <w:sz w:val="22"/>
            <w:szCs w:val="22"/>
          </w:rPr>
          <w:t xml:space="preserve"> </w:t>
        </w:r>
        <w:r w:rsidRPr="0002326A" w:rsidDel="00871B80">
          <w:rPr>
            <w:rFonts w:ascii="Arial" w:hAnsi="Arial" w:cs="Arial"/>
            <w:bCs/>
            <w:color w:val="000000"/>
            <w:sz w:val="22"/>
            <w:szCs w:val="22"/>
          </w:rPr>
          <w:t xml:space="preserve">and V(D)J T cell receptor sequences for single-cell RNA sequencing are available at the Gene Expression Omnibus (GEO) at </w:t>
        </w:r>
        <w:r w:rsidR="00CB2EE4" w:rsidDel="00871B80">
          <w:fldChar w:fldCharType="begin"/>
        </w:r>
        <w:r w:rsidR="00CB2EE4" w:rsidDel="00871B80">
          <w:instrText xml:space="preserve"> HYPERLINK "https://www.ncbi.nlm.nih.gov/geo/query/acc.cgi?acc=GSE121638" </w:instrText>
        </w:r>
        <w:r w:rsidR="00CB2EE4" w:rsidDel="00871B80">
          <w:fldChar w:fldCharType="separate"/>
        </w:r>
        <w:r w:rsidRPr="0002326A" w:rsidDel="00871B80">
          <w:rPr>
            <w:rStyle w:val="Hyperlink"/>
            <w:rFonts w:ascii="Arial" w:hAnsi="Arial" w:cs="Arial"/>
            <w:bCs/>
            <w:color w:val="000000"/>
            <w:sz w:val="22"/>
            <w:szCs w:val="22"/>
          </w:rPr>
          <w:t>GSE121638</w:t>
        </w:r>
        <w:r w:rsidR="00CB2EE4" w:rsidDel="00871B80">
          <w:rPr>
            <w:rStyle w:val="Hyperlink"/>
            <w:rFonts w:ascii="Arial" w:hAnsi="Arial" w:cs="Arial"/>
            <w:bCs/>
            <w:color w:val="000000"/>
            <w:sz w:val="22"/>
            <w:szCs w:val="22"/>
          </w:rPr>
          <w:fldChar w:fldCharType="end"/>
        </w:r>
        <w:r w:rsidRPr="0002326A" w:rsidDel="00871B80">
          <w:rPr>
            <w:rFonts w:ascii="Arial" w:hAnsi="Arial" w:cs="Arial"/>
            <w:bCs/>
            <w:color w:val="000000"/>
            <w:sz w:val="22"/>
            <w:szCs w:val="22"/>
          </w:rPr>
          <w:t xml:space="preserve">. </w:t>
        </w:r>
        <w:r w:rsidR="00EC152A" w:rsidRPr="0002326A" w:rsidDel="00871B80">
          <w:rPr>
            <w:rFonts w:ascii="Arial" w:hAnsi="Arial" w:cs="Arial"/>
            <w:sz w:val="22"/>
            <w:szCs w:val="22"/>
          </w:rPr>
          <w:t xml:space="preserve">The </w:t>
        </w:r>
        <w:r w:rsidR="00EC152A" w:rsidDel="00871B80">
          <w:rPr>
            <w:rFonts w:ascii="Arial" w:hAnsi="Arial" w:cs="Arial"/>
            <w:sz w:val="22"/>
            <w:szCs w:val="22"/>
          </w:rPr>
          <w:t xml:space="preserve">processed data and </w:t>
        </w:r>
        <w:r w:rsidR="00EC152A" w:rsidRPr="0002326A" w:rsidDel="00871B80">
          <w:rPr>
            <w:rFonts w:ascii="Arial" w:hAnsi="Arial" w:cs="Arial"/>
            <w:sz w:val="22"/>
            <w:szCs w:val="22"/>
          </w:rPr>
          <w:t>code for all analys</w:t>
        </w:r>
        <w:r w:rsidR="00EC152A" w:rsidDel="00871B80">
          <w:rPr>
            <w:rFonts w:ascii="Arial" w:hAnsi="Arial" w:cs="Arial"/>
            <w:sz w:val="22"/>
            <w:szCs w:val="22"/>
          </w:rPr>
          <w:t>e</w:t>
        </w:r>
        <w:r w:rsidR="00EC152A" w:rsidRPr="0002326A" w:rsidDel="00871B80">
          <w:rPr>
            <w:rFonts w:ascii="Arial" w:hAnsi="Arial" w:cs="Arial"/>
            <w:sz w:val="22"/>
            <w:szCs w:val="22"/>
          </w:rPr>
          <w:t xml:space="preserve">s </w:t>
        </w:r>
        <w:r w:rsidR="00EC152A" w:rsidDel="00871B80">
          <w:rPr>
            <w:rFonts w:ascii="Arial" w:hAnsi="Arial" w:cs="Arial"/>
            <w:sz w:val="22"/>
            <w:szCs w:val="22"/>
          </w:rPr>
          <w:t xml:space="preserve">will be made public upon publication at </w:t>
        </w:r>
        <w:r w:rsidR="00CB2EE4" w:rsidDel="00871B80">
          <w:fldChar w:fldCharType="begin"/>
        </w:r>
        <w:r w:rsidR="00CB2EE4" w:rsidDel="00871B80">
          <w:instrText xml:space="preserve"> HYPERLINK "https://github.com/ncborcherding/ccRCC" </w:instrText>
        </w:r>
        <w:r w:rsidR="00CB2EE4" w:rsidDel="00871B80">
          <w:fldChar w:fldCharType="separate"/>
        </w:r>
        <w:r w:rsidR="00EC152A" w:rsidRPr="0051289F" w:rsidDel="00871B80">
          <w:rPr>
            <w:rStyle w:val="Hyperlink"/>
            <w:rFonts w:ascii="Arial" w:hAnsi="Arial" w:cs="Arial"/>
            <w:sz w:val="22"/>
            <w:szCs w:val="22"/>
          </w:rPr>
          <w:t>https://github.com/ncborcherding/ccRCC</w:t>
        </w:r>
        <w:r w:rsidR="00CB2EE4" w:rsidDel="00871B80">
          <w:rPr>
            <w:rStyle w:val="Hyperlink"/>
            <w:rFonts w:ascii="Arial" w:hAnsi="Arial" w:cs="Arial"/>
            <w:sz w:val="22"/>
            <w:szCs w:val="22"/>
          </w:rPr>
          <w:fldChar w:fldCharType="end"/>
        </w:r>
        <w:r w:rsidR="00EC152A" w:rsidRPr="001A73F2" w:rsidDel="00871B80">
          <w:rPr>
            <w:rStyle w:val="Hyperlink"/>
            <w:rFonts w:ascii="Arial" w:hAnsi="Arial" w:cs="Arial"/>
            <w:color w:val="000000" w:themeColor="text1"/>
            <w:sz w:val="22"/>
            <w:szCs w:val="22"/>
            <w:u w:val="none"/>
          </w:rPr>
          <w:t>.</w:t>
        </w:r>
      </w:moveFrom>
    </w:p>
    <w:moveFromRangeEnd w:id="409"/>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1666C49A" w14:textId="256285A4" w:rsidR="0055142F" w:rsidRPr="0055142F" w:rsidRDefault="002E4EFB" w:rsidP="0055142F">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55142F" w:rsidRPr="0055142F">
        <w:rPr>
          <w:rFonts w:ascii="Arial" w:hAnsi="Arial" w:cs="Arial"/>
          <w:noProof/>
          <w:sz w:val="22"/>
        </w:rPr>
        <w:t>1.</w:t>
      </w:r>
      <w:r w:rsidR="0055142F" w:rsidRPr="0055142F">
        <w:rPr>
          <w:rFonts w:ascii="Arial" w:hAnsi="Arial" w:cs="Arial"/>
          <w:noProof/>
          <w:sz w:val="22"/>
        </w:rPr>
        <w:tab/>
        <w:t xml:space="preserve">Saad, A. M. </w:t>
      </w:r>
      <w:r w:rsidR="0055142F" w:rsidRPr="0055142F">
        <w:rPr>
          <w:rFonts w:ascii="Arial" w:hAnsi="Arial" w:cs="Arial"/>
          <w:i/>
          <w:iCs/>
          <w:noProof/>
          <w:sz w:val="22"/>
        </w:rPr>
        <w:t>et al.</w:t>
      </w:r>
      <w:r w:rsidR="0055142F" w:rsidRPr="0055142F">
        <w:rPr>
          <w:rFonts w:ascii="Arial" w:hAnsi="Arial" w:cs="Arial"/>
          <w:noProof/>
          <w:sz w:val="22"/>
        </w:rPr>
        <w:t xml:space="preserve"> Trends in Renal-Cell Carcinoma Incidence and Mortality in the United States in the Last 2 Decades: A SEER-Based Study. </w:t>
      </w:r>
      <w:r w:rsidR="0055142F" w:rsidRPr="0055142F">
        <w:rPr>
          <w:rFonts w:ascii="Arial" w:hAnsi="Arial" w:cs="Arial"/>
          <w:i/>
          <w:iCs/>
          <w:noProof/>
          <w:sz w:val="22"/>
        </w:rPr>
        <w:t>Clin. Genitourin. Cancer</w:t>
      </w:r>
      <w:r w:rsidR="0055142F" w:rsidRPr="0055142F">
        <w:rPr>
          <w:rFonts w:ascii="Arial" w:hAnsi="Arial" w:cs="Arial"/>
          <w:noProof/>
          <w:sz w:val="22"/>
        </w:rPr>
        <w:t xml:space="preserve"> </w:t>
      </w:r>
      <w:r w:rsidR="0055142F" w:rsidRPr="0055142F">
        <w:rPr>
          <w:rFonts w:ascii="Arial" w:hAnsi="Arial" w:cs="Arial"/>
          <w:b/>
          <w:bCs/>
          <w:noProof/>
          <w:sz w:val="22"/>
        </w:rPr>
        <w:t>17</w:t>
      </w:r>
      <w:r w:rsidR="0055142F" w:rsidRPr="0055142F">
        <w:rPr>
          <w:rFonts w:ascii="Arial" w:hAnsi="Arial" w:cs="Arial"/>
          <w:noProof/>
          <w:sz w:val="22"/>
        </w:rPr>
        <w:t>, 46–75 (2019).</w:t>
      </w:r>
    </w:p>
    <w:p w14:paraId="7F90F32D"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w:t>
      </w:r>
      <w:r w:rsidRPr="0055142F">
        <w:rPr>
          <w:rFonts w:ascii="Arial" w:hAnsi="Arial" w:cs="Arial"/>
          <w:noProof/>
          <w:sz w:val="22"/>
        </w:rPr>
        <w:tab/>
        <w:t xml:space="preserve">Koneru, R. &amp; Hotte, S. J. Role of cytokine therapy for renal cell carcinoma in the era of targeted agents. </w:t>
      </w:r>
      <w:r w:rsidRPr="0055142F">
        <w:rPr>
          <w:rFonts w:ascii="Arial" w:hAnsi="Arial" w:cs="Arial"/>
          <w:i/>
          <w:iCs/>
          <w:noProof/>
          <w:sz w:val="22"/>
        </w:rPr>
        <w:t>Curr. Oncol.</w:t>
      </w:r>
      <w:r w:rsidRPr="0055142F">
        <w:rPr>
          <w:rFonts w:ascii="Arial" w:hAnsi="Arial" w:cs="Arial"/>
          <w:noProof/>
          <w:sz w:val="22"/>
        </w:rPr>
        <w:t xml:space="preserve"> </w:t>
      </w:r>
      <w:r w:rsidRPr="0055142F">
        <w:rPr>
          <w:rFonts w:ascii="Arial" w:hAnsi="Arial" w:cs="Arial"/>
          <w:b/>
          <w:bCs/>
          <w:noProof/>
          <w:sz w:val="22"/>
        </w:rPr>
        <w:t>16</w:t>
      </w:r>
      <w:r w:rsidRPr="0055142F">
        <w:rPr>
          <w:rFonts w:ascii="Arial" w:hAnsi="Arial" w:cs="Arial"/>
          <w:noProof/>
          <w:sz w:val="22"/>
        </w:rPr>
        <w:t>, S40 (2009).</w:t>
      </w:r>
    </w:p>
    <w:p w14:paraId="76CDFE21"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w:t>
      </w:r>
      <w:r w:rsidRPr="0055142F">
        <w:rPr>
          <w:rFonts w:ascii="Arial" w:hAnsi="Arial" w:cs="Arial"/>
          <w:noProof/>
          <w:sz w:val="22"/>
        </w:rPr>
        <w:tab/>
        <w:t xml:space="preserve">Motzer, R. J. </w:t>
      </w:r>
      <w:r w:rsidRPr="0055142F">
        <w:rPr>
          <w:rFonts w:ascii="Arial" w:hAnsi="Arial" w:cs="Arial"/>
          <w:i/>
          <w:iCs/>
          <w:noProof/>
          <w:sz w:val="22"/>
        </w:rPr>
        <w:t>et al.</w:t>
      </w:r>
      <w:r w:rsidRPr="0055142F">
        <w:rPr>
          <w:rFonts w:ascii="Arial" w:hAnsi="Arial" w:cs="Arial"/>
          <w:noProof/>
          <w:sz w:val="22"/>
        </w:rPr>
        <w:t xml:space="preserve"> Avelumab plus axitinib versus sunitinib for advanced renal-cell carcinoma. </w:t>
      </w:r>
      <w:r w:rsidRPr="0055142F">
        <w:rPr>
          <w:rFonts w:ascii="Arial" w:hAnsi="Arial" w:cs="Arial"/>
          <w:i/>
          <w:iCs/>
          <w:noProof/>
          <w:sz w:val="22"/>
        </w:rPr>
        <w:t>N. Engl. J. Med.</w:t>
      </w:r>
      <w:r w:rsidRPr="0055142F">
        <w:rPr>
          <w:rFonts w:ascii="Arial" w:hAnsi="Arial" w:cs="Arial"/>
          <w:noProof/>
          <w:sz w:val="22"/>
        </w:rPr>
        <w:t xml:space="preserve"> </w:t>
      </w:r>
      <w:r w:rsidRPr="0055142F">
        <w:rPr>
          <w:rFonts w:ascii="Arial" w:hAnsi="Arial" w:cs="Arial"/>
          <w:b/>
          <w:bCs/>
          <w:noProof/>
          <w:sz w:val="22"/>
        </w:rPr>
        <w:t>380</w:t>
      </w:r>
      <w:r w:rsidRPr="0055142F">
        <w:rPr>
          <w:rFonts w:ascii="Arial" w:hAnsi="Arial" w:cs="Arial"/>
          <w:noProof/>
          <w:sz w:val="22"/>
        </w:rPr>
        <w:t>, 1103–1115 (2019).</w:t>
      </w:r>
    </w:p>
    <w:p w14:paraId="579B30B2"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w:t>
      </w:r>
      <w:r w:rsidRPr="0055142F">
        <w:rPr>
          <w:rFonts w:ascii="Arial" w:hAnsi="Arial" w:cs="Arial"/>
          <w:noProof/>
          <w:sz w:val="22"/>
        </w:rPr>
        <w:tab/>
        <w:t xml:space="preserve">Dudani, S. </w:t>
      </w:r>
      <w:r w:rsidRPr="0055142F">
        <w:rPr>
          <w:rFonts w:ascii="Arial" w:hAnsi="Arial" w:cs="Arial"/>
          <w:i/>
          <w:iCs/>
          <w:noProof/>
          <w:sz w:val="22"/>
        </w:rPr>
        <w:t>et al.</w:t>
      </w:r>
      <w:r w:rsidRPr="0055142F">
        <w:rPr>
          <w:rFonts w:ascii="Arial" w:hAnsi="Arial" w:cs="Arial"/>
          <w:noProof/>
          <w:sz w:val="22"/>
        </w:rPr>
        <w:t xml:space="preserve"> First-line (1L) immuno-oncology (IO) combination therapies in metastatic renal cell carcinoma (mRCC): Preliminary results from the International Metastatic Renal Cell Carcinoma Database Consortium (IMDC). </w:t>
      </w:r>
      <w:r w:rsidRPr="0055142F">
        <w:rPr>
          <w:rFonts w:ascii="Arial" w:hAnsi="Arial" w:cs="Arial"/>
          <w:i/>
          <w:iCs/>
          <w:noProof/>
          <w:sz w:val="22"/>
        </w:rPr>
        <w:t>J. Clin. Oncol.</w:t>
      </w:r>
      <w:r w:rsidRPr="0055142F">
        <w:rPr>
          <w:rFonts w:ascii="Arial" w:hAnsi="Arial" w:cs="Arial"/>
          <w:noProof/>
          <w:sz w:val="22"/>
        </w:rPr>
        <w:t xml:space="preserve"> </w:t>
      </w:r>
      <w:r w:rsidRPr="0055142F">
        <w:rPr>
          <w:rFonts w:ascii="Arial" w:hAnsi="Arial" w:cs="Arial"/>
          <w:b/>
          <w:bCs/>
          <w:noProof/>
          <w:sz w:val="22"/>
        </w:rPr>
        <w:t>37</w:t>
      </w:r>
      <w:r w:rsidRPr="0055142F">
        <w:rPr>
          <w:rFonts w:ascii="Arial" w:hAnsi="Arial" w:cs="Arial"/>
          <w:noProof/>
          <w:sz w:val="22"/>
        </w:rPr>
        <w:t>, 584–584 (2019).</w:t>
      </w:r>
    </w:p>
    <w:p w14:paraId="77A80E7A"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lastRenderedPageBreak/>
        <w:t>5.</w:t>
      </w:r>
      <w:r w:rsidRPr="0055142F">
        <w:rPr>
          <w:rFonts w:ascii="Arial" w:hAnsi="Arial" w:cs="Arial"/>
          <w:noProof/>
          <w:sz w:val="22"/>
        </w:rPr>
        <w:tab/>
        <w:t xml:space="preserve">Sharma, P. &amp; Allison, J. P. Immune checkpoint targeting in cancer therapy: Toward combination strategies with curative potential.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161</w:t>
      </w:r>
      <w:r w:rsidRPr="0055142F">
        <w:rPr>
          <w:rFonts w:ascii="Arial" w:hAnsi="Arial" w:cs="Arial"/>
          <w:noProof/>
          <w:sz w:val="22"/>
        </w:rPr>
        <w:t>, 205–214 (2015).</w:t>
      </w:r>
    </w:p>
    <w:p w14:paraId="05405B28"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6.</w:t>
      </w:r>
      <w:r w:rsidRPr="0055142F">
        <w:rPr>
          <w:rFonts w:ascii="Arial" w:hAnsi="Arial" w:cs="Arial"/>
          <w:noProof/>
          <w:sz w:val="22"/>
        </w:rPr>
        <w:tab/>
        <w:t xml:space="preserve">Giraldo, N. A. </w:t>
      </w:r>
      <w:r w:rsidRPr="0055142F">
        <w:rPr>
          <w:rFonts w:ascii="Arial" w:hAnsi="Arial" w:cs="Arial"/>
          <w:i/>
          <w:iCs/>
          <w:noProof/>
          <w:sz w:val="22"/>
        </w:rPr>
        <w:t>et al.</w:t>
      </w:r>
      <w:r w:rsidRPr="0055142F">
        <w:rPr>
          <w:rFonts w:ascii="Arial" w:hAnsi="Arial" w:cs="Arial"/>
          <w:noProof/>
          <w:sz w:val="22"/>
        </w:rPr>
        <w:t xml:space="preserve"> Orchestration and prognostic significance of immune checkpoints in the microenvironment of primary and metastatic renal cell cancer. </w:t>
      </w:r>
      <w:r w:rsidRPr="0055142F">
        <w:rPr>
          <w:rFonts w:ascii="Arial" w:hAnsi="Arial" w:cs="Arial"/>
          <w:i/>
          <w:iCs/>
          <w:noProof/>
          <w:sz w:val="22"/>
        </w:rPr>
        <w:t>Clin. Cancer Res.</w:t>
      </w:r>
      <w:r w:rsidRPr="0055142F">
        <w:rPr>
          <w:rFonts w:ascii="Arial" w:hAnsi="Arial" w:cs="Arial"/>
          <w:noProof/>
          <w:sz w:val="22"/>
        </w:rPr>
        <w:t xml:space="preserve"> </w:t>
      </w:r>
      <w:r w:rsidRPr="0055142F">
        <w:rPr>
          <w:rFonts w:ascii="Arial" w:hAnsi="Arial" w:cs="Arial"/>
          <w:b/>
          <w:bCs/>
          <w:noProof/>
          <w:sz w:val="22"/>
        </w:rPr>
        <w:t>21</w:t>
      </w:r>
      <w:r w:rsidRPr="0055142F">
        <w:rPr>
          <w:rFonts w:ascii="Arial" w:hAnsi="Arial" w:cs="Arial"/>
          <w:noProof/>
          <w:sz w:val="22"/>
        </w:rPr>
        <w:t>, 3031–3040 (2015).</w:t>
      </w:r>
    </w:p>
    <w:p w14:paraId="10F5B253"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7.</w:t>
      </w:r>
      <w:r w:rsidRPr="0055142F">
        <w:rPr>
          <w:rFonts w:ascii="Arial" w:hAnsi="Arial" w:cs="Arial"/>
          <w:noProof/>
          <w:sz w:val="22"/>
        </w:rPr>
        <w:tab/>
        <w:t xml:space="preserve">Tumeh, P. C. </w:t>
      </w:r>
      <w:r w:rsidRPr="0055142F">
        <w:rPr>
          <w:rFonts w:ascii="Arial" w:hAnsi="Arial" w:cs="Arial"/>
          <w:i/>
          <w:iCs/>
          <w:noProof/>
          <w:sz w:val="22"/>
        </w:rPr>
        <w:t>et al.</w:t>
      </w:r>
      <w:r w:rsidRPr="0055142F">
        <w:rPr>
          <w:rFonts w:ascii="Arial" w:hAnsi="Arial" w:cs="Arial"/>
          <w:noProof/>
          <w:sz w:val="22"/>
        </w:rPr>
        <w:t xml:space="preserve"> PD-1 blockade induces responses by inhibiting adaptive immune resistance.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515</w:t>
      </w:r>
      <w:r w:rsidRPr="0055142F">
        <w:rPr>
          <w:rFonts w:ascii="Arial" w:hAnsi="Arial" w:cs="Arial"/>
          <w:noProof/>
          <w:sz w:val="22"/>
        </w:rPr>
        <w:t>, 568–571 (2014).</w:t>
      </w:r>
    </w:p>
    <w:p w14:paraId="3CC6D4B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8.</w:t>
      </w:r>
      <w:r w:rsidRPr="0055142F">
        <w:rPr>
          <w:rFonts w:ascii="Arial" w:hAnsi="Arial" w:cs="Arial"/>
          <w:noProof/>
          <w:sz w:val="22"/>
        </w:rPr>
        <w:tab/>
        <w:t xml:space="preserve">Galon, J. </w:t>
      </w:r>
      <w:r w:rsidRPr="0055142F">
        <w:rPr>
          <w:rFonts w:ascii="Arial" w:hAnsi="Arial" w:cs="Arial"/>
          <w:i/>
          <w:iCs/>
          <w:noProof/>
          <w:sz w:val="22"/>
        </w:rPr>
        <w:t>et al.</w:t>
      </w:r>
      <w:r w:rsidRPr="0055142F">
        <w:rPr>
          <w:rFonts w:ascii="Arial" w:hAnsi="Arial" w:cs="Arial"/>
          <w:noProof/>
          <w:sz w:val="22"/>
        </w:rPr>
        <w:t xml:space="preserve"> Immunoscore and Immunoprofiling in cancer: An update from the melanoma and immunotherapy bridge 2015. </w:t>
      </w:r>
      <w:r w:rsidRPr="0055142F">
        <w:rPr>
          <w:rFonts w:ascii="Arial" w:hAnsi="Arial" w:cs="Arial"/>
          <w:i/>
          <w:iCs/>
          <w:noProof/>
          <w:sz w:val="22"/>
        </w:rPr>
        <w:t>J. Transl. Med.</w:t>
      </w:r>
      <w:r w:rsidRPr="0055142F">
        <w:rPr>
          <w:rFonts w:ascii="Arial" w:hAnsi="Arial" w:cs="Arial"/>
          <w:noProof/>
          <w:sz w:val="22"/>
        </w:rPr>
        <w:t xml:space="preserve"> </w:t>
      </w:r>
      <w:r w:rsidRPr="0055142F">
        <w:rPr>
          <w:rFonts w:ascii="Arial" w:hAnsi="Arial" w:cs="Arial"/>
          <w:b/>
          <w:bCs/>
          <w:noProof/>
          <w:sz w:val="22"/>
        </w:rPr>
        <w:t>4</w:t>
      </w:r>
      <w:r w:rsidRPr="0055142F">
        <w:rPr>
          <w:rFonts w:ascii="Arial" w:hAnsi="Arial" w:cs="Arial"/>
          <w:noProof/>
          <w:sz w:val="22"/>
        </w:rPr>
        <w:t>, (2016).</w:t>
      </w:r>
    </w:p>
    <w:p w14:paraId="32DC7EE0"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9.</w:t>
      </w:r>
      <w:r w:rsidRPr="0055142F">
        <w:rPr>
          <w:rFonts w:ascii="Arial" w:hAnsi="Arial" w:cs="Arial"/>
          <w:noProof/>
          <w:sz w:val="22"/>
        </w:rPr>
        <w:tab/>
        <w:t xml:space="preserve">Ziai, J. </w:t>
      </w:r>
      <w:r w:rsidRPr="0055142F">
        <w:rPr>
          <w:rFonts w:ascii="Arial" w:hAnsi="Arial" w:cs="Arial"/>
          <w:i/>
          <w:iCs/>
          <w:noProof/>
          <w:sz w:val="22"/>
        </w:rPr>
        <w:t>et al.</w:t>
      </w:r>
      <w:r w:rsidRPr="0055142F">
        <w:rPr>
          <w:rFonts w:ascii="Arial" w:hAnsi="Arial" w:cs="Arial"/>
          <w:noProof/>
          <w:sz w:val="22"/>
        </w:rPr>
        <w:t xml:space="preserve"> CD8+ T cell infiltration in breast and colon cancer: A histologic and statistical analysis. </w:t>
      </w:r>
      <w:r w:rsidRPr="0055142F">
        <w:rPr>
          <w:rFonts w:ascii="Arial" w:hAnsi="Arial" w:cs="Arial"/>
          <w:i/>
          <w:iCs/>
          <w:noProof/>
          <w:sz w:val="22"/>
        </w:rPr>
        <w:t>PLoS One</w:t>
      </w:r>
      <w:r w:rsidRPr="0055142F">
        <w:rPr>
          <w:rFonts w:ascii="Arial" w:hAnsi="Arial" w:cs="Arial"/>
          <w:noProof/>
          <w:sz w:val="22"/>
        </w:rPr>
        <w:t xml:space="preserve"> </w:t>
      </w:r>
      <w:r w:rsidRPr="0055142F">
        <w:rPr>
          <w:rFonts w:ascii="Arial" w:hAnsi="Arial" w:cs="Arial"/>
          <w:b/>
          <w:bCs/>
          <w:noProof/>
          <w:sz w:val="22"/>
        </w:rPr>
        <w:t>13</w:t>
      </w:r>
      <w:r w:rsidRPr="0055142F">
        <w:rPr>
          <w:rFonts w:ascii="Arial" w:hAnsi="Arial" w:cs="Arial"/>
          <w:noProof/>
          <w:sz w:val="22"/>
        </w:rPr>
        <w:t>, e0190158 (2018).</w:t>
      </w:r>
    </w:p>
    <w:p w14:paraId="4FFC28E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10.</w:t>
      </w:r>
      <w:r w:rsidRPr="0055142F">
        <w:rPr>
          <w:rFonts w:ascii="Arial" w:hAnsi="Arial" w:cs="Arial"/>
          <w:noProof/>
          <w:sz w:val="22"/>
        </w:rPr>
        <w:tab/>
        <w:t xml:space="preserve">Shimizu, S. </w:t>
      </w:r>
      <w:r w:rsidRPr="0055142F">
        <w:rPr>
          <w:rFonts w:ascii="Arial" w:hAnsi="Arial" w:cs="Arial"/>
          <w:i/>
          <w:iCs/>
          <w:noProof/>
          <w:sz w:val="22"/>
        </w:rPr>
        <w:t>et al.</w:t>
      </w:r>
      <w:r w:rsidRPr="0055142F">
        <w:rPr>
          <w:rFonts w:ascii="Arial" w:hAnsi="Arial" w:cs="Arial"/>
          <w:noProof/>
          <w:sz w:val="22"/>
        </w:rPr>
        <w:t xml:space="preserve"> Tumor-infiltrating CD8+ T-cell density is an independent prognostic marker for oral squamous cell carcinoma. </w:t>
      </w:r>
      <w:r w:rsidRPr="0055142F">
        <w:rPr>
          <w:rFonts w:ascii="Arial" w:hAnsi="Arial" w:cs="Arial"/>
          <w:i/>
          <w:iCs/>
          <w:noProof/>
          <w:sz w:val="22"/>
        </w:rPr>
        <w:t>Cancer Med.</w:t>
      </w:r>
      <w:r w:rsidRPr="0055142F">
        <w:rPr>
          <w:rFonts w:ascii="Arial" w:hAnsi="Arial" w:cs="Arial"/>
          <w:noProof/>
          <w:sz w:val="22"/>
        </w:rPr>
        <w:t xml:space="preserve"> </w:t>
      </w:r>
      <w:r w:rsidRPr="0055142F">
        <w:rPr>
          <w:rFonts w:ascii="Arial" w:hAnsi="Arial" w:cs="Arial"/>
          <w:b/>
          <w:bCs/>
          <w:noProof/>
          <w:sz w:val="22"/>
        </w:rPr>
        <w:t>8</w:t>
      </w:r>
      <w:r w:rsidRPr="0055142F">
        <w:rPr>
          <w:rFonts w:ascii="Arial" w:hAnsi="Arial" w:cs="Arial"/>
          <w:noProof/>
          <w:sz w:val="22"/>
        </w:rPr>
        <w:t>, 80–93 (2019).</w:t>
      </w:r>
    </w:p>
    <w:p w14:paraId="17B9CB03"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11.</w:t>
      </w:r>
      <w:r w:rsidRPr="0055142F">
        <w:rPr>
          <w:rFonts w:ascii="Arial" w:hAnsi="Arial" w:cs="Arial"/>
          <w:noProof/>
          <w:sz w:val="22"/>
        </w:rPr>
        <w:tab/>
        <w:t xml:space="preserve">Borcherding, N. </w:t>
      </w:r>
      <w:r w:rsidRPr="0055142F">
        <w:rPr>
          <w:rFonts w:ascii="Arial" w:hAnsi="Arial" w:cs="Arial"/>
          <w:i/>
          <w:iCs/>
          <w:noProof/>
          <w:sz w:val="22"/>
        </w:rPr>
        <w:t>et al.</w:t>
      </w:r>
      <w:r w:rsidRPr="0055142F">
        <w:rPr>
          <w:rFonts w:ascii="Arial" w:hAnsi="Arial" w:cs="Arial"/>
          <w:noProof/>
          <w:sz w:val="22"/>
        </w:rPr>
        <w:t xml:space="preserve"> Keeping Tumors in Check: A Mechanistic Review of Clinical Response and Resistance to Immune Checkpoint Blockade in Cancer. </w:t>
      </w:r>
      <w:r w:rsidRPr="0055142F">
        <w:rPr>
          <w:rFonts w:ascii="Arial" w:hAnsi="Arial" w:cs="Arial"/>
          <w:i/>
          <w:iCs/>
          <w:noProof/>
          <w:sz w:val="22"/>
        </w:rPr>
        <w:t>J. Mol. Biol.</w:t>
      </w:r>
      <w:r w:rsidRPr="0055142F">
        <w:rPr>
          <w:rFonts w:ascii="Arial" w:hAnsi="Arial" w:cs="Arial"/>
          <w:noProof/>
          <w:sz w:val="22"/>
        </w:rPr>
        <w:t xml:space="preserve"> </w:t>
      </w:r>
      <w:r w:rsidRPr="0055142F">
        <w:rPr>
          <w:rFonts w:ascii="Arial" w:hAnsi="Arial" w:cs="Arial"/>
          <w:b/>
          <w:bCs/>
          <w:noProof/>
          <w:sz w:val="22"/>
        </w:rPr>
        <w:t>430</w:t>
      </w:r>
      <w:r w:rsidRPr="0055142F">
        <w:rPr>
          <w:rFonts w:ascii="Arial" w:hAnsi="Arial" w:cs="Arial"/>
          <w:noProof/>
          <w:sz w:val="22"/>
        </w:rPr>
        <w:t>, 2014–2029 (2018).</w:t>
      </w:r>
    </w:p>
    <w:p w14:paraId="4DADE231"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12.</w:t>
      </w:r>
      <w:r w:rsidRPr="0055142F">
        <w:rPr>
          <w:rFonts w:ascii="Arial" w:hAnsi="Arial" w:cs="Arial"/>
          <w:noProof/>
          <w:sz w:val="22"/>
        </w:rPr>
        <w:tab/>
        <w:t xml:space="preserve">Patel, H. D. </w:t>
      </w:r>
      <w:r w:rsidRPr="0055142F">
        <w:rPr>
          <w:rFonts w:ascii="Arial" w:hAnsi="Arial" w:cs="Arial"/>
          <w:i/>
          <w:iCs/>
          <w:noProof/>
          <w:sz w:val="22"/>
        </w:rPr>
        <w:t>et al.</w:t>
      </w:r>
      <w:r w:rsidRPr="0055142F">
        <w:rPr>
          <w:rFonts w:ascii="Arial" w:hAnsi="Arial" w:cs="Arial"/>
          <w:noProof/>
          <w:sz w:val="22"/>
        </w:rPr>
        <w:t xml:space="preserve"> The future of perioperative therapy in advanced renal cell carcinoma: How can we PROSPER? </w:t>
      </w:r>
      <w:r w:rsidRPr="0055142F">
        <w:rPr>
          <w:rFonts w:ascii="Arial" w:hAnsi="Arial" w:cs="Arial"/>
          <w:i/>
          <w:iCs/>
          <w:noProof/>
          <w:sz w:val="22"/>
        </w:rPr>
        <w:t>Futur. Oncol.</w:t>
      </w:r>
      <w:r w:rsidRPr="0055142F">
        <w:rPr>
          <w:rFonts w:ascii="Arial" w:hAnsi="Arial" w:cs="Arial"/>
          <w:noProof/>
          <w:sz w:val="22"/>
        </w:rPr>
        <w:t xml:space="preserve"> </w:t>
      </w:r>
      <w:r w:rsidRPr="0055142F">
        <w:rPr>
          <w:rFonts w:ascii="Arial" w:hAnsi="Arial" w:cs="Arial"/>
          <w:b/>
          <w:bCs/>
          <w:noProof/>
          <w:sz w:val="22"/>
        </w:rPr>
        <w:t>15</w:t>
      </w:r>
      <w:r w:rsidRPr="0055142F">
        <w:rPr>
          <w:rFonts w:ascii="Arial" w:hAnsi="Arial" w:cs="Arial"/>
          <w:noProof/>
          <w:sz w:val="22"/>
        </w:rPr>
        <w:t>, 1683–1695 (2019).</w:t>
      </w:r>
    </w:p>
    <w:p w14:paraId="22CB632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13.</w:t>
      </w:r>
      <w:r w:rsidRPr="0055142F">
        <w:rPr>
          <w:rFonts w:ascii="Arial" w:hAnsi="Arial" w:cs="Arial"/>
          <w:noProof/>
          <w:sz w:val="22"/>
        </w:rPr>
        <w:tab/>
        <w:t xml:space="preserve">Nakano, O. </w:t>
      </w:r>
      <w:r w:rsidRPr="0055142F">
        <w:rPr>
          <w:rFonts w:ascii="Arial" w:hAnsi="Arial" w:cs="Arial"/>
          <w:i/>
          <w:iCs/>
          <w:noProof/>
          <w:sz w:val="22"/>
        </w:rPr>
        <w:t>et al.</w:t>
      </w:r>
      <w:r w:rsidRPr="0055142F">
        <w:rPr>
          <w:rFonts w:ascii="Arial" w:hAnsi="Arial" w:cs="Arial"/>
          <w:noProof/>
          <w:sz w:val="22"/>
        </w:rPr>
        <w:t xml:space="preserve"> Proliferative activity of intratumoral CD8+ T-lymphocytes as a prognostic factor in human renal cell carcinoma: Clinicopathologic demonstration of antitumor immunity. </w:t>
      </w:r>
      <w:r w:rsidRPr="0055142F">
        <w:rPr>
          <w:rFonts w:ascii="Arial" w:hAnsi="Arial" w:cs="Arial"/>
          <w:i/>
          <w:iCs/>
          <w:noProof/>
          <w:sz w:val="22"/>
        </w:rPr>
        <w:t>Cancer Res.</w:t>
      </w:r>
      <w:r w:rsidRPr="0055142F">
        <w:rPr>
          <w:rFonts w:ascii="Arial" w:hAnsi="Arial" w:cs="Arial"/>
          <w:noProof/>
          <w:sz w:val="22"/>
        </w:rPr>
        <w:t xml:space="preserve"> </w:t>
      </w:r>
      <w:r w:rsidRPr="0055142F">
        <w:rPr>
          <w:rFonts w:ascii="Arial" w:hAnsi="Arial" w:cs="Arial"/>
          <w:b/>
          <w:bCs/>
          <w:noProof/>
          <w:sz w:val="22"/>
        </w:rPr>
        <w:t>61</w:t>
      </w:r>
      <w:r w:rsidRPr="0055142F">
        <w:rPr>
          <w:rFonts w:ascii="Arial" w:hAnsi="Arial" w:cs="Arial"/>
          <w:noProof/>
          <w:sz w:val="22"/>
        </w:rPr>
        <w:t>, 5132–5136 (2001).</w:t>
      </w:r>
    </w:p>
    <w:p w14:paraId="6FA83BA4"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14.</w:t>
      </w:r>
      <w:r w:rsidRPr="0055142F">
        <w:rPr>
          <w:rFonts w:ascii="Arial" w:hAnsi="Arial" w:cs="Arial"/>
          <w:noProof/>
          <w:sz w:val="22"/>
        </w:rPr>
        <w:tab/>
        <w:t xml:space="preserve">Baine, M. K. </w:t>
      </w:r>
      <w:r w:rsidRPr="0055142F">
        <w:rPr>
          <w:rFonts w:ascii="Arial" w:hAnsi="Arial" w:cs="Arial"/>
          <w:i/>
          <w:iCs/>
          <w:noProof/>
          <w:sz w:val="22"/>
        </w:rPr>
        <w:t>et al.</w:t>
      </w:r>
      <w:r w:rsidRPr="0055142F">
        <w:rPr>
          <w:rFonts w:ascii="Arial" w:hAnsi="Arial" w:cs="Arial"/>
          <w:noProof/>
          <w:sz w:val="22"/>
        </w:rPr>
        <w:t xml:space="preserve"> Characterization of tumor infiltrating lymphocytes in paired primary and metastatic renal cell carcinoma specimens. </w:t>
      </w:r>
      <w:r w:rsidRPr="0055142F">
        <w:rPr>
          <w:rFonts w:ascii="Arial" w:hAnsi="Arial" w:cs="Arial"/>
          <w:i/>
          <w:iCs/>
          <w:noProof/>
          <w:sz w:val="22"/>
        </w:rPr>
        <w:t>Oncotarget</w:t>
      </w:r>
      <w:r w:rsidRPr="0055142F">
        <w:rPr>
          <w:rFonts w:ascii="Arial" w:hAnsi="Arial" w:cs="Arial"/>
          <w:noProof/>
          <w:sz w:val="22"/>
        </w:rPr>
        <w:t xml:space="preserve"> </w:t>
      </w:r>
      <w:r w:rsidRPr="0055142F">
        <w:rPr>
          <w:rFonts w:ascii="Arial" w:hAnsi="Arial" w:cs="Arial"/>
          <w:b/>
          <w:bCs/>
          <w:noProof/>
          <w:sz w:val="22"/>
        </w:rPr>
        <w:t>6</w:t>
      </w:r>
      <w:r w:rsidRPr="0055142F">
        <w:rPr>
          <w:rFonts w:ascii="Arial" w:hAnsi="Arial" w:cs="Arial"/>
          <w:noProof/>
          <w:sz w:val="22"/>
        </w:rPr>
        <w:t>, 24990 (2015).</w:t>
      </w:r>
    </w:p>
    <w:p w14:paraId="2404E64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15.</w:t>
      </w:r>
      <w:r w:rsidRPr="0055142F">
        <w:rPr>
          <w:rFonts w:ascii="Arial" w:hAnsi="Arial" w:cs="Arial"/>
          <w:noProof/>
          <w:sz w:val="22"/>
        </w:rPr>
        <w:tab/>
        <w:t xml:space="preserve">Braun, D. A. </w:t>
      </w:r>
      <w:r w:rsidRPr="0055142F">
        <w:rPr>
          <w:rFonts w:ascii="Arial" w:hAnsi="Arial" w:cs="Arial"/>
          <w:i/>
          <w:iCs/>
          <w:noProof/>
          <w:sz w:val="22"/>
        </w:rPr>
        <w:t>et al.</w:t>
      </w:r>
      <w:r w:rsidRPr="0055142F">
        <w:rPr>
          <w:rFonts w:ascii="Arial" w:hAnsi="Arial" w:cs="Arial"/>
          <w:noProof/>
          <w:sz w:val="22"/>
        </w:rPr>
        <w:t xml:space="preserve"> Interplay of somatic alterations and immune infiltration modulates response to PD-1 blockade in advanced clear cell renal cell carcinoma. </w:t>
      </w:r>
      <w:r w:rsidRPr="0055142F">
        <w:rPr>
          <w:rFonts w:ascii="Arial" w:hAnsi="Arial" w:cs="Arial"/>
          <w:i/>
          <w:iCs/>
          <w:noProof/>
          <w:sz w:val="22"/>
        </w:rPr>
        <w:t>Nat. Med.</w:t>
      </w:r>
      <w:r w:rsidRPr="0055142F">
        <w:rPr>
          <w:rFonts w:ascii="Arial" w:hAnsi="Arial" w:cs="Arial"/>
          <w:noProof/>
          <w:sz w:val="22"/>
        </w:rPr>
        <w:t xml:space="preserve"> </w:t>
      </w:r>
      <w:r w:rsidRPr="0055142F">
        <w:rPr>
          <w:rFonts w:ascii="Arial" w:hAnsi="Arial" w:cs="Arial"/>
          <w:b/>
          <w:bCs/>
          <w:noProof/>
          <w:sz w:val="22"/>
        </w:rPr>
        <w:t>26</w:t>
      </w:r>
      <w:r w:rsidRPr="0055142F">
        <w:rPr>
          <w:rFonts w:ascii="Arial" w:hAnsi="Arial" w:cs="Arial"/>
          <w:noProof/>
          <w:sz w:val="22"/>
        </w:rPr>
        <w:t>, 909–918 (2020).</w:t>
      </w:r>
    </w:p>
    <w:p w14:paraId="6B04358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lastRenderedPageBreak/>
        <w:t>16.</w:t>
      </w:r>
      <w:r w:rsidRPr="0055142F">
        <w:rPr>
          <w:rFonts w:ascii="Arial" w:hAnsi="Arial" w:cs="Arial"/>
          <w:noProof/>
          <w:sz w:val="22"/>
        </w:rPr>
        <w:tab/>
        <w:t xml:space="preserve">Choueiri, T. K. </w:t>
      </w:r>
      <w:r w:rsidRPr="0055142F">
        <w:rPr>
          <w:rFonts w:ascii="Arial" w:hAnsi="Arial" w:cs="Arial"/>
          <w:i/>
          <w:iCs/>
          <w:noProof/>
          <w:sz w:val="22"/>
        </w:rPr>
        <w:t>et al.</w:t>
      </w:r>
      <w:r w:rsidRPr="0055142F">
        <w:rPr>
          <w:rFonts w:ascii="Arial" w:hAnsi="Arial" w:cs="Arial"/>
          <w:noProof/>
          <w:sz w:val="22"/>
        </w:rPr>
        <w:t xml:space="preserve"> Biomarker analyses from JAVELIN Renal 101: Avelumab + axitinib (A+Ax) versus sunitinib (S) in advanced renal cell carcinoma (aRCC). </w:t>
      </w:r>
      <w:r w:rsidRPr="0055142F">
        <w:rPr>
          <w:rFonts w:ascii="Arial" w:hAnsi="Arial" w:cs="Arial"/>
          <w:i/>
          <w:iCs/>
          <w:noProof/>
          <w:sz w:val="22"/>
        </w:rPr>
        <w:t>J. Clin. Oncol.</w:t>
      </w:r>
      <w:r w:rsidRPr="0055142F">
        <w:rPr>
          <w:rFonts w:ascii="Arial" w:hAnsi="Arial" w:cs="Arial"/>
          <w:noProof/>
          <w:sz w:val="22"/>
        </w:rPr>
        <w:t xml:space="preserve"> </w:t>
      </w:r>
      <w:r w:rsidRPr="0055142F">
        <w:rPr>
          <w:rFonts w:ascii="Arial" w:hAnsi="Arial" w:cs="Arial"/>
          <w:b/>
          <w:bCs/>
          <w:noProof/>
          <w:sz w:val="22"/>
        </w:rPr>
        <w:t>37</w:t>
      </w:r>
      <w:r w:rsidRPr="0055142F">
        <w:rPr>
          <w:rFonts w:ascii="Arial" w:hAnsi="Arial" w:cs="Arial"/>
          <w:noProof/>
          <w:sz w:val="22"/>
        </w:rPr>
        <w:t>, 101 (2019).</w:t>
      </w:r>
    </w:p>
    <w:p w14:paraId="1B871554"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17.</w:t>
      </w:r>
      <w:r w:rsidRPr="0055142F">
        <w:rPr>
          <w:rFonts w:ascii="Arial" w:hAnsi="Arial" w:cs="Arial"/>
          <w:noProof/>
          <w:sz w:val="22"/>
        </w:rPr>
        <w:tab/>
        <w:t xml:space="preserve">Choueiri, T. K. </w:t>
      </w:r>
      <w:r w:rsidRPr="0055142F">
        <w:rPr>
          <w:rFonts w:ascii="Arial" w:hAnsi="Arial" w:cs="Arial"/>
          <w:i/>
          <w:iCs/>
          <w:noProof/>
          <w:sz w:val="22"/>
        </w:rPr>
        <w:t>et al.</w:t>
      </w:r>
      <w:r w:rsidRPr="0055142F">
        <w:rPr>
          <w:rFonts w:ascii="Arial" w:hAnsi="Arial" w:cs="Arial"/>
          <w:noProof/>
          <w:sz w:val="22"/>
        </w:rPr>
        <w:t xml:space="preserve"> Preliminary results for avelumab plus axitinib as first-line therapy in patients with advanced clear-cell renal-cell carcinoma (JAVELIN Renal 100): an open-label, dose-finding and dose-expansion, phase 1b trial. </w:t>
      </w:r>
      <w:r w:rsidRPr="0055142F">
        <w:rPr>
          <w:rFonts w:ascii="Arial" w:hAnsi="Arial" w:cs="Arial"/>
          <w:i/>
          <w:iCs/>
          <w:noProof/>
          <w:sz w:val="22"/>
        </w:rPr>
        <w:t>Lancet Oncol.</w:t>
      </w:r>
      <w:r w:rsidRPr="0055142F">
        <w:rPr>
          <w:rFonts w:ascii="Arial" w:hAnsi="Arial" w:cs="Arial"/>
          <w:noProof/>
          <w:sz w:val="22"/>
        </w:rPr>
        <w:t xml:space="preserve"> </w:t>
      </w:r>
      <w:r w:rsidRPr="0055142F">
        <w:rPr>
          <w:rFonts w:ascii="Arial" w:hAnsi="Arial" w:cs="Arial"/>
          <w:b/>
          <w:bCs/>
          <w:noProof/>
          <w:sz w:val="22"/>
        </w:rPr>
        <w:t>19</w:t>
      </w:r>
      <w:r w:rsidRPr="0055142F">
        <w:rPr>
          <w:rFonts w:ascii="Arial" w:hAnsi="Arial" w:cs="Arial"/>
          <w:noProof/>
          <w:sz w:val="22"/>
        </w:rPr>
        <w:t>, 451–460 (2018).</w:t>
      </w:r>
    </w:p>
    <w:p w14:paraId="2849E67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18.</w:t>
      </w:r>
      <w:r w:rsidRPr="0055142F">
        <w:rPr>
          <w:rFonts w:ascii="Arial" w:hAnsi="Arial" w:cs="Arial"/>
          <w:noProof/>
          <w:sz w:val="22"/>
        </w:rPr>
        <w:tab/>
        <w:t xml:space="preserve">Chevrier, S. </w:t>
      </w:r>
      <w:r w:rsidRPr="0055142F">
        <w:rPr>
          <w:rFonts w:ascii="Arial" w:hAnsi="Arial" w:cs="Arial"/>
          <w:i/>
          <w:iCs/>
          <w:noProof/>
          <w:sz w:val="22"/>
        </w:rPr>
        <w:t>et al.</w:t>
      </w:r>
      <w:r w:rsidRPr="0055142F">
        <w:rPr>
          <w:rFonts w:ascii="Arial" w:hAnsi="Arial" w:cs="Arial"/>
          <w:noProof/>
          <w:sz w:val="22"/>
        </w:rPr>
        <w:t xml:space="preserve"> An Immune Atlas of Clear Cell Renal Cell Carcinoma.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169</w:t>
      </w:r>
      <w:r w:rsidRPr="0055142F">
        <w:rPr>
          <w:rFonts w:ascii="Arial" w:hAnsi="Arial" w:cs="Arial"/>
          <w:noProof/>
          <w:sz w:val="22"/>
        </w:rPr>
        <w:t>, 736–749 (2017).</w:t>
      </w:r>
    </w:p>
    <w:p w14:paraId="361C6BB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19.</w:t>
      </w:r>
      <w:r w:rsidRPr="0055142F">
        <w:rPr>
          <w:rFonts w:ascii="Arial" w:hAnsi="Arial" w:cs="Arial"/>
          <w:noProof/>
          <w:sz w:val="22"/>
        </w:rPr>
        <w:tab/>
        <w:t xml:space="preserve">Creighton, C. J. </w:t>
      </w:r>
      <w:r w:rsidRPr="0055142F">
        <w:rPr>
          <w:rFonts w:ascii="Arial" w:hAnsi="Arial" w:cs="Arial"/>
          <w:i/>
          <w:iCs/>
          <w:noProof/>
          <w:sz w:val="22"/>
        </w:rPr>
        <w:t>et al.</w:t>
      </w:r>
      <w:r w:rsidRPr="0055142F">
        <w:rPr>
          <w:rFonts w:ascii="Arial" w:hAnsi="Arial" w:cs="Arial"/>
          <w:noProof/>
          <w:sz w:val="22"/>
        </w:rPr>
        <w:t xml:space="preserve"> Comprehensivemolecular characterization of clear cell renal cell carcinoma.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499</w:t>
      </w:r>
      <w:r w:rsidRPr="0055142F">
        <w:rPr>
          <w:rFonts w:ascii="Arial" w:hAnsi="Arial" w:cs="Arial"/>
          <w:noProof/>
          <w:sz w:val="22"/>
        </w:rPr>
        <w:t>, 43–49 (2013).</w:t>
      </w:r>
    </w:p>
    <w:p w14:paraId="7B5CC2D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20.</w:t>
      </w:r>
      <w:r w:rsidRPr="0055142F">
        <w:rPr>
          <w:rFonts w:ascii="Arial" w:hAnsi="Arial" w:cs="Arial"/>
          <w:noProof/>
          <w:sz w:val="22"/>
        </w:rPr>
        <w:tab/>
        <w:t xml:space="preserve">Van Den Heuvel, C. N. A. M. </w:t>
      </w:r>
      <w:r w:rsidRPr="0055142F">
        <w:rPr>
          <w:rFonts w:ascii="Arial" w:hAnsi="Arial" w:cs="Arial"/>
          <w:i/>
          <w:iCs/>
          <w:noProof/>
          <w:sz w:val="22"/>
        </w:rPr>
        <w:t>et al.</w:t>
      </w:r>
      <w:r w:rsidRPr="0055142F">
        <w:rPr>
          <w:rFonts w:ascii="Arial" w:hAnsi="Arial" w:cs="Arial"/>
          <w:noProof/>
          <w:sz w:val="22"/>
        </w:rPr>
        <w:t xml:space="preserve"> Molecular profiling of druggable targets in clear cell renal cell carcinoma through targeted RNA sequencing. </w:t>
      </w:r>
      <w:r w:rsidRPr="0055142F">
        <w:rPr>
          <w:rFonts w:ascii="Arial" w:hAnsi="Arial" w:cs="Arial"/>
          <w:i/>
          <w:iCs/>
          <w:noProof/>
          <w:sz w:val="22"/>
        </w:rPr>
        <w:t>Front. Oncol.</w:t>
      </w:r>
      <w:r w:rsidRPr="0055142F">
        <w:rPr>
          <w:rFonts w:ascii="Arial" w:hAnsi="Arial" w:cs="Arial"/>
          <w:noProof/>
          <w:sz w:val="22"/>
        </w:rPr>
        <w:t xml:space="preserve"> </w:t>
      </w:r>
      <w:r w:rsidRPr="0055142F">
        <w:rPr>
          <w:rFonts w:ascii="Arial" w:hAnsi="Arial" w:cs="Arial"/>
          <w:b/>
          <w:bCs/>
          <w:noProof/>
          <w:sz w:val="22"/>
        </w:rPr>
        <w:t>9</w:t>
      </w:r>
      <w:r w:rsidRPr="0055142F">
        <w:rPr>
          <w:rFonts w:ascii="Arial" w:hAnsi="Arial" w:cs="Arial"/>
          <w:noProof/>
          <w:sz w:val="22"/>
        </w:rPr>
        <w:t>, 117 (2019).</w:t>
      </w:r>
    </w:p>
    <w:p w14:paraId="30AC766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21.</w:t>
      </w:r>
      <w:r w:rsidRPr="0055142F">
        <w:rPr>
          <w:rFonts w:ascii="Arial" w:hAnsi="Arial" w:cs="Arial"/>
          <w:noProof/>
          <w:sz w:val="22"/>
        </w:rPr>
        <w:tab/>
        <w:t xml:space="preserve">Savas, P. </w:t>
      </w:r>
      <w:r w:rsidRPr="0055142F">
        <w:rPr>
          <w:rFonts w:ascii="Arial" w:hAnsi="Arial" w:cs="Arial"/>
          <w:i/>
          <w:iCs/>
          <w:noProof/>
          <w:sz w:val="22"/>
        </w:rPr>
        <w:t>et al.</w:t>
      </w:r>
      <w:r w:rsidRPr="0055142F">
        <w:rPr>
          <w:rFonts w:ascii="Arial" w:hAnsi="Arial" w:cs="Arial"/>
          <w:noProof/>
          <w:sz w:val="22"/>
        </w:rPr>
        <w:t xml:space="preserve"> Single-cell profiling of breast cancer T cells reveals a tissue-resident memory subset associated with improved prognosis. </w:t>
      </w:r>
      <w:r w:rsidRPr="0055142F">
        <w:rPr>
          <w:rFonts w:ascii="Arial" w:hAnsi="Arial" w:cs="Arial"/>
          <w:i/>
          <w:iCs/>
          <w:noProof/>
          <w:sz w:val="22"/>
        </w:rPr>
        <w:t>Nat. Med.</w:t>
      </w:r>
      <w:r w:rsidRPr="0055142F">
        <w:rPr>
          <w:rFonts w:ascii="Arial" w:hAnsi="Arial" w:cs="Arial"/>
          <w:noProof/>
          <w:sz w:val="22"/>
        </w:rPr>
        <w:t xml:space="preserve"> </w:t>
      </w:r>
      <w:r w:rsidRPr="0055142F">
        <w:rPr>
          <w:rFonts w:ascii="Arial" w:hAnsi="Arial" w:cs="Arial"/>
          <w:b/>
          <w:bCs/>
          <w:noProof/>
          <w:sz w:val="22"/>
        </w:rPr>
        <w:t>24</w:t>
      </w:r>
      <w:r w:rsidRPr="0055142F">
        <w:rPr>
          <w:rFonts w:ascii="Arial" w:hAnsi="Arial" w:cs="Arial"/>
          <w:noProof/>
          <w:sz w:val="22"/>
        </w:rPr>
        <w:t>, 986–993 (2018).</w:t>
      </w:r>
    </w:p>
    <w:p w14:paraId="6346DFE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22.</w:t>
      </w:r>
      <w:r w:rsidRPr="0055142F">
        <w:rPr>
          <w:rFonts w:ascii="Arial" w:hAnsi="Arial" w:cs="Arial"/>
          <w:noProof/>
          <w:sz w:val="22"/>
        </w:rPr>
        <w:tab/>
        <w:t xml:space="preserve">Sade-Feldman, M. </w:t>
      </w:r>
      <w:r w:rsidRPr="0055142F">
        <w:rPr>
          <w:rFonts w:ascii="Arial" w:hAnsi="Arial" w:cs="Arial"/>
          <w:i/>
          <w:iCs/>
          <w:noProof/>
          <w:sz w:val="22"/>
        </w:rPr>
        <w:t>et al.</w:t>
      </w:r>
      <w:r w:rsidRPr="0055142F">
        <w:rPr>
          <w:rFonts w:ascii="Arial" w:hAnsi="Arial" w:cs="Arial"/>
          <w:noProof/>
          <w:sz w:val="22"/>
        </w:rPr>
        <w:t xml:space="preserve"> Defining T Cell States Associated with Response to Checkpoint Immunotherapy in Melanoma.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175</w:t>
      </w:r>
      <w:r w:rsidRPr="0055142F">
        <w:rPr>
          <w:rFonts w:ascii="Arial" w:hAnsi="Arial" w:cs="Arial"/>
          <w:noProof/>
          <w:sz w:val="22"/>
        </w:rPr>
        <w:t>, 998–1013 (2018).</w:t>
      </w:r>
    </w:p>
    <w:p w14:paraId="31095BC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23.</w:t>
      </w:r>
      <w:r w:rsidRPr="0055142F">
        <w:rPr>
          <w:rFonts w:ascii="Arial" w:hAnsi="Arial" w:cs="Arial"/>
          <w:noProof/>
          <w:sz w:val="22"/>
        </w:rPr>
        <w:tab/>
        <w:t xml:space="preserve">Geissler, K. </w:t>
      </w:r>
      <w:r w:rsidRPr="0055142F">
        <w:rPr>
          <w:rFonts w:ascii="Arial" w:hAnsi="Arial" w:cs="Arial"/>
          <w:i/>
          <w:iCs/>
          <w:noProof/>
          <w:sz w:val="22"/>
        </w:rPr>
        <w:t>et al.</w:t>
      </w:r>
      <w:r w:rsidRPr="0055142F">
        <w:rPr>
          <w:rFonts w:ascii="Arial" w:hAnsi="Arial" w:cs="Arial"/>
          <w:noProof/>
          <w:sz w:val="22"/>
        </w:rPr>
        <w:t xml:space="preserve"> Immune signature of tumor infiltrating immune cells in renal cancer. </w:t>
      </w:r>
      <w:r w:rsidRPr="0055142F">
        <w:rPr>
          <w:rFonts w:ascii="Arial" w:hAnsi="Arial" w:cs="Arial"/>
          <w:i/>
          <w:iCs/>
          <w:noProof/>
          <w:sz w:val="22"/>
        </w:rPr>
        <w:t>Oncoimmunology</w:t>
      </w:r>
      <w:r w:rsidRPr="0055142F">
        <w:rPr>
          <w:rFonts w:ascii="Arial" w:hAnsi="Arial" w:cs="Arial"/>
          <w:noProof/>
          <w:sz w:val="22"/>
        </w:rPr>
        <w:t xml:space="preserve"> </w:t>
      </w:r>
      <w:r w:rsidRPr="0055142F">
        <w:rPr>
          <w:rFonts w:ascii="Arial" w:hAnsi="Arial" w:cs="Arial"/>
          <w:b/>
          <w:bCs/>
          <w:noProof/>
          <w:sz w:val="22"/>
        </w:rPr>
        <w:t>4</w:t>
      </w:r>
      <w:r w:rsidRPr="0055142F">
        <w:rPr>
          <w:rFonts w:ascii="Arial" w:hAnsi="Arial" w:cs="Arial"/>
          <w:noProof/>
          <w:sz w:val="22"/>
        </w:rPr>
        <w:t>, e985082 (2015).</w:t>
      </w:r>
    </w:p>
    <w:p w14:paraId="4F1251C8"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24.</w:t>
      </w:r>
      <w:r w:rsidRPr="0055142F">
        <w:rPr>
          <w:rFonts w:ascii="Arial" w:hAnsi="Arial" w:cs="Arial"/>
          <w:noProof/>
          <w:sz w:val="22"/>
        </w:rPr>
        <w:tab/>
        <w:t xml:space="preserve">Chung, W. </w:t>
      </w:r>
      <w:r w:rsidRPr="0055142F">
        <w:rPr>
          <w:rFonts w:ascii="Arial" w:hAnsi="Arial" w:cs="Arial"/>
          <w:i/>
          <w:iCs/>
          <w:noProof/>
          <w:sz w:val="22"/>
        </w:rPr>
        <w:t>et al.</w:t>
      </w:r>
      <w:r w:rsidRPr="0055142F">
        <w:rPr>
          <w:rFonts w:ascii="Arial" w:hAnsi="Arial" w:cs="Arial"/>
          <w:noProof/>
          <w:sz w:val="22"/>
        </w:rPr>
        <w:t xml:space="preserve"> Single-cell RNA-seq enables comprehensive tumour and immune cell profiling in primary breast cancer. </w:t>
      </w:r>
      <w:r w:rsidRPr="0055142F">
        <w:rPr>
          <w:rFonts w:ascii="Arial" w:hAnsi="Arial" w:cs="Arial"/>
          <w:i/>
          <w:iCs/>
          <w:noProof/>
          <w:sz w:val="22"/>
        </w:rPr>
        <w:t>Nat. Commun.</w:t>
      </w:r>
      <w:r w:rsidRPr="0055142F">
        <w:rPr>
          <w:rFonts w:ascii="Arial" w:hAnsi="Arial" w:cs="Arial"/>
          <w:noProof/>
          <w:sz w:val="22"/>
        </w:rPr>
        <w:t xml:space="preserve"> </w:t>
      </w:r>
      <w:r w:rsidRPr="0055142F">
        <w:rPr>
          <w:rFonts w:ascii="Arial" w:hAnsi="Arial" w:cs="Arial"/>
          <w:b/>
          <w:bCs/>
          <w:noProof/>
          <w:sz w:val="22"/>
        </w:rPr>
        <w:t>8</w:t>
      </w:r>
      <w:r w:rsidRPr="0055142F">
        <w:rPr>
          <w:rFonts w:ascii="Arial" w:hAnsi="Arial" w:cs="Arial"/>
          <w:noProof/>
          <w:sz w:val="22"/>
        </w:rPr>
        <w:t>, 1–12 (2017).</w:t>
      </w:r>
    </w:p>
    <w:p w14:paraId="0CD84ED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25.</w:t>
      </w:r>
      <w:r w:rsidRPr="0055142F">
        <w:rPr>
          <w:rFonts w:ascii="Arial" w:hAnsi="Arial" w:cs="Arial"/>
          <w:noProof/>
          <w:sz w:val="22"/>
        </w:rPr>
        <w:tab/>
        <w:t xml:space="preserve">Azizi, E. </w:t>
      </w:r>
      <w:r w:rsidRPr="0055142F">
        <w:rPr>
          <w:rFonts w:ascii="Arial" w:hAnsi="Arial" w:cs="Arial"/>
          <w:i/>
          <w:iCs/>
          <w:noProof/>
          <w:sz w:val="22"/>
        </w:rPr>
        <w:t>et al.</w:t>
      </w:r>
      <w:r w:rsidRPr="0055142F">
        <w:rPr>
          <w:rFonts w:ascii="Arial" w:hAnsi="Arial" w:cs="Arial"/>
          <w:noProof/>
          <w:sz w:val="22"/>
        </w:rPr>
        <w:t xml:space="preserve"> Single-Cell Map of Diverse Immune Phenotypes in the Breast Tumor Microenvironment.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174</w:t>
      </w:r>
      <w:r w:rsidRPr="0055142F">
        <w:rPr>
          <w:rFonts w:ascii="Arial" w:hAnsi="Arial" w:cs="Arial"/>
          <w:noProof/>
          <w:sz w:val="22"/>
        </w:rPr>
        <w:t>, 1293–1308 (2018).</w:t>
      </w:r>
    </w:p>
    <w:p w14:paraId="6156024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26.</w:t>
      </w:r>
      <w:r w:rsidRPr="0055142F">
        <w:rPr>
          <w:rFonts w:ascii="Arial" w:hAnsi="Arial" w:cs="Arial"/>
          <w:noProof/>
          <w:sz w:val="22"/>
        </w:rPr>
        <w:tab/>
        <w:t xml:space="preserve">Guo, X. </w:t>
      </w:r>
      <w:r w:rsidRPr="0055142F">
        <w:rPr>
          <w:rFonts w:ascii="Arial" w:hAnsi="Arial" w:cs="Arial"/>
          <w:i/>
          <w:iCs/>
          <w:noProof/>
          <w:sz w:val="22"/>
        </w:rPr>
        <w:t>et al.</w:t>
      </w:r>
      <w:r w:rsidRPr="0055142F">
        <w:rPr>
          <w:rFonts w:ascii="Arial" w:hAnsi="Arial" w:cs="Arial"/>
          <w:noProof/>
          <w:sz w:val="22"/>
        </w:rPr>
        <w:t xml:space="preserve"> Global characterization of T cells in non-small-cell lung cancer by single-cell sequencing. </w:t>
      </w:r>
      <w:r w:rsidRPr="0055142F">
        <w:rPr>
          <w:rFonts w:ascii="Arial" w:hAnsi="Arial" w:cs="Arial"/>
          <w:i/>
          <w:iCs/>
          <w:noProof/>
          <w:sz w:val="22"/>
        </w:rPr>
        <w:t>Nat. Med.</w:t>
      </w:r>
      <w:r w:rsidRPr="0055142F">
        <w:rPr>
          <w:rFonts w:ascii="Arial" w:hAnsi="Arial" w:cs="Arial"/>
          <w:noProof/>
          <w:sz w:val="22"/>
        </w:rPr>
        <w:t xml:space="preserve"> </w:t>
      </w:r>
      <w:r w:rsidRPr="0055142F">
        <w:rPr>
          <w:rFonts w:ascii="Arial" w:hAnsi="Arial" w:cs="Arial"/>
          <w:b/>
          <w:bCs/>
          <w:noProof/>
          <w:sz w:val="22"/>
        </w:rPr>
        <w:t>24</w:t>
      </w:r>
      <w:r w:rsidRPr="0055142F">
        <w:rPr>
          <w:rFonts w:ascii="Arial" w:hAnsi="Arial" w:cs="Arial"/>
          <w:noProof/>
          <w:sz w:val="22"/>
        </w:rPr>
        <w:t>, 978–985 (2018).</w:t>
      </w:r>
    </w:p>
    <w:p w14:paraId="3BA2F62D" w14:textId="3726B0A0"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27.</w:t>
      </w:r>
      <w:r w:rsidRPr="0055142F">
        <w:rPr>
          <w:rFonts w:ascii="Arial" w:hAnsi="Arial" w:cs="Arial"/>
          <w:noProof/>
          <w:sz w:val="22"/>
        </w:rPr>
        <w:tab/>
        <w:t xml:space="preserve">Tirosh, I. </w:t>
      </w:r>
      <w:r w:rsidRPr="0055142F">
        <w:rPr>
          <w:rFonts w:ascii="Arial" w:hAnsi="Arial" w:cs="Arial"/>
          <w:i/>
          <w:iCs/>
          <w:noProof/>
          <w:sz w:val="22"/>
        </w:rPr>
        <w:t>et al.</w:t>
      </w:r>
      <w:r w:rsidRPr="0055142F">
        <w:rPr>
          <w:rFonts w:ascii="Arial" w:hAnsi="Arial" w:cs="Arial"/>
          <w:noProof/>
          <w:sz w:val="22"/>
        </w:rPr>
        <w:t xml:space="preserve"> Dissecting the multicellular ecosystem of metastatic melanoma by single-</w:t>
      </w:r>
      <w:r w:rsidRPr="0055142F">
        <w:rPr>
          <w:rFonts w:ascii="Arial" w:hAnsi="Arial" w:cs="Arial"/>
          <w:noProof/>
          <w:sz w:val="22"/>
        </w:rPr>
        <w:lastRenderedPageBreak/>
        <w:t xml:space="preserve">cell RNA-seq. </w:t>
      </w:r>
      <w:r w:rsidRPr="0055142F">
        <w:rPr>
          <w:rFonts w:ascii="Arial" w:hAnsi="Arial" w:cs="Arial"/>
          <w:b/>
          <w:bCs/>
          <w:noProof/>
          <w:sz w:val="22"/>
        </w:rPr>
        <w:t>352</w:t>
      </w:r>
      <w:r w:rsidRPr="0055142F">
        <w:rPr>
          <w:rFonts w:ascii="Arial" w:hAnsi="Arial" w:cs="Arial"/>
          <w:noProof/>
          <w:sz w:val="22"/>
        </w:rPr>
        <w:t>, 189–196 (2016).</w:t>
      </w:r>
    </w:p>
    <w:p w14:paraId="75CAEAA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28.</w:t>
      </w:r>
      <w:r w:rsidRPr="0055142F">
        <w:rPr>
          <w:rFonts w:ascii="Arial" w:hAnsi="Arial" w:cs="Arial"/>
          <w:noProof/>
          <w:sz w:val="22"/>
        </w:rPr>
        <w:tab/>
        <w:t xml:space="preserve">Beausang, J. F. </w:t>
      </w:r>
      <w:r w:rsidRPr="0055142F">
        <w:rPr>
          <w:rFonts w:ascii="Arial" w:hAnsi="Arial" w:cs="Arial"/>
          <w:i/>
          <w:iCs/>
          <w:noProof/>
          <w:sz w:val="22"/>
        </w:rPr>
        <w:t>et al.</w:t>
      </w:r>
      <w:r w:rsidRPr="0055142F">
        <w:rPr>
          <w:rFonts w:ascii="Arial" w:hAnsi="Arial" w:cs="Arial"/>
          <w:noProof/>
          <w:sz w:val="22"/>
        </w:rPr>
        <w:t xml:space="preserve"> T cell receptor sequencing of early-stage breast cancer tumors identifies altered clonal structure of the T cell repertoire. </w:t>
      </w:r>
      <w:r w:rsidRPr="0055142F">
        <w:rPr>
          <w:rFonts w:ascii="Arial" w:hAnsi="Arial" w:cs="Arial"/>
          <w:i/>
          <w:iCs/>
          <w:noProof/>
          <w:sz w:val="22"/>
        </w:rPr>
        <w:t>Proc. Natl. Acad. Sci. U. S. A.</w:t>
      </w:r>
      <w:r w:rsidRPr="0055142F">
        <w:rPr>
          <w:rFonts w:ascii="Arial" w:hAnsi="Arial" w:cs="Arial"/>
          <w:noProof/>
          <w:sz w:val="22"/>
        </w:rPr>
        <w:t xml:space="preserve"> </w:t>
      </w:r>
      <w:r w:rsidRPr="0055142F">
        <w:rPr>
          <w:rFonts w:ascii="Arial" w:hAnsi="Arial" w:cs="Arial"/>
          <w:b/>
          <w:bCs/>
          <w:noProof/>
          <w:sz w:val="22"/>
        </w:rPr>
        <w:t>114</w:t>
      </w:r>
      <w:r w:rsidRPr="0055142F">
        <w:rPr>
          <w:rFonts w:ascii="Arial" w:hAnsi="Arial" w:cs="Arial"/>
          <w:noProof/>
          <w:sz w:val="22"/>
        </w:rPr>
        <w:t>, e10409-10417 (2017).</w:t>
      </w:r>
    </w:p>
    <w:p w14:paraId="0498B508"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29.</w:t>
      </w:r>
      <w:r w:rsidRPr="0055142F">
        <w:rPr>
          <w:rFonts w:ascii="Arial" w:hAnsi="Arial" w:cs="Arial"/>
          <w:noProof/>
          <w:sz w:val="22"/>
        </w:rPr>
        <w:tab/>
        <w:t xml:space="preserve">Zheng, C. </w:t>
      </w:r>
      <w:r w:rsidRPr="0055142F">
        <w:rPr>
          <w:rFonts w:ascii="Arial" w:hAnsi="Arial" w:cs="Arial"/>
          <w:i/>
          <w:iCs/>
          <w:noProof/>
          <w:sz w:val="22"/>
        </w:rPr>
        <w:t>et al.</w:t>
      </w:r>
      <w:r w:rsidRPr="0055142F">
        <w:rPr>
          <w:rFonts w:ascii="Arial" w:hAnsi="Arial" w:cs="Arial"/>
          <w:noProof/>
          <w:sz w:val="22"/>
        </w:rPr>
        <w:t xml:space="preserve"> Landscape of Infiltrating T Cells in Liver Cancer Revealed by Single-Cell Sequencing.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169</w:t>
      </w:r>
      <w:r w:rsidRPr="0055142F">
        <w:rPr>
          <w:rFonts w:ascii="Arial" w:hAnsi="Arial" w:cs="Arial"/>
          <w:noProof/>
          <w:sz w:val="22"/>
        </w:rPr>
        <w:t>, 1342–1356 (2017).</w:t>
      </w:r>
    </w:p>
    <w:p w14:paraId="71659566" w14:textId="6252C6A9"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30.</w:t>
      </w:r>
      <w:r w:rsidRPr="0055142F">
        <w:rPr>
          <w:rFonts w:ascii="Arial" w:hAnsi="Arial" w:cs="Arial"/>
          <w:noProof/>
          <w:sz w:val="22"/>
        </w:rPr>
        <w:tab/>
        <w:t xml:space="preserve">Young, M. D. </w:t>
      </w:r>
      <w:r w:rsidRPr="0055142F">
        <w:rPr>
          <w:rFonts w:ascii="Arial" w:hAnsi="Arial" w:cs="Arial"/>
          <w:i/>
          <w:iCs/>
          <w:noProof/>
          <w:sz w:val="22"/>
        </w:rPr>
        <w:t>et al.</w:t>
      </w:r>
      <w:r w:rsidRPr="0055142F">
        <w:rPr>
          <w:rFonts w:ascii="Arial" w:hAnsi="Arial" w:cs="Arial"/>
          <w:noProof/>
          <w:sz w:val="22"/>
        </w:rPr>
        <w:t xml:space="preserve"> Single-cell transcriptomes from human kidneys reveal the cellular identity of renal tumors. </w:t>
      </w:r>
      <w:r w:rsidRPr="0055142F">
        <w:rPr>
          <w:rFonts w:ascii="Arial" w:hAnsi="Arial" w:cs="Arial"/>
          <w:i/>
          <w:iCs/>
          <w:noProof/>
          <w:sz w:val="22"/>
        </w:rPr>
        <w:t>Science.</w:t>
      </w:r>
      <w:r w:rsidRPr="0055142F">
        <w:rPr>
          <w:rFonts w:ascii="Arial" w:hAnsi="Arial" w:cs="Arial"/>
          <w:noProof/>
          <w:sz w:val="22"/>
        </w:rPr>
        <w:t xml:space="preserve"> </w:t>
      </w:r>
      <w:r w:rsidRPr="0055142F">
        <w:rPr>
          <w:rFonts w:ascii="Arial" w:hAnsi="Arial" w:cs="Arial"/>
          <w:b/>
          <w:bCs/>
          <w:noProof/>
          <w:sz w:val="22"/>
        </w:rPr>
        <w:t>361</w:t>
      </w:r>
      <w:r w:rsidRPr="0055142F">
        <w:rPr>
          <w:rFonts w:ascii="Arial" w:hAnsi="Arial" w:cs="Arial"/>
          <w:noProof/>
          <w:sz w:val="22"/>
        </w:rPr>
        <w:t>, 594–599 (2018).</w:t>
      </w:r>
    </w:p>
    <w:p w14:paraId="61214B4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31.</w:t>
      </w:r>
      <w:r w:rsidRPr="0055142F">
        <w:rPr>
          <w:rFonts w:ascii="Arial" w:hAnsi="Arial" w:cs="Arial"/>
          <w:noProof/>
          <w:sz w:val="22"/>
        </w:rPr>
        <w:tab/>
        <w:t xml:space="preserve">Baldan, V., Griffiths, R., Hawkins, R. E. &amp; Gilham, D. E. Efficient and reproducible generation of tumour-infiltrating lymphocytes for renal cell carcinoma. </w:t>
      </w:r>
      <w:r w:rsidRPr="0055142F">
        <w:rPr>
          <w:rFonts w:ascii="Arial" w:hAnsi="Arial" w:cs="Arial"/>
          <w:i/>
          <w:iCs/>
          <w:noProof/>
          <w:sz w:val="22"/>
        </w:rPr>
        <w:t>Br. J. Cancer</w:t>
      </w:r>
      <w:r w:rsidRPr="0055142F">
        <w:rPr>
          <w:rFonts w:ascii="Arial" w:hAnsi="Arial" w:cs="Arial"/>
          <w:noProof/>
          <w:sz w:val="22"/>
        </w:rPr>
        <w:t xml:space="preserve"> </w:t>
      </w:r>
      <w:r w:rsidRPr="0055142F">
        <w:rPr>
          <w:rFonts w:ascii="Arial" w:hAnsi="Arial" w:cs="Arial"/>
          <w:b/>
          <w:bCs/>
          <w:noProof/>
          <w:sz w:val="22"/>
        </w:rPr>
        <w:t>112</w:t>
      </w:r>
      <w:r w:rsidRPr="0055142F">
        <w:rPr>
          <w:rFonts w:ascii="Arial" w:hAnsi="Arial" w:cs="Arial"/>
          <w:noProof/>
          <w:sz w:val="22"/>
        </w:rPr>
        <w:t>, 1510–1518 (2015).</w:t>
      </w:r>
    </w:p>
    <w:p w14:paraId="55530D3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32.</w:t>
      </w:r>
      <w:r w:rsidRPr="0055142F">
        <w:rPr>
          <w:rFonts w:ascii="Arial" w:hAnsi="Arial" w:cs="Arial"/>
          <w:noProof/>
          <w:sz w:val="22"/>
        </w:rPr>
        <w:tab/>
        <w:t xml:space="preserve">Stuart, T. </w:t>
      </w:r>
      <w:r w:rsidRPr="0055142F">
        <w:rPr>
          <w:rFonts w:ascii="Arial" w:hAnsi="Arial" w:cs="Arial"/>
          <w:i/>
          <w:iCs/>
          <w:noProof/>
          <w:sz w:val="22"/>
        </w:rPr>
        <w:t>et al.</w:t>
      </w:r>
      <w:r w:rsidRPr="0055142F">
        <w:rPr>
          <w:rFonts w:ascii="Arial" w:hAnsi="Arial" w:cs="Arial"/>
          <w:noProof/>
          <w:sz w:val="22"/>
        </w:rPr>
        <w:t xml:space="preserve"> Comprehensive Integration of Single-Cell Data.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177</w:t>
      </w:r>
      <w:r w:rsidRPr="0055142F">
        <w:rPr>
          <w:rFonts w:ascii="Arial" w:hAnsi="Arial" w:cs="Arial"/>
          <w:noProof/>
          <w:sz w:val="22"/>
        </w:rPr>
        <w:t>, 1888–1902 (2019).</w:t>
      </w:r>
    </w:p>
    <w:p w14:paraId="6E2E9F97"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33.</w:t>
      </w:r>
      <w:r w:rsidRPr="0055142F">
        <w:rPr>
          <w:rFonts w:ascii="Arial" w:hAnsi="Arial" w:cs="Arial"/>
          <w:noProof/>
          <w:sz w:val="22"/>
        </w:rPr>
        <w:tab/>
        <w:t xml:space="preserve">Butler, A., Hoffman, P., Smibert, P., Papalexi, E. &amp; Satija, R. Integrating single-cell transcriptomic data across different conditions, technologies, and species. </w:t>
      </w:r>
      <w:r w:rsidRPr="0055142F">
        <w:rPr>
          <w:rFonts w:ascii="Arial" w:hAnsi="Arial" w:cs="Arial"/>
          <w:i/>
          <w:iCs/>
          <w:noProof/>
          <w:sz w:val="22"/>
        </w:rPr>
        <w:t>Nat. Biotechnol.</w:t>
      </w:r>
      <w:r w:rsidRPr="0055142F">
        <w:rPr>
          <w:rFonts w:ascii="Arial" w:hAnsi="Arial" w:cs="Arial"/>
          <w:noProof/>
          <w:sz w:val="22"/>
        </w:rPr>
        <w:t xml:space="preserve"> </w:t>
      </w:r>
      <w:r w:rsidRPr="0055142F">
        <w:rPr>
          <w:rFonts w:ascii="Arial" w:hAnsi="Arial" w:cs="Arial"/>
          <w:b/>
          <w:bCs/>
          <w:noProof/>
          <w:sz w:val="22"/>
        </w:rPr>
        <w:t>36</w:t>
      </w:r>
      <w:r w:rsidRPr="0055142F">
        <w:rPr>
          <w:rFonts w:ascii="Arial" w:hAnsi="Arial" w:cs="Arial"/>
          <w:noProof/>
          <w:sz w:val="22"/>
        </w:rPr>
        <w:t>, 411–420 (2018).</w:t>
      </w:r>
    </w:p>
    <w:p w14:paraId="0DAD4EEE"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34.</w:t>
      </w:r>
      <w:r w:rsidRPr="0055142F">
        <w:rPr>
          <w:rFonts w:ascii="Arial" w:hAnsi="Arial" w:cs="Arial"/>
          <w:noProof/>
          <w:sz w:val="22"/>
        </w:rPr>
        <w:tab/>
        <w:t xml:space="preserve">Hafemeister, C. &amp; Satija, R. Normalization and variance stabilization of single-cell RNA-seq data using regularized negative binomial regression. </w:t>
      </w:r>
      <w:r w:rsidRPr="0055142F">
        <w:rPr>
          <w:rFonts w:ascii="Arial" w:hAnsi="Arial" w:cs="Arial"/>
          <w:i/>
          <w:iCs/>
          <w:noProof/>
          <w:sz w:val="22"/>
        </w:rPr>
        <w:t>Genome Biol.</w:t>
      </w:r>
      <w:r w:rsidRPr="0055142F">
        <w:rPr>
          <w:rFonts w:ascii="Arial" w:hAnsi="Arial" w:cs="Arial"/>
          <w:noProof/>
          <w:sz w:val="22"/>
        </w:rPr>
        <w:t xml:space="preserve"> </w:t>
      </w:r>
      <w:r w:rsidRPr="0055142F">
        <w:rPr>
          <w:rFonts w:ascii="Arial" w:hAnsi="Arial" w:cs="Arial"/>
          <w:b/>
          <w:bCs/>
          <w:noProof/>
          <w:sz w:val="22"/>
        </w:rPr>
        <w:t>20</w:t>
      </w:r>
      <w:r w:rsidRPr="0055142F">
        <w:rPr>
          <w:rFonts w:ascii="Arial" w:hAnsi="Arial" w:cs="Arial"/>
          <w:noProof/>
          <w:sz w:val="22"/>
        </w:rPr>
        <w:t>, 1–15 (2019).</w:t>
      </w:r>
    </w:p>
    <w:p w14:paraId="4CB9C9AA"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35.</w:t>
      </w:r>
      <w:r w:rsidRPr="0055142F">
        <w:rPr>
          <w:rFonts w:ascii="Arial" w:hAnsi="Arial" w:cs="Arial"/>
          <w:noProof/>
          <w:sz w:val="22"/>
        </w:rPr>
        <w:tab/>
        <w:t xml:space="preserve">Nestorowa, S. </w:t>
      </w:r>
      <w:r w:rsidRPr="0055142F">
        <w:rPr>
          <w:rFonts w:ascii="Arial" w:hAnsi="Arial" w:cs="Arial"/>
          <w:i/>
          <w:iCs/>
          <w:noProof/>
          <w:sz w:val="22"/>
        </w:rPr>
        <w:t>et al.</w:t>
      </w:r>
      <w:r w:rsidRPr="0055142F">
        <w:rPr>
          <w:rFonts w:ascii="Arial" w:hAnsi="Arial" w:cs="Arial"/>
          <w:noProof/>
          <w:sz w:val="22"/>
        </w:rPr>
        <w:t xml:space="preserve"> A single-cell resolution map of mouse hematopoietic stem and progenitor cell differentiation. </w:t>
      </w:r>
      <w:r w:rsidRPr="0055142F">
        <w:rPr>
          <w:rFonts w:ascii="Arial" w:hAnsi="Arial" w:cs="Arial"/>
          <w:i/>
          <w:iCs/>
          <w:noProof/>
          <w:sz w:val="22"/>
        </w:rPr>
        <w:t>Blood</w:t>
      </w:r>
      <w:r w:rsidRPr="0055142F">
        <w:rPr>
          <w:rFonts w:ascii="Arial" w:hAnsi="Arial" w:cs="Arial"/>
          <w:noProof/>
          <w:sz w:val="22"/>
        </w:rPr>
        <w:t xml:space="preserve"> </w:t>
      </w:r>
      <w:r w:rsidRPr="0055142F">
        <w:rPr>
          <w:rFonts w:ascii="Arial" w:hAnsi="Arial" w:cs="Arial"/>
          <w:b/>
          <w:bCs/>
          <w:noProof/>
          <w:sz w:val="22"/>
        </w:rPr>
        <w:t>128</w:t>
      </w:r>
      <w:r w:rsidRPr="0055142F">
        <w:rPr>
          <w:rFonts w:ascii="Arial" w:hAnsi="Arial" w:cs="Arial"/>
          <w:noProof/>
          <w:sz w:val="22"/>
        </w:rPr>
        <w:t>, e20-31 (2016).</w:t>
      </w:r>
    </w:p>
    <w:p w14:paraId="0E7A6A5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36.</w:t>
      </w:r>
      <w:r w:rsidRPr="0055142F">
        <w:rPr>
          <w:rFonts w:ascii="Arial" w:hAnsi="Arial" w:cs="Arial"/>
          <w:noProof/>
          <w:sz w:val="22"/>
        </w:rPr>
        <w:tab/>
        <w:t xml:space="preserve">Aran, D. </w:t>
      </w:r>
      <w:r w:rsidRPr="0055142F">
        <w:rPr>
          <w:rFonts w:ascii="Arial" w:hAnsi="Arial" w:cs="Arial"/>
          <w:i/>
          <w:iCs/>
          <w:noProof/>
          <w:sz w:val="22"/>
        </w:rPr>
        <w:t>et al.</w:t>
      </w:r>
      <w:r w:rsidRPr="0055142F">
        <w:rPr>
          <w:rFonts w:ascii="Arial" w:hAnsi="Arial" w:cs="Arial"/>
          <w:noProof/>
          <w:sz w:val="22"/>
        </w:rPr>
        <w:t xml:space="preserve"> Reference-based analysis of lung single-cell sequencing reveals a transitional profibrotic macrophage. </w:t>
      </w:r>
      <w:r w:rsidRPr="0055142F">
        <w:rPr>
          <w:rFonts w:ascii="Arial" w:hAnsi="Arial" w:cs="Arial"/>
          <w:i/>
          <w:iCs/>
          <w:noProof/>
          <w:sz w:val="22"/>
        </w:rPr>
        <w:t>Nat. Immunol.</w:t>
      </w:r>
      <w:r w:rsidRPr="0055142F">
        <w:rPr>
          <w:rFonts w:ascii="Arial" w:hAnsi="Arial" w:cs="Arial"/>
          <w:noProof/>
          <w:sz w:val="22"/>
        </w:rPr>
        <w:t xml:space="preserve"> </w:t>
      </w:r>
      <w:r w:rsidRPr="0055142F">
        <w:rPr>
          <w:rFonts w:ascii="Arial" w:hAnsi="Arial" w:cs="Arial"/>
          <w:b/>
          <w:bCs/>
          <w:noProof/>
          <w:sz w:val="22"/>
        </w:rPr>
        <w:t>20</w:t>
      </w:r>
      <w:r w:rsidRPr="0055142F">
        <w:rPr>
          <w:rFonts w:ascii="Arial" w:hAnsi="Arial" w:cs="Arial"/>
          <w:noProof/>
          <w:sz w:val="22"/>
        </w:rPr>
        <w:t>, 163–172 (2019).</w:t>
      </w:r>
    </w:p>
    <w:p w14:paraId="094EF89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37.</w:t>
      </w:r>
      <w:r w:rsidRPr="0055142F">
        <w:rPr>
          <w:rFonts w:ascii="Arial" w:hAnsi="Arial" w:cs="Arial"/>
          <w:noProof/>
          <w:sz w:val="22"/>
        </w:rPr>
        <w:tab/>
        <w:t xml:space="preserve">Dunham, I. </w:t>
      </w:r>
      <w:r w:rsidRPr="0055142F">
        <w:rPr>
          <w:rFonts w:ascii="Arial" w:hAnsi="Arial" w:cs="Arial"/>
          <w:i/>
          <w:iCs/>
          <w:noProof/>
          <w:sz w:val="22"/>
        </w:rPr>
        <w:t>et al.</w:t>
      </w:r>
      <w:r w:rsidRPr="0055142F">
        <w:rPr>
          <w:rFonts w:ascii="Arial" w:hAnsi="Arial" w:cs="Arial"/>
          <w:noProof/>
          <w:sz w:val="22"/>
        </w:rPr>
        <w:t xml:space="preserve"> An integrated encyclopedia of DNA elements in the human genome.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489</w:t>
      </w:r>
      <w:r w:rsidRPr="0055142F">
        <w:rPr>
          <w:rFonts w:ascii="Arial" w:hAnsi="Arial" w:cs="Arial"/>
          <w:noProof/>
          <w:sz w:val="22"/>
        </w:rPr>
        <w:t>, 57–74 (2012).</w:t>
      </w:r>
    </w:p>
    <w:p w14:paraId="35A41A17"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38.</w:t>
      </w:r>
      <w:r w:rsidRPr="0055142F">
        <w:rPr>
          <w:rFonts w:ascii="Arial" w:hAnsi="Arial" w:cs="Arial"/>
          <w:noProof/>
          <w:sz w:val="22"/>
        </w:rPr>
        <w:tab/>
        <w:t xml:space="preserve">Borcherding, N. &amp; Bormann, N. L. scRepertoire: An R-based toolkit for single-cell immune receptor analysis. </w:t>
      </w:r>
      <w:r w:rsidRPr="0055142F">
        <w:rPr>
          <w:rFonts w:ascii="Arial" w:hAnsi="Arial" w:cs="Arial"/>
          <w:i/>
          <w:iCs/>
          <w:noProof/>
          <w:sz w:val="22"/>
        </w:rPr>
        <w:t>F1000Research</w:t>
      </w:r>
      <w:r w:rsidRPr="0055142F">
        <w:rPr>
          <w:rFonts w:ascii="Arial" w:hAnsi="Arial" w:cs="Arial"/>
          <w:noProof/>
          <w:sz w:val="22"/>
        </w:rPr>
        <w:t xml:space="preserve"> </w:t>
      </w:r>
      <w:r w:rsidRPr="0055142F">
        <w:rPr>
          <w:rFonts w:ascii="Arial" w:hAnsi="Arial" w:cs="Arial"/>
          <w:b/>
          <w:bCs/>
          <w:noProof/>
          <w:sz w:val="22"/>
        </w:rPr>
        <w:t>9</w:t>
      </w:r>
      <w:r w:rsidRPr="0055142F">
        <w:rPr>
          <w:rFonts w:ascii="Arial" w:hAnsi="Arial" w:cs="Arial"/>
          <w:noProof/>
          <w:sz w:val="22"/>
        </w:rPr>
        <w:t>, 47 (2020).</w:t>
      </w:r>
    </w:p>
    <w:p w14:paraId="7389BEA4"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lastRenderedPageBreak/>
        <w:t>39.</w:t>
      </w:r>
      <w:r w:rsidRPr="0055142F">
        <w:rPr>
          <w:rFonts w:ascii="Arial" w:hAnsi="Arial" w:cs="Arial"/>
          <w:noProof/>
          <w:sz w:val="22"/>
        </w:rPr>
        <w:tab/>
        <w:t xml:space="preserve">Street, K. </w:t>
      </w:r>
      <w:r w:rsidRPr="0055142F">
        <w:rPr>
          <w:rFonts w:ascii="Arial" w:hAnsi="Arial" w:cs="Arial"/>
          <w:i/>
          <w:iCs/>
          <w:noProof/>
          <w:sz w:val="22"/>
        </w:rPr>
        <w:t>et al.</w:t>
      </w:r>
      <w:r w:rsidRPr="0055142F">
        <w:rPr>
          <w:rFonts w:ascii="Arial" w:hAnsi="Arial" w:cs="Arial"/>
          <w:noProof/>
          <w:sz w:val="22"/>
        </w:rPr>
        <w:t xml:space="preserve"> Slingshot: Cell lineage and pseudotime inference for single-cell transcriptomics. </w:t>
      </w:r>
      <w:r w:rsidRPr="0055142F">
        <w:rPr>
          <w:rFonts w:ascii="Arial" w:hAnsi="Arial" w:cs="Arial"/>
          <w:i/>
          <w:iCs/>
          <w:noProof/>
          <w:sz w:val="22"/>
        </w:rPr>
        <w:t>BMC Genomics</w:t>
      </w:r>
      <w:r w:rsidRPr="0055142F">
        <w:rPr>
          <w:rFonts w:ascii="Arial" w:hAnsi="Arial" w:cs="Arial"/>
          <w:noProof/>
          <w:sz w:val="22"/>
        </w:rPr>
        <w:t xml:space="preserve"> </w:t>
      </w:r>
      <w:r w:rsidRPr="0055142F">
        <w:rPr>
          <w:rFonts w:ascii="Arial" w:hAnsi="Arial" w:cs="Arial"/>
          <w:b/>
          <w:bCs/>
          <w:noProof/>
          <w:sz w:val="22"/>
        </w:rPr>
        <w:t>19</w:t>
      </w:r>
      <w:r w:rsidRPr="0055142F">
        <w:rPr>
          <w:rFonts w:ascii="Arial" w:hAnsi="Arial" w:cs="Arial"/>
          <w:noProof/>
          <w:sz w:val="22"/>
        </w:rPr>
        <w:t>, 477 (2018).</w:t>
      </w:r>
    </w:p>
    <w:p w14:paraId="06639510"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40.</w:t>
      </w:r>
      <w:r w:rsidRPr="0055142F">
        <w:rPr>
          <w:rFonts w:ascii="Arial" w:hAnsi="Arial" w:cs="Arial"/>
          <w:noProof/>
          <w:sz w:val="22"/>
        </w:rPr>
        <w:tab/>
        <w:t xml:space="preserve">Liu, J. </w:t>
      </w:r>
      <w:r w:rsidRPr="0055142F">
        <w:rPr>
          <w:rFonts w:ascii="Arial" w:hAnsi="Arial" w:cs="Arial"/>
          <w:i/>
          <w:iCs/>
          <w:noProof/>
          <w:sz w:val="22"/>
        </w:rPr>
        <w:t>et al.</w:t>
      </w:r>
      <w:r w:rsidRPr="0055142F">
        <w:rPr>
          <w:rFonts w:ascii="Arial" w:hAnsi="Arial" w:cs="Arial"/>
          <w:noProof/>
          <w:sz w:val="22"/>
        </w:rPr>
        <w:t xml:space="preserve"> An Integrated TCGA Pan-Cancer Clinical Data Resource to Drive High-Quality Survival Outcome Analytics.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173</w:t>
      </w:r>
      <w:r w:rsidRPr="0055142F">
        <w:rPr>
          <w:rFonts w:ascii="Arial" w:hAnsi="Arial" w:cs="Arial"/>
          <w:noProof/>
          <w:sz w:val="22"/>
        </w:rPr>
        <w:t>, 400–416 (2018).</w:t>
      </w:r>
    </w:p>
    <w:p w14:paraId="355A477A"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41.</w:t>
      </w:r>
      <w:r w:rsidRPr="0055142F">
        <w:rPr>
          <w:rFonts w:ascii="Arial" w:hAnsi="Arial" w:cs="Arial"/>
          <w:noProof/>
          <w:sz w:val="22"/>
        </w:rPr>
        <w:tab/>
        <w:t xml:space="preserve">Lähnemann, D. </w:t>
      </w:r>
      <w:r w:rsidRPr="0055142F">
        <w:rPr>
          <w:rFonts w:ascii="Arial" w:hAnsi="Arial" w:cs="Arial"/>
          <w:i/>
          <w:iCs/>
          <w:noProof/>
          <w:sz w:val="22"/>
        </w:rPr>
        <w:t>et al.</w:t>
      </w:r>
      <w:r w:rsidRPr="0055142F">
        <w:rPr>
          <w:rFonts w:ascii="Arial" w:hAnsi="Arial" w:cs="Arial"/>
          <w:noProof/>
          <w:sz w:val="22"/>
        </w:rPr>
        <w:t xml:space="preserve"> Eleven grand challenges in single-cell data science. </w:t>
      </w:r>
      <w:r w:rsidRPr="0055142F">
        <w:rPr>
          <w:rFonts w:ascii="Arial" w:hAnsi="Arial" w:cs="Arial"/>
          <w:i/>
          <w:iCs/>
          <w:noProof/>
          <w:sz w:val="22"/>
        </w:rPr>
        <w:t>Genome Biol.</w:t>
      </w:r>
      <w:r w:rsidRPr="0055142F">
        <w:rPr>
          <w:rFonts w:ascii="Arial" w:hAnsi="Arial" w:cs="Arial"/>
          <w:noProof/>
          <w:sz w:val="22"/>
        </w:rPr>
        <w:t xml:space="preserve"> </w:t>
      </w:r>
      <w:r w:rsidRPr="0055142F">
        <w:rPr>
          <w:rFonts w:ascii="Arial" w:hAnsi="Arial" w:cs="Arial"/>
          <w:b/>
          <w:bCs/>
          <w:noProof/>
          <w:sz w:val="22"/>
        </w:rPr>
        <w:t>21</w:t>
      </w:r>
      <w:r w:rsidRPr="0055142F">
        <w:rPr>
          <w:rFonts w:ascii="Arial" w:hAnsi="Arial" w:cs="Arial"/>
          <w:noProof/>
          <w:sz w:val="22"/>
        </w:rPr>
        <w:t>, 1–35 (2020).</w:t>
      </w:r>
    </w:p>
    <w:p w14:paraId="6374E3C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42.</w:t>
      </w:r>
      <w:r w:rsidRPr="0055142F">
        <w:rPr>
          <w:rFonts w:ascii="Arial" w:hAnsi="Arial" w:cs="Arial"/>
          <w:noProof/>
          <w:sz w:val="22"/>
        </w:rPr>
        <w:tab/>
        <w:t xml:space="preserve">Wu, T. D. </w:t>
      </w:r>
      <w:r w:rsidRPr="0055142F">
        <w:rPr>
          <w:rFonts w:ascii="Arial" w:hAnsi="Arial" w:cs="Arial"/>
          <w:i/>
          <w:iCs/>
          <w:noProof/>
          <w:sz w:val="22"/>
        </w:rPr>
        <w:t>et al.</w:t>
      </w:r>
      <w:r w:rsidRPr="0055142F">
        <w:rPr>
          <w:rFonts w:ascii="Arial" w:hAnsi="Arial" w:cs="Arial"/>
          <w:noProof/>
          <w:sz w:val="22"/>
        </w:rPr>
        <w:t xml:space="preserve"> Peripheral T cell expansion predicts tumour infiltration and clinical response.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579</w:t>
      </w:r>
      <w:r w:rsidRPr="0055142F">
        <w:rPr>
          <w:rFonts w:ascii="Arial" w:hAnsi="Arial" w:cs="Arial"/>
          <w:noProof/>
          <w:sz w:val="22"/>
        </w:rPr>
        <w:t>, 274–278 (2020).</w:t>
      </w:r>
    </w:p>
    <w:p w14:paraId="1653BFB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43.</w:t>
      </w:r>
      <w:r w:rsidRPr="0055142F">
        <w:rPr>
          <w:rFonts w:ascii="Arial" w:hAnsi="Arial" w:cs="Arial"/>
          <w:noProof/>
          <w:sz w:val="22"/>
        </w:rPr>
        <w:tab/>
        <w:t xml:space="preserve">Luecken, M. D. &amp; Theis, F. J. Current best practices in single‐cell RNA‐seq analysis: a tutorial. </w:t>
      </w:r>
      <w:r w:rsidRPr="0055142F">
        <w:rPr>
          <w:rFonts w:ascii="Arial" w:hAnsi="Arial" w:cs="Arial"/>
          <w:i/>
          <w:iCs/>
          <w:noProof/>
          <w:sz w:val="22"/>
        </w:rPr>
        <w:t>Mol. Syst. Biol.</w:t>
      </w:r>
      <w:r w:rsidRPr="0055142F">
        <w:rPr>
          <w:rFonts w:ascii="Arial" w:hAnsi="Arial" w:cs="Arial"/>
          <w:noProof/>
          <w:sz w:val="22"/>
        </w:rPr>
        <w:t xml:space="preserve"> </w:t>
      </w:r>
      <w:r w:rsidRPr="0055142F">
        <w:rPr>
          <w:rFonts w:ascii="Arial" w:hAnsi="Arial" w:cs="Arial"/>
          <w:b/>
          <w:bCs/>
          <w:noProof/>
          <w:sz w:val="22"/>
        </w:rPr>
        <w:t>15</w:t>
      </w:r>
      <w:r w:rsidRPr="0055142F">
        <w:rPr>
          <w:rFonts w:ascii="Arial" w:hAnsi="Arial" w:cs="Arial"/>
          <w:noProof/>
          <w:sz w:val="22"/>
        </w:rPr>
        <w:t>, (2019).</w:t>
      </w:r>
    </w:p>
    <w:p w14:paraId="25EF52B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44.</w:t>
      </w:r>
      <w:r w:rsidRPr="0055142F">
        <w:rPr>
          <w:rFonts w:ascii="Arial" w:hAnsi="Arial" w:cs="Arial"/>
          <w:noProof/>
          <w:sz w:val="22"/>
        </w:rPr>
        <w:tab/>
        <w:t xml:space="preserve">Barbie, D. A. </w:t>
      </w:r>
      <w:r w:rsidRPr="0055142F">
        <w:rPr>
          <w:rFonts w:ascii="Arial" w:hAnsi="Arial" w:cs="Arial"/>
          <w:i/>
          <w:iCs/>
          <w:noProof/>
          <w:sz w:val="22"/>
        </w:rPr>
        <w:t>et al.</w:t>
      </w:r>
      <w:r w:rsidRPr="0055142F">
        <w:rPr>
          <w:rFonts w:ascii="Arial" w:hAnsi="Arial" w:cs="Arial"/>
          <w:noProof/>
          <w:sz w:val="22"/>
        </w:rPr>
        <w:t xml:space="preserve"> Systematic RNA interference reveals that oncogenic KRAS-driven cancers require TBK1.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462</w:t>
      </w:r>
      <w:r w:rsidRPr="0055142F">
        <w:rPr>
          <w:rFonts w:ascii="Arial" w:hAnsi="Arial" w:cs="Arial"/>
          <w:noProof/>
          <w:sz w:val="22"/>
        </w:rPr>
        <w:t>, 108–112 (2009).</w:t>
      </w:r>
    </w:p>
    <w:p w14:paraId="6945BC0E"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45.</w:t>
      </w:r>
      <w:r w:rsidRPr="0055142F">
        <w:rPr>
          <w:rFonts w:ascii="Arial" w:hAnsi="Arial" w:cs="Arial"/>
          <w:noProof/>
          <w:sz w:val="22"/>
        </w:rPr>
        <w:tab/>
        <w:t xml:space="preserve">Plitas, G. </w:t>
      </w:r>
      <w:r w:rsidRPr="0055142F">
        <w:rPr>
          <w:rFonts w:ascii="Arial" w:hAnsi="Arial" w:cs="Arial"/>
          <w:i/>
          <w:iCs/>
          <w:noProof/>
          <w:sz w:val="22"/>
        </w:rPr>
        <w:t>et al.</w:t>
      </w:r>
      <w:r w:rsidRPr="0055142F">
        <w:rPr>
          <w:rFonts w:ascii="Arial" w:hAnsi="Arial" w:cs="Arial"/>
          <w:noProof/>
          <w:sz w:val="22"/>
        </w:rPr>
        <w:t xml:space="preserve"> Regulatory T Cells Exhibit Distinct Features in Human Breast Cancer. </w:t>
      </w:r>
      <w:r w:rsidRPr="0055142F">
        <w:rPr>
          <w:rFonts w:ascii="Arial" w:hAnsi="Arial" w:cs="Arial"/>
          <w:i/>
          <w:iCs/>
          <w:noProof/>
          <w:sz w:val="22"/>
        </w:rPr>
        <w:t>Immunity</w:t>
      </w:r>
      <w:r w:rsidRPr="0055142F">
        <w:rPr>
          <w:rFonts w:ascii="Arial" w:hAnsi="Arial" w:cs="Arial"/>
          <w:noProof/>
          <w:sz w:val="22"/>
        </w:rPr>
        <w:t xml:space="preserve"> </w:t>
      </w:r>
      <w:r w:rsidRPr="0055142F">
        <w:rPr>
          <w:rFonts w:ascii="Arial" w:hAnsi="Arial" w:cs="Arial"/>
          <w:b/>
          <w:bCs/>
          <w:noProof/>
          <w:sz w:val="22"/>
        </w:rPr>
        <w:t>45</w:t>
      </w:r>
      <w:r w:rsidRPr="0055142F">
        <w:rPr>
          <w:rFonts w:ascii="Arial" w:hAnsi="Arial" w:cs="Arial"/>
          <w:noProof/>
          <w:sz w:val="22"/>
        </w:rPr>
        <w:t>, 1122–1134 (2016).</w:t>
      </w:r>
    </w:p>
    <w:p w14:paraId="334C430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46.</w:t>
      </w:r>
      <w:r w:rsidRPr="0055142F">
        <w:rPr>
          <w:rFonts w:ascii="Arial" w:hAnsi="Arial" w:cs="Arial"/>
          <w:noProof/>
          <w:sz w:val="22"/>
        </w:rPr>
        <w:tab/>
        <w:t xml:space="preserve">De Simone, M. </w:t>
      </w:r>
      <w:r w:rsidRPr="0055142F">
        <w:rPr>
          <w:rFonts w:ascii="Arial" w:hAnsi="Arial" w:cs="Arial"/>
          <w:i/>
          <w:iCs/>
          <w:noProof/>
          <w:sz w:val="22"/>
        </w:rPr>
        <w:t>et al.</w:t>
      </w:r>
      <w:r w:rsidRPr="0055142F">
        <w:rPr>
          <w:rFonts w:ascii="Arial" w:hAnsi="Arial" w:cs="Arial"/>
          <w:noProof/>
          <w:sz w:val="22"/>
        </w:rPr>
        <w:t xml:space="preserve"> Transcriptional Landscape of Human Tissue Lymphocytes Unveils Uniqueness of Tumor-Infiltrating T Regulatory Cells. </w:t>
      </w:r>
      <w:r w:rsidRPr="0055142F">
        <w:rPr>
          <w:rFonts w:ascii="Arial" w:hAnsi="Arial" w:cs="Arial"/>
          <w:i/>
          <w:iCs/>
          <w:noProof/>
          <w:sz w:val="22"/>
        </w:rPr>
        <w:t>Immunity</w:t>
      </w:r>
      <w:r w:rsidRPr="0055142F">
        <w:rPr>
          <w:rFonts w:ascii="Arial" w:hAnsi="Arial" w:cs="Arial"/>
          <w:noProof/>
          <w:sz w:val="22"/>
        </w:rPr>
        <w:t xml:space="preserve"> </w:t>
      </w:r>
      <w:r w:rsidRPr="0055142F">
        <w:rPr>
          <w:rFonts w:ascii="Arial" w:hAnsi="Arial" w:cs="Arial"/>
          <w:b/>
          <w:bCs/>
          <w:noProof/>
          <w:sz w:val="22"/>
        </w:rPr>
        <w:t>45</w:t>
      </w:r>
      <w:r w:rsidRPr="0055142F">
        <w:rPr>
          <w:rFonts w:ascii="Arial" w:hAnsi="Arial" w:cs="Arial"/>
          <w:noProof/>
          <w:sz w:val="22"/>
        </w:rPr>
        <w:t>, 1135–1147 (2016).</w:t>
      </w:r>
    </w:p>
    <w:p w14:paraId="0FB4F4A9"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47.</w:t>
      </w:r>
      <w:r w:rsidRPr="0055142F">
        <w:rPr>
          <w:rFonts w:ascii="Arial" w:hAnsi="Arial" w:cs="Arial"/>
          <w:noProof/>
          <w:sz w:val="22"/>
        </w:rPr>
        <w:tab/>
        <w:t xml:space="preserve">Motzer, R. J. </w:t>
      </w:r>
      <w:r w:rsidRPr="0055142F">
        <w:rPr>
          <w:rFonts w:ascii="Arial" w:hAnsi="Arial" w:cs="Arial"/>
          <w:i/>
          <w:iCs/>
          <w:noProof/>
          <w:sz w:val="22"/>
        </w:rPr>
        <w:t>et al.</w:t>
      </w:r>
      <w:r w:rsidRPr="0055142F">
        <w:rPr>
          <w:rFonts w:ascii="Arial" w:hAnsi="Arial" w:cs="Arial"/>
          <w:noProof/>
          <w:sz w:val="22"/>
        </w:rPr>
        <w:t xml:space="preserve"> Nivolumab plus Ipilimumab versus Sunitinib in advanced renal-cell carcinoma. </w:t>
      </w:r>
      <w:r w:rsidRPr="0055142F">
        <w:rPr>
          <w:rFonts w:ascii="Arial" w:hAnsi="Arial" w:cs="Arial"/>
          <w:i/>
          <w:iCs/>
          <w:noProof/>
          <w:sz w:val="22"/>
        </w:rPr>
        <w:t>N. Engl. J. Med.</w:t>
      </w:r>
      <w:r w:rsidRPr="0055142F">
        <w:rPr>
          <w:rFonts w:ascii="Arial" w:hAnsi="Arial" w:cs="Arial"/>
          <w:noProof/>
          <w:sz w:val="22"/>
        </w:rPr>
        <w:t xml:space="preserve"> </w:t>
      </w:r>
      <w:r w:rsidRPr="0055142F">
        <w:rPr>
          <w:rFonts w:ascii="Arial" w:hAnsi="Arial" w:cs="Arial"/>
          <w:b/>
          <w:bCs/>
          <w:noProof/>
          <w:sz w:val="22"/>
        </w:rPr>
        <w:t>378</w:t>
      </w:r>
      <w:r w:rsidRPr="0055142F">
        <w:rPr>
          <w:rFonts w:ascii="Arial" w:hAnsi="Arial" w:cs="Arial"/>
          <w:noProof/>
          <w:sz w:val="22"/>
        </w:rPr>
        <w:t>, 1277–1290 (2018).</w:t>
      </w:r>
    </w:p>
    <w:p w14:paraId="2C1AADF2"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48.</w:t>
      </w:r>
      <w:r w:rsidRPr="0055142F">
        <w:rPr>
          <w:rFonts w:ascii="Arial" w:hAnsi="Arial" w:cs="Arial"/>
          <w:noProof/>
          <w:sz w:val="22"/>
        </w:rPr>
        <w:tab/>
        <w:t xml:space="preserve">Motzer, R. J. </w:t>
      </w:r>
      <w:r w:rsidRPr="0055142F">
        <w:rPr>
          <w:rFonts w:ascii="Arial" w:hAnsi="Arial" w:cs="Arial"/>
          <w:i/>
          <w:iCs/>
          <w:noProof/>
          <w:sz w:val="22"/>
        </w:rPr>
        <w:t>et al.</w:t>
      </w:r>
      <w:r w:rsidRPr="0055142F">
        <w:rPr>
          <w:rFonts w:ascii="Arial" w:hAnsi="Arial" w:cs="Arial"/>
          <w:noProof/>
          <w:sz w:val="22"/>
        </w:rPr>
        <w:t xml:space="preserve"> Nivolumab versus everolimus in advanced renal-cell carcinoma. </w:t>
      </w:r>
      <w:r w:rsidRPr="0055142F">
        <w:rPr>
          <w:rFonts w:ascii="Arial" w:hAnsi="Arial" w:cs="Arial"/>
          <w:i/>
          <w:iCs/>
          <w:noProof/>
          <w:sz w:val="22"/>
        </w:rPr>
        <w:t>N. Engl. J. Med.</w:t>
      </w:r>
      <w:r w:rsidRPr="0055142F">
        <w:rPr>
          <w:rFonts w:ascii="Arial" w:hAnsi="Arial" w:cs="Arial"/>
          <w:noProof/>
          <w:sz w:val="22"/>
        </w:rPr>
        <w:t xml:space="preserve"> </w:t>
      </w:r>
      <w:r w:rsidRPr="0055142F">
        <w:rPr>
          <w:rFonts w:ascii="Arial" w:hAnsi="Arial" w:cs="Arial"/>
          <w:b/>
          <w:bCs/>
          <w:noProof/>
          <w:sz w:val="22"/>
        </w:rPr>
        <w:t>373</w:t>
      </w:r>
      <w:r w:rsidRPr="0055142F">
        <w:rPr>
          <w:rFonts w:ascii="Arial" w:hAnsi="Arial" w:cs="Arial"/>
          <w:noProof/>
          <w:sz w:val="22"/>
        </w:rPr>
        <w:t>, 1803–1813 (2015).</w:t>
      </w:r>
    </w:p>
    <w:p w14:paraId="168FD962"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49.</w:t>
      </w:r>
      <w:r w:rsidRPr="0055142F">
        <w:rPr>
          <w:rFonts w:ascii="Arial" w:hAnsi="Arial" w:cs="Arial"/>
          <w:noProof/>
          <w:sz w:val="22"/>
        </w:rPr>
        <w:tab/>
        <w:t xml:space="preserve">Vuong, L., Kotecha, R. R., Voss, M. H. &amp; Hakimi, A. A. Tumor microenvironment dynamics in clear-cell renal cell carcinoma. </w:t>
      </w:r>
      <w:r w:rsidRPr="0055142F">
        <w:rPr>
          <w:rFonts w:ascii="Arial" w:hAnsi="Arial" w:cs="Arial"/>
          <w:i/>
          <w:iCs/>
          <w:noProof/>
          <w:sz w:val="22"/>
        </w:rPr>
        <w:t>Cancer Discov.</w:t>
      </w:r>
      <w:r w:rsidRPr="0055142F">
        <w:rPr>
          <w:rFonts w:ascii="Arial" w:hAnsi="Arial" w:cs="Arial"/>
          <w:noProof/>
          <w:sz w:val="22"/>
        </w:rPr>
        <w:t xml:space="preserve"> </w:t>
      </w:r>
      <w:r w:rsidRPr="0055142F">
        <w:rPr>
          <w:rFonts w:ascii="Arial" w:hAnsi="Arial" w:cs="Arial"/>
          <w:b/>
          <w:bCs/>
          <w:noProof/>
          <w:sz w:val="22"/>
        </w:rPr>
        <w:t>9</w:t>
      </w:r>
      <w:r w:rsidRPr="0055142F">
        <w:rPr>
          <w:rFonts w:ascii="Arial" w:hAnsi="Arial" w:cs="Arial"/>
          <w:noProof/>
          <w:sz w:val="22"/>
        </w:rPr>
        <w:t>, 1349–1357 (2019).</w:t>
      </w:r>
    </w:p>
    <w:p w14:paraId="27934E7C" w14:textId="1C9C27C0"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50.</w:t>
      </w:r>
      <w:r w:rsidRPr="0055142F">
        <w:rPr>
          <w:rFonts w:ascii="Arial" w:hAnsi="Arial" w:cs="Arial"/>
          <w:noProof/>
          <w:sz w:val="22"/>
        </w:rPr>
        <w:tab/>
        <w:t xml:space="preserve">Miao, D. </w:t>
      </w:r>
      <w:r w:rsidRPr="0055142F">
        <w:rPr>
          <w:rFonts w:ascii="Arial" w:hAnsi="Arial" w:cs="Arial"/>
          <w:i/>
          <w:iCs/>
          <w:noProof/>
          <w:sz w:val="22"/>
        </w:rPr>
        <w:t>et al.</w:t>
      </w:r>
      <w:r w:rsidRPr="0055142F">
        <w:rPr>
          <w:rFonts w:ascii="Arial" w:hAnsi="Arial" w:cs="Arial"/>
          <w:noProof/>
          <w:sz w:val="22"/>
        </w:rPr>
        <w:t xml:space="preserve"> Genomic correlates of response to immune checkpoint therapies in clear cell renal cell carcinoma. </w:t>
      </w:r>
      <w:r w:rsidRPr="0055142F">
        <w:rPr>
          <w:rFonts w:ascii="Arial" w:hAnsi="Arial" w:cs="Arial"/>
          <w:i/>
          <w:iCs/>
          <w:noProof/>
          <w:sz w:val="22"/>
        </w:rPr>
        <w:t>Science.</w:t>
      </w:r>
      <w:r w:rsidRPr="0055142F">
        <w:rPr>
          <w:rFonts w:ascii="Arial" w:hAnsi="Arial" w:cs="Arial"/>
          <w:noProof/>
          <w:sz w:val="22"/>
        </w:rPr>
        <w:t xml:space="preserve"> </w:t>
      </w:r>
      <w:r w:rsidRPr="0055142F">
        <w:rPr>
          <w:rFonts w:ascii="Arial" w:hAnsi="Arial" w:cs="Arial"/>
          <w:b/>
          <w:bCs/>
          <w:noProof/>
          <w:sz w:val="22"/>
        </w:rPr>
        <w:t>359</w:t>
      </w:r>
      <w:r w:rsidRPr="0055142F">
        <w:rPr>
          <w:rFonts w:ascii="Arial" w:hAnsi="Arial" w:cs="Arial"/>
          <w:noProof/>
          <w:sz w:val="22"/>
        </w:rPr>
        <w:t>, 801–806 (2018).</w:t>
      </w:r>
    </w:p>
    <w:p w14:paraId="5936A24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51.</w:t>
      </w:r>
      <w:r w:rsidRPr="0055142F">
        <w:rPr>
          <w:rFonts w:ascii="Arial" w:hAnsi="Arial" w:cs="Arial"/>
          <w:noProof/>
          <w:sz w:val="22"/>
        </w:rPr>
        <w:tab/>
        <w:t xml:space="preserve">Şenbabaoğlu, Y. </w:t>
      </w:r>
      <w:r w:rsidRPr="0055142F">
        <w:rPr>
          <w:rFonts w:ascii="Arial" w:hAnsi="Arial" w:cs="Arial"/>
          <w:i/>
          <w:iCs/>
          <w:noProof/>
          <w:sz w:val="22"/>
        </w:rPr>
        <w:t>et al.</w:t>
      </w:r>
      <w:r w:rsidRPr="0055142F">
        <w:rPr>
          <w:rFonts w:ascii="Arial" w:hAnsi="Arial" w:cs="Arial"/>
          <w:noProof/>
          <w:sz w:val="22"/>
        </w:rPr>
        <w:t xml:space="preserve"> Tumor immune microenvironment characterization in clear cell renal cell carcinoma identifies prognostic and immunotherapeutically relevant messenger </w:t>
      </w:r>
      <w:r w:rsidRPr="0055142F">
        <w:rPr>
          <w:rFonts w:ascii="Arial" w:hAnsi="Arial" w:cs="Arial"/>
          <w:noProof/>
          <w:sz w:val="22"/>
        </w:rPr>
        <w:lastRenderedPageBreak/>
        <w:t xml:space="preserve">RNA signatures. </w:t>
      </w:r>
      <w:r w:rsidRPr="0055142F">
        <w:rPr>
          <w:rFonts w:ascii="Arial" w:hAnsi="Arial" w:cs="Arial"/>
          <w:i/>
          <w:iCs/>
          <w:noProof/>
          <w:sz w:val="22"/>
        </w:rPr>
        <w:t>Genome Biol.</w:t>
      </w:r>
      <w:r w:rsidRPr="0055142F">
        <w:rPr>
          <w:rFonts w:ascii="Arial" w:hAnsi="Arial" w:cs="Arial"/>
          <w:noProof/>
          <w:sz w:val="22"/>
        </w:rPr>
        <w:t xml:space="preserve"> </w:t>
      </w:r>
      <w:r w:rsidRPr="0055142F">
        <w:rPr>
          <w:rFonts w:ascii="Arial" w:hAnsi="Arial" w:cs="Arial"/>
          <w:b/>
          <w:bCs/>
          <w:noProof/>
          <w:sz w:val="22"/>
        </w:rPr>
        <w:t>71</w:t>
      </w:r>
      <w:r w:rsidRPr="0055142F">
        <w:rPr>
          <w:rFonts w:ascii="Arial" w:hAnsi="Arial" w:cs="Arial"/>
          <w:noProof/>
          <w:sz w:val="22"/>
        </w:rPr>
        <w:t>, 1–25 (2016).</w:t>
      </w:r>
    </w:p>
    <w:p w14:paraId="1FFC05E3" w14:textId="2DADA8DF"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52.</w:t>
      </w:r>
      <w:r w:rsidRPr="0055142F">
        <w:rPr>
          <w:rFonts w:ascii="Arial" w:hAnsi="Arial" w:cs="Arial"/>
          <w:noProof/>
          <w:sz w:val="22"/>
        </w:rPr>
        <w:tab/>
        <w:t xml:space="preserve">Chowell, D. </w:t>
      </w:r>
      <w:r w:rsidRPr="0055142F">
        <w:rPr>
          <w:rFonts w:ascii="Arial" w:hAnsi="Arial" w:cs="Arial"/>
          <w:i/>
          <w:iCs/>
          <w:noProof/>
          <w:sz w:val="22"/>
        </w:rPr>
        <w:t>et al.</w:t>
      </w:r>
      <w:r w:rsidRPr="0055142F">
        <w:rPr>
          <w:rFonts w:ascii="Arial" w:hAnsi="Arial" w:cs="Arial"/>
          <w:noProof/>
          <w:sz w:val="22"/>
        </w:rPr>
        <w:t xml:space="preserve"> Patient HLA class I genotype influences cancer response to checkpoint blockade immunotherapy. </w:t>
      </w:r>
      <w:r w:rsidRPr="0055142F">
        <w:rPr>
          <w:rFonts w:ascii="Arial" w:hAnsi="Arial" w:cs="Arial"/>
          <w:i/>
          <w:iCs/>
          <w:noProof/>
          <w:sz w:val="22"/>
        </w:rPr>
        <w:t>Science.</w:t>
      </w:r>
      <w:r w:rsidRPr="0055142F">
        <w:rPr>
          <w:rFonts w:ascii="Arial" w:hAnsi="Arial" w:cs="Arial"/>
          <w:noProof/>
          <w:sz w:val="22"/>
        </w:rPr>
        <w:t xml:space="preserve"> </w:t>
      </w:r>
      <w:r w:rsidRPr="0055142F">
        <w:rPr>
          <w:rFonts w:ascii="Arial" w:hAnsi="Arial" w:cs="Arial"/>
          <w:b/>
          <w:bCs/>
          <w:noProof/>
          <w:sz w:val="22"/>
        </w:rPr>
        <w:t>359</w:t>
      </w:r>
      <w:r w:rsidRPr="0055142F">
        <w:rPr>
          <w:rFonts w:ascii="Arial" w:hAnsi="Arial" w:cs="Arial"/>
          <w:noProof/>
          <w:sz w:val="22"/>
        </w:rPr>
        <w:t>, 582–587 (2018).</w:t>
      </w:r>
    </w:p>
    <w:p w14:paraId="227AA09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53.</w:t>
      </w:r>
      <w:r w:rsidRPr="0055142F">
        <w:rPr>
          <w:rFonts w:ascii="Arial" w:hAnsi="Arial" w:cs="Arial"/>
          <w:noProof/>
          <w:sz w:val="22"/>
        </w:rPr>
        <w:tab/>
        <w:t xml:space="preserve">Kim, K. T. </w:t>
      </w:r>
      <w:r w:rsidRPr="0055142F">
        <w:rPr>
          <w:rFonts w:ascii="Arial" w:hAnsi="Arial" w:cs="Arial"/>
          <w:i/>
          <w:iCs/>
          <w:noProof/>
          <w:sz w:val="22"/>
        </w:rPr>
        <w:t>et al.</w:t>
      </w:r>
      <w:r w:rsidRPr="0055142F">
        <w:rPr>
          <w:rFonts w:ascii="Arial" w:hAnsi="Arial" w:cs="Arial"/>
          <w:noProof/>
          <w:sz w:val="22"/>
        </w:rPr>
        <w:t xml:space="preserve"> Application of single-cell RNA sequencing in optimizing a combinatorial therapeutic strategy in metastatic renal cell carcinoma. </w:t>
      </w:r>
      <w:r w:rsidRPr="0055142F">
        <w:rPr>
          <w:rFonts w:ascii="Arial" w:hAnsi="Arial" w:cs="Arial"/>
          <w:i/>
          <w:iCs/>
          <w:noProof/>
          <w:sz w:val="22"/>
        </w:rPr>
        <w:t>Genome Biol.</w:t>
      </w:r>
      <w:r w:rsidRPr="0055142F">
        <w:rPr>
          <w:rFonts w:ascii="Arial" w:hAnsi="Arial" w:cs="Arial"/>
          <w:noProof/>
          <w:sz w:val="22"/>
        </w:rPr>
        <w:t xml:space="preserve"> </w:t>
      </w:r>
      <w:r w:rsidRPr="0055142F">
        <w:rPr>
          <w:rFonts w:ascii="Arial" w:hAnsi="Arial" w:cs="Arial"/>
          <w:b/>
          <w:bCs/>
          <w:noProof/>
          <w:sz w:val="22"/>
        </w:rPr>
        <w:t>17</w:t>
      </w:r>
      <w:r w:rsidRPr="0055142F">
        <w:rPr>
          <w:rFonts w:ascii="Arial" w:hAnsi="Arial" w:cs="Arial"/>
          <w:noProof/>
          <w:sz w:val="22"/>
        </w:rPr>
        <w:t>, 1–17 (2016).</w:t>
      </w:r>
    </w:p>
    <w:p w14:paraId="5570AE5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54.</w:t>
      </w:r>
      <w:r w:rsidRPr="0055142F">
        <w:rPr>
          <w:rFonts w:ascii="Arial" w:hAnsi="Arial" w:cs="Arial"/>
          <w:noProof/>
          <w:sz w:val="22"/>
        </w:rPr>
        <w:tab/>
        <w:t xml:space="preserve">Zhou, W. </w:t>
      </w:r>
      <w:r w:rsidRPr="0055142F">
        <w:rPr>
          <w:rFonts w:ascii="Arial" w:hAnsi="Arial" w:cs="Arial"/>
          <w:i/>
          <w:iCs/>
          <w:noProof/>
          <w:sz w:val="22"/>
        </w:rPr>
        <w:t>et al.</w:t>
      </w:r>
      <w:r w:rsidRPr="0055142F">
        <w:rPr>
          <w:rFonts w:ascii="Arial" w:hAnsi="Arial" w:cs="Arial"/>
          <w:noProof/>
          <w:sz w:val="22"/>
        </w:rPr>
        <w:t xml:space="preserve"> Comprehensive Analysis of Copy Number Variations in Kidney Cancer by Single-Cell Exome Sequencing. </w:t>
      </w:r>
      <w:r w:rsidRPr="0055142F">
        <w:rPr>
          <w:rFonts w:ascii="Arial" w:hAnsi="Arial" w:cs="Arial"/>
          <w:i/>
          <w:iCs/>
          <w:noProof/>
          <w:sz w:val="22"/>
        </w:rPr>
        <w:t>Front. Genet.</w:t>
      </w:r>
      <w:r w:rsidRPr="0055142F">
        <w:rPr>
          <w:rFonts w:ascii="Arial" w:hAnsi="Arial" w:cs="Arial"/>
          <w:noProof/>
          <w:sz w:val="22"/>
        </w:rPr>
        <w:t xml:space="preserve"> </w:t>
      </w:r>
      <w:r w:rsidRPr="0055142F">
        <w:rPr>
          <w:rFonts w:ascii="Arial" w:hAnsi="Arial" w:cs="Arial"/>
          <w:b/>
          <w:bCs/>
          <w:noProof/>
          <w:sz w:val="22"/>
        </w:rPr>
        <w:t>10</w:t>
      </w:r>
      <w:r w:rsidRPr="0055142F">
        <w:rPr>
          <w:rFonts w:ascii="Arial" w:hAnsi="Arial" w:cs="Arial"/>
          <w:noProof/>
          <w:sz w:val="22"/>
        </w:rPr>
        <w:t>, 1379 (2020).</w:t>
      </w:r>
    </w:p>
    <w:p w14:paraId="5EDDB48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55.</w:t>
      </w:r>
      <w:r w:rsidRPr="0055142F">
        <w:rPr>
          <w:rFonts w:ascii="Arial" w:hAnsi="Arial" w:cs="Arial"/>
          <w:noProof/>
          <w:sz w:val="22"/>
        </w:rPr>
        <w:tab/>
        <w:t xml:space="preserve">Giraldo, N. A. </w:t>
      </w:r>
      <w:r w:rsidRPr="0055142F">
        <w:rPr>
          <w:rFonts w:ascii="Arial" w:hAnsi="Arial" w:cs="Arial"/>
          <w:i/>
          <w:iCs/>
          <w:noProof/>
          <w:sz w:val="22"/>
        </w:rPr>
        <w:t>et al.</w:t>
      </w:r>
      <w:r w:rsidRPr="0055142F">
        <w:rPr>
          <w:rFonts w:ascii="Arial" w:hAnsi="Arial" w:cs="Arial"/>
          <w:noProof/>
          <w:sz w:val="22"/>
        </w:rPr>
        <w:t xml:space="preserve"> Tumor-infiltrating and peripheral blood T-cell immunophenotypes predict early relapse in localized clear cell renal cell carcinoma. </w:t>
      </w:r>
      <w:r w:rsidRPr="0055142F">
        <w:rPr>
          <w:rFonts w:ascii="Arial" w:hAnsi="Arial" w:cs="Arial"/>
          <w:i/>
          <w:iCs/>
          <w:noProof/>
          <w:sz w:val="22"/>
        </w:rPr>
        <w:t>Clin. Cancer Res.</w:t>
      </w:r>
      <w:r w:rsidRPr="0055142F">
        <w:rPr>
          <w:rFonts w:ascii="Arial" w:hAnsi="Arial" w:cs="Arial"/>
          <w:noProof/>
          <w:sz w:val="22"/>
        </w:rPr>
        <w:t xml:space="preserve"> </w:t>
      </w:r>
      <w:r w:rsidRPr="0055142F">
        <w:rPr>
          <w:rFonts w:ascii="Arial" w:hAnsi="Arial" w:cs="Arial"/>
          <w:b/>
          <w:bCs/>
          <w:noProof/>
          <w:sz w:val="22"/>
        </w:rPr>
        <w:t>23</w:t>
      </w:r>
      <w:r w:rsidRPr="0055142F">
        <w:rPr>
          <w:rFonts w:ascii="Arial" w:hAnsi="Arial" w:cs="Arial"/>
          <w:noProof/>
          <w:sz w:val="22"/>
        </w:rPr>
        <w:t>, 4416–4428 (2017).</w:t>
      </w:r>
    </w:p>
    <w:p w14:paraId="7A643061"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56.</w:t>
      </w:r>
      <w:r w:rsidRPr="0055142F">
        <w:rPr>
          <w:rFonts w:ascii="Arial" w:hAnsi="Arial" w:cs="Arial"/>
          <w:noProof/>
          <w:sz w:val="22"/>
        </w:rPr>
        <w:tab/>
        <w:t xml:space="preserve">Yost, K. E. </w:t>
      </w:r>
      <w:r w:rsidRPr="0055142F">
        <w:rPr>
          <w:rFonts w:ascii="Arial" w:hAnsi="Arial" w:cs="Arial"/>
          <w:i/>
          <w:iCs/>
          <w:noProof/>
          <w:sz w:val="22"/>
        </w:rPr>
        <w:t>et al.</w:t>
      </w:r>
      <w:r w:rsidRPr="0055142F">
        <w:rPr>
          <w:rFonts w:ascii="Arial" w:hAnsi="Arial" w:cs="Arial"/>
          <w:noProof/>
          <w:sz w:val="22"/>
        </w:rPr>
        <w:t xml:space="preserve"> Clonal replacement of tumor-specific T cells following PD-1 blockade. </w:t>
      </w:r>
      <w:r w:rsidRPr="0055142F">
        <w:rPr>
          <w:rFonts w:ascii="Arial" w:hAnsi="Arial" w:cs="Arial"/>
          <w:i/>
          <w:iCs/>
          <w:noProof/>
          <w:sz w:val="22"/>
        </w:rPr>
        <w:t>Nat. Med.</w:t>
      </w:r>
      <w:r w:rsidRPr="0055142F">
        <w:rPr>
          <w:rFonts w:ascii="Arial" w:hAnsi="Arial" w:cs="Arial"/>
          <w:noProof/>
          <w:sz w:val="22"/>
        </w:rPr>
        <w:t xml:space="preserve"> </w:t>
      </w:r>
      <w:r w:rsidRPr="0055142F">
        <w:rPr>
          <w:rFonts w:ascii="Arial" w:hAnsi="Arial" w:cs="Arial"/>
          <w:b/>
          <w:bCs/>
          <w:noProof/>
          <w:sz w:val="22"/>
        </w:rPr>
        <w:t>25</w:t>
      </w:r>
      <w:r w:rsidRPr="0055142F">
        <w:rPr>
          <w:rFonts w:ascii="Arial" w:hAnsi="Arial" w:cs="Arial"/>
          <w:noProof/>
          <w:sz w:val="22"/>
        </w:rPr>
        <w:t>, 1251–1259 (2019).</w:t>
      </w:r>
    </w:p>
    <w:p w14:paraId="70A0EB0D"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57.</w:t>
      </w:r>
      <w:r w:rsidRPr="0055142F">
        <w:rPr>
          <w:rFonts w:ascii="Arial" w:hAnsi="Arial" w:cs="Arial"/>
          <w:noProof/>
          <w:sz w:val="22"/>
        </w:rPr>
        <w:tab/>
        <w:t xml:space="preserve">Qi, Y. </w:t>
      </w:r>
      <w:r w:rsidRPr="0055142F">
        <w:rPr>
          <w:rFonts w:ascii="Arial" w:hAnsi="Arial" w:cs="Arial"/>
          <w:i/>
          <w:iCs/>
          <w:noProof/>
          <w:sz w:val="22"/>
        </w:rPr>
        <w:t>et al.</w:t>
      </w:r>
      <w:r w:rsidRPr="0055142F">
        <w:rPr>
          <w:rFonts w:ascii="Arial" w:hAnsi="Arial" w:cs="Arial"/>
          <w:noProof/>
          <w:sz w:val="22"/>
        </w:rPr>
        <w:t xml:space="preserve"> Tumor-infiltrating CD39+ CD8+ T cells determine poor prognosis and immune evasion in clear cell renal cell carcinoma patients. </w:t>
      </w:r>
      <w:r w:rsidRPr="0055142F">
        <w:rPr>
          <w:rFonts w:ascii="Arial" w:hAnsi="Arial" w:cs="Arial"/>
          <w:i/>
          <w:iCs/>
          <w:noProof/>
          <w:sz w:val="22"/>
        </w:rPr>
        <w:t>Cancer Immunol, Immunother</w:t>
      </w:r>
      <w:r w:rsidRPr="0055142F">
        <w:rPr>
          <w:rFonts w:ascii="Arial" w:hAnsi="Arial" w:cs="Arial"/>
          <w:noProof/>
          <w:sz w:val="22"/>
        </w:rPr>
        <w:t xml:space="preserve"> 1565–1576 (2020).</w:t>
      </w:r>
    </w:p>
    <w:p w14:paraId="68664EA0"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58.</w:t>
      </w:r>
      <w:r w:rsidRPr="0055142F">
        <w:rPr>
          <w:rFonts w:ascii="Arial" w:hAnsi="Arial" w:cs="Arial"/>
          <w:noProof/>
          <w:sz w:val="22"/>
        </w:rPr>
        <w:tab/>
        <w:t xml:space="preserve">Komohara, Y. </w:t>
      </w:r>
      <w:r w:rsidRPr="0055142F">
        <w:rPr>
          <w:rFonts w:ascii="Arial" w:hAnsi="Arial" w:cs="Arial"/>
          <w:i/>
          <w:iCs/>
          <w:noProof/>
          <w:sz w:val="22"/>
        </w:rPr>
        <w:t>et al.</w:t>
      </w:r>
      <w:r w:rsidRPr="0055142F">
        <w:rPr>
          <w:rFonts w:ascii="Arial" w:hAnsi="Arial" w:cs="Arial"/>
          <w:noProof/>
          <w:sz w:val="22"/>
        </w:rPr>
        <w:t xml:space="preserve"> Macrophage infiltration and its prognostic relevance in clear cell renal cell carcinoma. </w:t>
      </w:r>
      <w:r w:rsidRPr="0055142F">
        <w:rPr>
          <w:rFonts w:ascii="Arial" w:hAnsi="Arial" w:cs="Arial"/>
          <w:i/>
          <w:iCs/>
          <w:noProof/>
          <w:sz w:val="22"/>
        </w:rPr>
        <w:t>Cancer Sci.</w:t>
      </w:r>
      <w:r w:rsidRPr="0055142F">
        <w:rPr>
          <w:rFonts w:ascii="Arial" w:hAnsi="Arial" w:cs="Arial"/>
          <w:noProof/>
          <w:sz w:val="22"/>
        </w:rPr>
        <w:t xml:space="preserve"> </w:t>
      </w:r>
      <w:r w:rsidRPr="0055142F">
        <w:rPr>
          <w:rFonts w:ascii="Arial" w:hAnsi="Arial" w:cs="Arial"/>
          <w:b/>
          <w:bCs/>
          <w:noProof/>
          <w:sz w:val="22"/>
        </w:rPr>
        <w:t>102</w:t>
      </w:r>
      <w:r w:rsidRPr="0055142F">
        <w:rPr>
          <w:rFonts w:ascii="Arial" w:hAnsi="Arial" w:cs="Arial"/>
          <w:noProof/>
          <w:sz w:val="22"/>
        </w:rPr>
        <w:t>, 1424–1431 (2011).</w:t>
      </w:r>
    </w:p>
    <w:p w14:paraId="417DB3A7" w14:textId="01F1CE9B" w:rsidR="0055142F" w:rsidDel="00CB2EE4" w:rsidRDefault="002E4EFB" w:rsidP="003E01D3">
      <w:pPr>
        <w:widowControl w:val="0"/>
        <w:autoSpaceDE w:val="0"/>
        <w:autoSpaceDN w:val="0"/>
        <w:adjustRightInd w:val="0"/>
        <w:spacing w:line="480" w:lineRule="auto"/>
        <w:ind w:left="640" w:hanging="640"/>
        <w:rPr>
          <w:del w:id="413" w:author="Borcherding, Nicholas (CCOM Student)" w:date="2020-11-27T06:17:00Z"/>
          <w:rFonts w:ascii="Arial" w:hAnsi="Arial" w:cs="Arial"/>
          <w:b/>
          <w:bCs/>
          <w:sz w:val="22"/>
          <w:szCs w:val="22"/>
        </w:rPr>
      </w:pPr>
      <w:r w:rsidRPr="0002326A">
        <w:rPr>
          <w:rFonts w:ascii="Arial" w:hAnsi="Arial" w:cs="Arial"/>
          <w:bCs/>
          <w:color w:val="000000"/>
          <w:sz w:val="22"/>
          <w:szCs w:val="22"/>
        </w:rPr>
        <w:fldChar w:fldCharType="end"/>
      </w:r>
    </w:p>
    <w:p w14:paraId="00E43067" w14:textId="348FD41F" w:rsidR="0055142F" w:rsidDel="00CB2EE4" w:rsidRDefault="0055142F" w:rsidP="003E01D3">
      <w:pPr>
        <w:widowControl w:val="0"/>
        <w:autoSpaceDE w:val="0"/>
        <w:autoSpaceDN w:val="0"/>
        <w:adjustRightInd w:val="0"/>
        <w:spacing w:line="480" w:lineRule="auto"/>
        <w:ind w:left="640" w:hanging="640"/>
        <w:rPr>
          <w:del w:id="414" w:author="Borcherding, Nicholas (CCOM Student)" w:date="2020-11-27T06:17:00Z"/>
          <w:rFonts w:ascii="Arial" w:hAnsi="Arial" w:cs="Arial"/>
          <w:b/>
          <w:bCs/>
          <w:sz w:val="22"/>
          <w:szCs w:val="22"/>
        </w:rPr>
      </w:pPr>
    </w:p>
    <w:p w14:paraId="1BDF2EF0" w14:textId="0CC96B81" w:rsidR="0055142F" w:rsidDel="00CB2EE4" w:rsidRDefault="0055142F" w:rsidP="003E01D3">
      <w:pPr>
        <w:widowControl w:val="0"/>
        <w:autoSpaceDE w:val="0"/>
        <w:autoSpaceDN w:val="0"/>
        <w:adjustRightInd w:val="0"/>
        <w:spacing w:line="480" w:lineRule="auto"/>
        <w:ind w:left="640" w:hanging="640"/>
        <w:rPr>
          <w:del w:id="415" w:author="Borcherding, Nicholas (CCOM Student)" w:date="2020-11-27T06:17:00Z"/>
          <w:rFonts w:ascii="Arial" w:hAnsi="Arial" w:cs="Arial"/>
          <w:b/>
          <w:bCs/>
          <w:sz w:val="22"/>
          <w:szCs w:val="22"/>
        </w:rPr>
      </w:pPr>
    </w:p>
    <w:p w14:paraId="2E49CB0B" w14:textId="262DEDDC" w:rsidR="0055142F" w:rsidDel="00CB2EE4" w:rsidRDefault="0055142F" w:rsidP="003E01D3">
      <w:pPr>
        <w:widowControl w:val="0"/>
        <w:autoSpaceDE w:val="0"/>
        <w:autoSpaceDN w:val="0"/>
        <w:adjustRightInd w:val="0"/>
        <w:spacing w:line="480" w:lineRule="auto"/>
        <w:ind w:left="640" w:hanging="640"/>
        <w:rPr>
          <w:del w:id="416" w:author="Borcherding, Nicholas (CCOM Student)" w:date="2020-11-27T06:17:00Z"/>
          <w:rFonts w:ascii="Arial" w:hAnsi="Arial" w:cs="Arial"/>
          <w:b/>
          <w:bCs/>
          <w:sz w:val="22"/>
          <w:szCs w:val="22"/>
        </w:rPr>
      </w:pPr>
    </w:p>
    <w:p w14:paraId="5C2EDF87" w14:textId="4B0ADB07" w:rsidR="0055142F" w:rsidDel="00CB2EE4" w:rsidRDefault="0055142F" w:rsidP="003E01D3">
      <w:pPr>
        <w:widowControl w:val="0"/>
        <w:autoSpaceDE w:val="0"/>
        <w:autoSpaceDN w:val="0"/>
        <w:adjustRightInd w:val="0"/>
        <w:spacing w:line="480" w:lineRule="auto"/>
        <w:ind w:left="640" w:hanging="640"/>
        <w:rPr>
          <w:del w:id="417" w:author="Borcherding, Nicholas (CCOM Student)" w:date="2020-11-27T06:17:00Z"/>
          <w:rFonts w:ascii="Arial" w:hAnsi="Arial" w:cs="Arial"/>
          <w:b/>
          <w:bCs/>
          <w:sz w:val="22"/>
          <w:szCs w:val="22"/>
        </w:rPr>
      </w:pPr>
    </w:p>
    <w:p w14:paraId="3DA9131B" w14:textId="7A8167AB" w:rsidR="0055142F" w:rsidDel="00CB2EE4" w:rsidRDefault="0055142F" w:rsidP="003E01D3">
      <w:pPr>
        <w:widowControl w:val="0"/>
        <w:autoSpaceDE w:val="0"/>
        <w:autoSpaceDN w:val="0"/>
        <w:adjustRightInd w:val="0"/>
        <w:spacing w:line="480" w:lineRule="auto"/>
        <w:ind w:left="640" w:hanging="640"/>
        <w:rPr>
          <w:del w:id="418" w:author="Borcherding, Nicholas (CCOM Student)" w:date="2020-11-27T06:17:00Z"/>
          <w:rFonts w:ascii="Arial" w:hAnsi="Arial" w:cs="Arial"/>
          <w:b/>
          <w:bCs/>
          <w:sz w:val="22"/>
          <w:szCs w:val="22"/>
        </w:rPr>
      </w:pPr>
    </w:p>
    <w:p w14:paraId="5DF3981E" w14:textId="5172F9F0" w:rsidR="0055142F" w:rsidDel="00CB2EE4" w:rsidRDefault="0055142F" w:rsidP="003E01D3">
      <w:pPr>
        <w:widowControl w:val="0"/>
        <w:autoSpaceDE w:val="0"/>
        <w:autoSpaceDN w:val="0"/>
        <w:adjustRightInd w:val="0"/>
        <w:spacing w:line="480" w:lineRule="auto"/>
        <w:ind w:left="640" w:hanging="640"/>
        <w:rPr>
          <w:del w:id="419" w:author="Borcherding, Nicholas (CCOM Student)" w:date="2020-11-27T06:17:00Z"/>
          <w:rFonts w:ascii="Arial" w:hAnsi="Arial" w:cs="Arial"/>
          <w:b/>
          <w:bCs/>
          <w:sz w:val="22"/>
          <w:szCs w:val="22"/>
        </w:rPr>
      </w:pPr>
    </w:p>
    <w:p w14:paraId="0BCBDD1D" w14:textId="42EB5EE7" w:rsidR="0055142F" w:rsidDel="00CB2EE4" w:rsidRDefault="0055142F" w:rsidP="003E01D3">
      <w:pPr>
        <w:widowControl w:val="0"/>
        <w:autoSpaceDE w:val="0"/>
        <w:autoSpaceDN w:val="0"/>
        <w:adjustRightInd w:val="0"/>
        <w:spacing w:line="480" w:lineRule="auto"/>
        <w:ind w:left="640" w:hanging="640"/>
        <w:rPr>
          <w:del w:id="420" w:author="Borcherding, Nicholas (CCOM Student)" w:date="2020-11-27T06:17:00Z"/>
          <w:rFonts w:ascii="Arial" w:hAnsi="Arial" w:cs="Arial"/>
          <w:b/>
          <w:bCs/>
          <w:sz w:val="22"/>
          <w:szCs w:val="22"/>
        </w:rPr>
      </w:pPr>
    </w:p>
    <w:p w14:paraId="20EF7DE0" w14:textId="5AA4A147" w:rsidR="0055142F" w:rsidDel="00CB2EE4" w:rsidRDefault="0055142F" w:rsidP="003E01D3">
      <w:pPr>
        <w:widowControl w:val="0"/>
        <w:autoSpaceDE w:val="0"/>
        <w:autoSpaceDN w:val="0"/>
        <w:adjustRightInd w:val="0"/>
        <w:spacing w:line="480" w:lineRule="auto"/>
        <w:ind w:left="640" w:hanging="640"/>
        <w:rPr>
          <w:del w:id="421" w:author="Borcherding, Nicholas (CCOM Student)" w:date="2020-11-27T06:17:00Z"/>
          <w:rFonts w:ascii="Arial" w:hAnsi="Arial" w:cs="Arial"/>
          <w:b/>
          <w:bCs/>
          <w:sz w:val="22"/>
          <w:szCs w:val="22"/>
        </w:rPr>
      </w:pPr>
    </w:p>
    <w:p w14:paraId="49E75907" w14:textId="78CC0711" w:rsidR="0055142F" w:rsidDel="00CB2EE4" w:rsidRDefault="0055142F" w:rsidP="003E01D3">
      <w:pPr>
        <w:widowControl w:val="0"/>
        <w:autoSpaceDE w:val="0"/>
        <w:autoSpaceDN w:val="0"/>
        <w:adjustRightInd w:val="0"/>
        <w:spacing w:line="480" w:lineRule="auto"/>
        <w:ind w:left="640" w:hanging="640"/>
        <w:rPr>
          <w:del w:id="422" w:author="Borcherding, Nicholas (CCOM Student)" w:date="2020-11-27T06:17:00Z"/>
          <w:rFonts w:ascii="Arial" w:hAnsi="Arial" w:cs="Arial"/>
          <w:b/>
          <w:bCs/>
          <w:sz w:val="22"/>
          <w:szCs w:val="22"/>
        </w:rPr>
      </w:pPr>
    </w:p>
    <w:p w14:paraId="39D6CE13" w14:textId="4638150E" w:rsidR="0055142F" w:rsidDel="00CB2EE4" w:rsidRDefault="0055142F" w:rsidP="003E01D3">
      <w:pPr>
        <w:widowControl w:val="0"/>
        <w:autoSpaceDE w:val="0"/>
        <w:autoSpaceDN w:val="0"/>
        <w:adjustRightInd w:val="0"/>
        <w:spacing w:line="480" w:lineRule="auto"/>
        <w:ind w:left="640" w:hanging="640"/>
        <w:rPr>
          <w:del w:id="423" w:author="Borcherding, Nicholas (CCOM Student)" w:date="2020-11-27T06:17:00Z"/>
          <w:rFonts w:ascii="Arial" w:hAnsi="Arial" w:cs="Arial"/>
          <w:b/>
          <w:bCs/>
          <w:sz w:val="22"/>
          <w:szCs w:val="22"/>
        </w:rPr>
      </w:pPr>
    </w:p>
    <w:p w14:paraId="76F547F5" w14:textId="708C99EB" w:rsidR="0055142F" w:rsidDel="00CB2EE4" w:rsidRDefault="0055142F" w:rsidP="003E01D3">
      <w:pPr>
        <w:widowControl w:val="0"/>
        <w:autoSpaceDE w:val="0"/>
        <w:autoSpaceDN w:val="0"/>
        <w:adjustRightInd w:val="0"/>
        <w:spacing w:line="480" w:lineRule="auto"/>
        <w:ind w:left="640" w:hanging="640"/>
        <w:rPr>
          <w:del w:id="424" w:author="Borcherding, Nicholas (CCOM Student)" w:date="2020-11-27T06:17:00Z"/>
          <w:rFonts w:ascii="Arial" w:hAnsi="Arial" w:cs="Arial"/>
          <w:b/>
          <w:bCs/>
          <w:sz w:val="22"/>
          <w:szCs w:val="22"/>
        </w:rPr>
      </w:pPr>
    </w:p>
    <w:p w14:paraId="52B863AE" w14:textId="5CF9B26C" w:rsidR="0055142F" w:rsidDel="00CB2EE4" w:rsidRDefault="0055142F" w:rsidP="003E01D3">
      <w:pPr>
        <w:widowControl w:val="0"/>
        <w:autoSpaceDE w:val="0"/>
        <w:autoSpaceDN w:val="0"/>
        <w:adjustRightInd w:val="0"/>
        <w:spacing w:line="480" w:lineRule="auto"/>
        <w:ind w:left="640" w:hanging="640"/>
        <w:rPr>
          <w:del w:id="425" w:author="Borcherding, Nicholas (CCOM Student)" w:date="2020-11-27T06:17:00Z"/>
          <w:rFonts w:ascii="Arial" w:hAnsi="Arial" w:cs="Arial"/>
          <w:b/>
          <w:bCs/>
          <w:sz w:val="22"/>
          <w:szCs w:val="22"/>
        </w:rPr>
      </w:pPr>
    </w:p>
    <w:p w14:paraId="3029794D" w14:textId="723EC25B" w:rsidR="0055142F" w:rsidDel="00CB2EE4" w:rsidRDefault="0055142F" w:rsidP="003E01D3">
      <w:pPr>
        <w:widowControl w:val="0"/>
        <w:autoSpaceDE w:val="0"/>
        <w:autoSpaceDN w:val="0"/>
        <w:adjustRightInd w:val="0"/>
        <w:spacing w:line="480" w:lineRule="auto"/>
        <w:ind w:left="640" w:hanging="640"/>
        <w:rPr>
          <w:del w:id="426" w:author="Borcherding, Nicholas (CCOM Student)" w:date="2020-11-27T06:17:00Z"/>
          <w:rFonts w:ascii="Arial" w:hAnsi="Arial" w:cs="Arial"/>
          <w:b/>
          <w:bCs/>
          <w:sz w:val="22"/>
          <w:szCs w:val="22"/>
        </w:rPr>
      </w:pPr>
    </w:p>
    <w:p w14:paraId="4620A66F" w14:textId="6CB31730" w:rsidR="0055142F" w:rsidDel="00CB2EE4" w:rsidRDefault="0055142F" w:rsidP="003E01D3">
      <w:pPr>
        <w:widowControl w:val="0"/>
        <w:autoSpaceDE w:val="0"/>
        <w:autoSpaceDN w:val="0"/>
        <w:adjustRightInd w:val="0"/>
        <w:spacing w:line="480" w:lineRule="auto"/>
        <w:ind w:left="640" w:hanging="640"/>
        <w:rPr>
          <w:del w:id="427" w:author="Borcherding, Nicholas (CCOM Student)" w:date="2020-11-27T06:17:00Z"/>
          <w:rFonts w:ascii="Arial" w:hAnsi="Arial" w:cs="Arial"/>
          <w:b/>
          <w:bCs/>
          <w:sz w:val="22"/>
          <w:szCs w:val="22"/>
        </w:rPr>
      </w:pPr>
    </w:p>
    <w:p w14:paraId="5AF6CCB2" w14:textId="2D8D8FA3" w:rsidR="0055142F" w:rsidDel="00CB2EE4" w:rsidRDefault="0055142F" w:rsidP="003E01D3">
      <w:pPr>
        <w:widowControl w:val="0"/>
        <w:autoSpaceDE w:val="0"/>
        <w:autoSpaceDN w:val="0"/>
        <w:adjustRightInd w:val="0"/>
        <w:spacing w:line="480" w:lineRule="auto"/>
        <w:ind w:left="640" w:hanging="640"/>
        <w:rPr>
          <w:del w:id="428" w:author="Borcherding, Nicholas (CCOM Student)" w:date="2020-11-27T06:17:00Z"/>
          <w:rFonts w:ascii="Arial" w:hAnsi="Arial" w:cs="Arial"/>
          <w:b/>
          <w:bCs/>
          <w:sz w:val="22"/>
          <w:szCs w:val="22"/>
        </w:rPr>
      </w:pPr>
    </w:p>
    <w:p w14:paraId="29DC0AE2" w14:textId="2ACC3C27" w:rsidR="0055142F" w:rsidDel="00CB2EE4" w:rsidRDefault="0055142F" w:rsidP="003E01D3">
      <w:pPr>
        <w:widowControl w:val="0"/>
        <w:autoSpaceDE w:val="0"/>
        <w:autoSpaceDN w:val="0"/>
        <w:adjustRightInd w:val="0"/>
        <w:spacing w:line="480" w:lineRule="auto"/>
        <w:ind w:left="640" w:hanging="640"/>
        <w:rPr>
          <w:del w:id="429" w:author="Borcherding, Nicholas (CCOM Student)" w:date="2020-11-27T06:17:00Z"/>
          <w:rFonts w:ascii="Arial" w:hAnsi="Arial" w:cs="Arial"/>
          <w:b/>
          <w:bCs/>
          <w:sz w:val="22"/>
          <w:szCs w:val="22"/>
        </w:rPr>
      </w:pPr>
    </w:p>
    <w:p w14:paraId="2F121FE6" w14:textId="782C7922" w:rsidR="0055142F" w:rsidDel="00CB2EE4" w:rsidRDefault="0055142F" w:rsidP="003E01D3">
      <w:pPr>
        <w:widowControl w:val="0"/>
        <w:autoSpaceDE w:val="0"/>
        <w:autoSpaceDN w:val="0"/>
        <w:adjustRightInd w:val="0"/>
        <w:spacing w:line="480" w:lineRule="auto"/>
        <w:ind w:left="640" w:hanging="640"/>
        <w:rPr>
          <w:del w:id="430" w:author="Borcherding, Nicholas (CCOM Student)" w:date="2020-11-27T06:17:00Z"/>
          <w:rFonts w:ascii="Arial" w:hAnsi="Arial" w:cs="Arial"/>
          <w:b/>
          <w:bCs/>
          <w:sz w:val="22"/>
          <w:szCs w:val="22"/>
        </w:rPr>
      </w:pPr>
    </w:p>
    <w:p w14:paraId="784D39E9" w14:textId="5D300CCE" w:rsidR="0055142F" w:rsidRPr="0002326A" w:rsidDel="00CB2EE4" w:rsidRDefault="0055142F" w:rsidP="003E01D3">
      <w:pPr>
        <w:widowControl w:val="0"/>
        <w:autoSpaceDE w:val="0"/>
        <w:autoSpaceDN w:val="0"/>
        <w:adjustRightInd w:val="0"/>
        <w:spacing w:line="480" w:lineRule="auto"/>
        <w:ind w:left="640" w:hanging="640"/>
        <w:rPr>
          <w:del w:id="431" w:author="Borcherding, Nicholas (CCOM Student)" w:date="2020-11-27T06:17:00Z"/>
          <w:rFonts w:ascii="Arial" w:hAnsi="Arial" w:cs="Arial"/>
          <w:b/>
          <w:bCs/>
          <w:sz w:val="22"/>
          <w:szCs w:val="22"/>
        </w:rPr>
      </w:pPr>
    </w:p>
    <w:p w14:paraId="4A61FBEF" w14:textId="636056E1" w:rsidR="00707C08" w:rsidRPr="0002326A" w:rsidDel="00CB2EE4" w:rsidRDefault="009A5803" w:rsidP="00CB2EE4">
      <w:pPr>
        <w:widowControl w:val="0"/>
        <w:autoSpaceDE w:val="0"/>
        <w:autoSpaceDN w:val="0"/>
        <w:adjustRightInd w:val="0"/>
        <w:spacing w:line="480" w:lineRule="auto"/>
        <w:ind w:left="640" w:hanging="640"/>
        <w:rPr>
          <w:del w:id="432" w:author="Borcherding, Nicholas (CCOM Student)" w:date="2020-11-27T06:17:00Z"/>
          <w:rFonts w:ascii="Arial" w:hAnsi="Arial" w:cs="Arial"/>
          <w:b/>
          <w:bCs/>
          <w:sz w:val="22"/>
          <w:szCs w:val="22"/>
        </w:rPr>
      </w:pPr>
      <w:r w:rsidRPr="0002326A">
        <w:rPr>
          <w:rFonts w:ascii="Arial" w:hAnsi="Arial" w:cs="Arial"/>
          <w:b/>
          <w:bCs/>
          <w:sz w:val="22"/>
          <w:szCs w:val="22"/>
        </w:rPr>
        <w:t>Figure</w:t>
      </w:r>
      <w:ins w:id="433" w:author="Borcherding, Nicholas (CCOM Student)" w:date="2020-11-27T06:17:00Z">
        <w:r w:rsidR="00CB2EE4">
          <w:rPr>
            <w:rFonts w:ascii="Arial" w:hAnsi="Arial" w:cs="Arial"/>
            <w:b/>
            <w:bCs/>
            <w:sz w:val="22"/>
            <w:szCs w:val="22"/>
          </w:rPr>
          <w:t xml:space="preserve"> Legends</w:t>
        </w:r>
      </w:ins>
      <w:del w:id="434" w:author="Borcherding, Nicholas (CCOM Student)" w:date="2020-11-27T06:17:00Z">
        <w:r w:rsidRPr="0002326A" w:rsidDel="00CB2EE4">
          <w:rPr>
            <w:rFonts w:ascii="Arial" w:hAnsi="Arial" w:cs="Arial"/>
            <w:b/>
            <w:bCs/>
            <w:sz w:val="22"/>
            <w:szCs w:val="22"/>
          </w:rPr>
          <w:delText>s</w:delText>
        </w:r>
      </w:del>
    </w:p>
    <w:p w14:paraId="7B920934" w14:textId="5148DF57" w:rsidR="009A5803" w:rsidRPr="0002326A" w:rsidRDefault="00E87E79" w:rsidP="00CB2EE4">
      <w:pPr>
        <w:widowControl w:val="0"/>
        <w:autoSpaceDE w:val="0"/>
        <w:autoSpaceDN w:val="0"/>
        <w:adjustRightInd w:val="0"/>
        <w:spacing w:line="480" w:lineRule="auto"/>
        <w:ind w:left="640" w:hanging="640"/>
        <w:rPr>
          <w:rFonts w:ascii="Arial" w:hAnsi="Arial" w:cs="Arial"/>
          <w:sz w:val="22"/>
          <w:szCs w:val="22"/>
        </w:rPr>
        <w:pPrChange w:id="435" w:author="Borcherding, Nicholas (CCOM Student)" w:date="2020-11-27T06:17:00Z">
          <w:pPr>
            <w:spacing w:line="480" w:lineRule="auto"/>
          </w:pPr>
        </w:pPrChange>
      </w:pPr>
      <w:del w:id="436" w:author="Borcherding, Nicholas (CCOM Student)" w:date="2020-11-27T06:17:00Z">
        <w:r w:rsidDel="00CB2EE4">
          <w:rPr>
            <w:rFonts w:ascii="Arial" w:hAnsi="Arial" w:cs="Arial"/>
            <w:sz w:val="22"/>
            <w:szCs w:val="22"/>
          </w:rPr>
          <w:delText xml:space="preserve"> </w:delText>
        </w:r>
        <w:r w:rsidR="001704AC" w:rsidDel="00CB2EE4">
          <w:rPr>
            <w:rFonts w:ascii="Arial" w:hAnsi="Arial" w:cs="Arial"/>
            <w:noProof/>
            <w:sz w:val="22"/>
            <w:szCs w:val="22"/>
          </w:rPr>
          <w:drawing>
            <wp:inline distT="0" distB="0" distL="0" distR="0" wp14:anchorId="3E42F8BA" wp14:editId="73ACF0A2">
              <wp:extent cx="5943600" cy="3210560"/>
              <wp:effectExtent l="0" t="0" r="0" b="2540"/>
              <wp:docPr id="3" name="Picture 3" descr="A picture containing indoor, sitting, scree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sitting, screen, fron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del>
    </w:p>
    <w:p w14:paraId="08CCEFF0" w14:textId="068AB7B8"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w:t>
      </w:r>
      <w:del w:id="437" w:author="Borcherding, Nicholas (CCOM Student)" w:date="2020-11-27T06:28:00Z">
        <w:r w:rsidRPr="00DF38CC" w:rsidDel="00DF38CC">
          <w:rPr>
            <w:rFonts w:ascii="Arial" w:hAnsi="Arial" w:cs="Arial"/>
            <w:b/>
            <w:bCs/>
            <w:sz w:val="22"/>
            <w:szCs w:val="22"/>
            <w:rPrChange w:id="438" w:author="Borcherding, Nicholas (CCOM Student)" w:date="2020-11-27T06:28:00Z">
              <w:rPr>
                <w:rFonts w:ascii="Arial" w:hAnsi="Arial" w:cs="Arial"/>
                <w:sz w:val="22"/>
                <w:szCs w:val="22"/>
              </w:rPr>
            </w:rPrChange>
          </w:rPr>
          <w:delText>A</w:delText>
        </w:r>
      </w:del>
      <w:ins w:id="439" w:author="Borcherding, Nicholas (CCOM Student)" w:date="2020-11-27T06:28:00Z">
        <w:r w:rsidR="00DF38CC" w:rsidRPr="00DF38CC">
          <w:rPr>
            <w:rFonts w:ascii="Arial" w:hAnsi="Arial" w:cs="Arial"/>
            <w:b/>
            <w:bCs/>
            <w:sz w:val="22"/>
            <w:szCs w:val="22"/>
            <w:rPrChange w:id="440" w:author="Borcherding, Nicholas (CCOM Student)" w:date="2020-11-27T06:28:00Z">
              <w:rPr>
                <w:rFonts w:ascii="Arial" w:hAnsi="Arial" w:cs="Arial"/>
                <w:sz w:val="22"/>
                <w:szCs w:val="22"/>
              </w:rPr>
            </w:rPrChange>
          </w:rPr>
          <w:t>a</w:t>
        </w:r>
      </w:ins>
      <w:r w:rsidRPr="0002326A">
        <w:rPr>
          <w:rFonts w:ascii="Arial" w:hAnsi="Arial" w:cs="Arial"/>
          <w:sz w:val="22"/>
          <w:szCs w:val="22"/>
        </w:rPr>
        <w:t xml:space="preserve">. UMAP of </w:t>
      </w:r>
      <w:r w:rsidR="001A4ED9" w:rsidRPr="0002326A">
        <w:rPr>
          <w:rFonts w:ascii="Arial" w:hAnsi="Arial" w:cs="Arial"/>
          <w:sz w:val="22"/>
          <w:szCs w:val="22"/>
        </w:rPr>
        <w:t xml:space="preserve">37,055 primary immune cells of peripheral blood, normal renal parenchyma and tumor-infiltrating ccRCC patients. </w:t>
      </w:r>
      <w:del w:id="441" w:author="Borcherding, Nicholas (CCOM Student)" w:date="2020-11-27T06:27:00Z">
        <w:r w:rsidR="001A4ED9" w:rsidRPr="0002326A" w:rsidDel="00DF38CC">
          <w:rPr>
            <w:rFonts w:ascii="Arial" w:hAnsi="Arial" w:cs="Arial"/>
            <w:b/>
            <w:bCs/>
            <w:sz w:val="22"/>
            <w:szCs w:val="22"/>
          </w:rPr>
          <w:delText>B</w:delText>
        </w:r>
      </w:del>
      <w:ins w:id="442" w:author="Borcherding, Nicholas (CCOM Student)" w:date="2020-11-27T06:27:00Z">
        <w:r w:rsidR="00DF38CC">
          <w:rPr>
            <w:rFonts w:ascii="Arial" w:hAnsi="Arial" w:cs="Arial"/>
            <w:b/>
            <w:bCs/>
            <w:sz w:val="22"/>
            <w:szCs w:val="22"/>
          </w:rPr>
          <w:t>b</w:t>
        </w:r>
      </w:ins>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del w:id="443" w:author="Borcherding, Nicholas (CCOM Student)" w:date="2020-11-27T06:27:00Z">
        <w:r w:rsidR="001A4ED9" w:rsidRPr="0002326A" w:rsidDel="00DF38CC">
          <w:rPr>
            <w:rFonts w:ascii="Arial" w:hAnsi="Arial" w:cs="Arial"/>
            <w:b/>
            <w:bCs/>
            <w:sz w:val="22"/>
            <w:szCs w:val="22"/>
          </w:rPr>
          <w:delText>C</w:delText>
        </w:r>
      </w:del>
      <w:ins w:id="444" w:author="Borcherding, Nicholas (CCOM Student)" w:date="2020-11-27T06:27:00Z">
        <w:r w:rsidR="00DF38CC">
          <w:rPr>
            <w:rFonts w:ascii="Arial" w:hAnsi="Arial" w:cs="Arial"/>
            <w:b/>
            <w:bCs/>
            <w:sz w:val="22"/>
            <w:szCs w:val="22"/>
          </w:rPr>
          <w:t>c</w:t>
        </w:r>
      </w:ins>
      <w:r w:rsidR="001A4ED9" w:rsidRPr="0002326A">
        <w:rPr>
          <w:rFonts w:ascii="Arial" w:hAnsi="Arial" w:cs="Arial"/>
          <w:sz w:val="22"/>
          <w:szCs w:val="22"/>
        </w:rPr>
        <w:t xml:space="preserve">. Percent of cells expressing canonical immune cell markers across the UMAP. </w:t>
      </w:r>
      <w:del w:id="445" w:author="Borcherding, Nicholas (CCOM Student)" w:date="2020-11-27T06:27:00Z">
        <w:r w:rsidR="001A4ED9" w:rsidRPr="0002326A" w:rsidDel="00DF38CC">
          <w:rPr>
            <w:rFonts w:ascii="Arial" w:hAnsi="Arial" w:cs="Arial"/>
            <w:b/>
            <w:bCs/>
            <w:sz w:val="22"/>
            <w:szCs w:val="22"/>
          </w:rPr>
          <w:delText>D</w:delText>
        </w:r>
      </w:del>
      <w:ins w:id="446" w:author="Borcherding, Nicholas (CCOM Student)" w:date="2020-11-27T06:27:00Z">
        <w:r w:rsidR="00DF38CC">
          <w:rPr>
            <w:rFonts w:ascii="Arial" w:hAnsi="Arial" w:cs="Arial"/>
            <w:b/>
            <w:bCs/>
            <w:sz w:val="22"/>
            <w:szCs w:val="22"/>
          </w:rPr>
          <w:t>d</w:t>
        </w:r>
      </w:ins>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del w:id="447" w:author="Borcherding, Nicholas (CCOM Student)" w:date="2020-11-27T06:27:00Z">
        <w:r w:rsidR="001A4ED9" w:rsidRPr="0002326A" w:rsidDel="00DF38CC">
          <w:rPr>
            <w:rFonts w:ascii="Arial" w:hAnsi="Arial" w:cs="Arial"/>
            <w:b/>
            <w:bCs/>
            <w:sz w:val="22"/>
            <w:szCs w:val="22"/>
          </w:rPr>
          <w:delText>E</w:delText>
        </w:r>
      </w:del>
      <w:ins w:id="448" w:author="Borcherding, Nicholas (CCOM Student)" w:date="2020-11-27T06:27:00Z">
        <w:r w:rsidR="00DF38CC">
          <w:rPr>
            <w:rFonts w:ascii="Arial" w:hAnsi="Arial" w:cs="Arial"/>
            <w:b/>
            <w:bCs/>
            <w:sz w:val="22"/>
            <w:szCs w:val="22"/>
          </w:rPr>
          <w:t>e</w:t>
        </w:r>
      </w:ins>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w:t>
      </w:r>
      <w:r w:rsidR="005A1358" w:rsidRPr="0002326A">
        <w:rPr>
          <w:rFonts w:ascii="Arial" w:hAnsi="Arial" w:cs="Arial"/>
          <w:sz w:val="22"/>
          <w:szCs w:val="22"/>
        </w:rPr>
        <w:lastRenderedPageBreak/>
        <w:t xml:space="preserve">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w:t>
      </w:r>
      <w:r w:rsidR="00FA0689">
        <w:rPr>
          <w:rFonts w:ascii="Arial" w:hAnsi="Arial" w:cs="Arial"/>
          <w:sz w:val="22"/>
          <w:szCs w:val="22"/>
        </w:rPr>
        <w:t xml:space="preserve"> labeled</w:t>
      </w:r>
      <w:r w:rsidR="005A1358" w:rsidRPr="0002326A">
        <w:rPr>
          <w:rFonts w:ascii="Arial" w:hAnsi="Arial" w:cs="Arial"/>
          <w:sz w:val="22"/>
          <w:szCs w:val="22"/>
        </w:rPr>
        <w:t xml:space="preserve"> p-values equates to value &gt; 0.05.</w:t>
      </w:r>
    </w:p>
    <w:p w14:paraId="15B908F4" w14:textId="13C76825" w:rsidR="009E2322" w:rsidDel="00CB2EE4" w:rsidRDefault="009E2322" w:rsidP="001D7F41">
      <w:pPr>
        <w:spacing w:line="480" w:lineRule="auto"/>
        <w:rPr>
          <w:del w:id="449" w:author="Borcherding, Nicholas (CCOM Student)" w:date="2020-11-27T06:17:00Z"/>
          <w:rFonts w:ascii="Arial" w:hAnsi="Arial" w:cs="Arial"/>
          <w:sz w:val="22"/>
          <w:szCs w:val="22"/>
        </w:rPr>
      </w:pPr>
    </w:p>
    <w:p w14:paraId="63F303C5" w14:textId="77777777" w:rsidR="00CB2EE4" w:rsidRPr="0002326A" w:rsidRDefault="00CB2EE4" w:rsidP="00276C2F">
      <w:pPr>
        <w:spacing w:line="480" w:lineRule="auto"/>
        <w:rPr>
          <w:ins w:id="450" w:author="Borcherding, Nicholas (CCOM Student)" w:date="2020-11-27T06:17:00Z"/>
          <w:rFonts w:ascii="Arial" w:hAnsi="Arial" w:cs="Arial"/>
          <w:sz w:val="22"/>
          <w:szCs w:val="22"/>
        </w:rPr>
      </w:pPr>
    </w:p>
    <w:p w14:paraId="68A16865" w14:textId="0EC5C455" w:rsidR="001D7F41" w:rsidRPr="0002326A" w:rsidDel="00CB2EE4" w:rsidRDefault="001D7F41" w:rsidP="00276C2F">
      <w:pPr>
        <w:spacing w:line="480" w:lineRule="auto"/>
        <w:rPr>
          <w:del w:id="451" w:author="Borcherding, Nicholas (CCOM Student)" w:date="2020-11-27T06:17:00Z"/>
          <w:rFonts w:ascii="Arial" w:hAnsi="Arial" w:cs="Arial"/>
          <w:sz w:val="22"/>
          <w:szCs w:val="22"/>
        </w:rPr>
      </w:pPr>
    </w:p>
    <w:p w14:paraId="27445D25" w14:textId="5409B73C" w:rsidR="00CA1845" w:rsidDel="00CB2EE4" w:rsidRDefault="00CA1845" w:rsidP="001D7F41">
      <w:pPr>
        <w:spacing w:line="480" w:lineRule="auto"/>
        <w:rPr>
          <w:del w:id="452" w:author="Borcherding, Nicholas (CCOM Student)" w:date="2020-11-27T06:17:00Z"/>
          <w:rFonts w:ascii="Arial" w:hAnsi="Arial" w:cs="Arial"/>
          <w:b/>
          <w:bCs/>
          <w:sz w:val="22"/>
          <w:szCs w:val="22"/>
        </w:rPr>
      </w:pPr>
    </w:p>
    <w:p w14:paraId="19D16E9D" w14:textId="30764C58" w:rsidR="00CA1845" w:rsidRPr="00CA1845" w:rsidRDefault="001704AC" w:rsidP="001D7F41">
      <w:pPr>
        <w:spacing w:line="480" w:lineRule="auto"/>
        <w:rPr>
          <w:rFonts w:ascii="Arial" w:hAnsi="Arial" w:cs="Arial"/>
          <w:sz w:val="22"/>
          <w:szCs w:val="22"/>
        </w:rPr>
      </w:pPr>
      <w:del w:id="453" w:author="Borcherding, Nicholas (CCOM Student)" w:date="2020-11-27T06:17:00Z">
        <w:r w:rsidDel="00CB2EE4">
          <w:rPr>
            <w:rFonts w:ascii="Arial" w:hAnsi="Arial" w:cs="Arial"/>
            <w:b/>
            <w:bCs/>
            <w:noProof/>
            <w:sz w:val="22"/>
            <w:szCs w:val="22"/>
          </w:rPr>
          <w:drawing>
            <wp:inline distT="0" distB="0" distL="0" distR="0" wp14:anchorId="1893425D" wp14:editId="34D45836">
              <wp:extent cx="5943600" cy="2306955"/>
              <wp:effectExtent l="0" t="0" r="0" b="4445"/>
              <wp:docPr id="10" name="Picture 1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del>
      <w:r w:rsidR="00CA1845">
        <w:rPr>
          <w:rFonts w:ascii="Arial" w:hAnsi="Arial" w:cs="Arial"/>
          <w:b/>
          <w:bCs/>
          <w:sz w:val="22"/>
          <w:szCs w:val="22"/>
        </w:rPr>
        <w:t>Figure 2: Clonal dynamics vary by T cell type</w:t>
      </w:r>
      <w:r w:rsidR="000C61F4">
        <w:rPr>
          <w:rFonts w:ascii="Arial" w:hAnsi="Arial" w:cs="Arial"/>
          <w:b/>
          <w:bCs/>
          <w:sz w:val="22"/>
          <w:szCs w:val="22"/>
        </w:rPr>
        <w:t>s</w:t>
      </w:r>
      <w:r w:rsidR="00CA1845">
        <w:rPr>
          <w:rFonts w:ascii="Arial" w:hAnsi="Arial" w:cs="Arial"/>
          <w:b/>
          <w:bCs/>
          <w:sz w:val="22"/>
          <w:szCs w:val="22"/>
        </w:rPr>
        <w:t xml:space="preserve"> and patient</w:t>
      </w:r>
      <w:r w:rsidR="000C61F4">
        <w:rPr>
          <w:rFonts w:ascii="Arial" w:hAnsi="Arial" w:cs="Arial"/>
          <w:b/>
          <w:bCs/>
          <w:sz w:val="22"/>
          <w:szCs w:val="22"/>
        </w:rPr>
        <w:t>s</w:t>
      </w:r>
      <w:r w:rsidR="00CA1845">
        <w:rPr>
          <w:rFonts w:ascii="Arial" w:hAnsi="Arial" w:cs="Arial"/>
          <w:b/>
          <w:bCs/>
          <w:sz w:val="22"/>
          <w:szCs w:val="22"/>
        </w:rPr>
        <w:t>.</w:t>
      </w:r>
      <w:r w:rsidR="00CA1845">
        <w:rPr>
          <w:rFonts w:ascii="Arial" w:hAnsi="Arial" w:cs="Arial"/>
          <w:sz w:val="22"/>
          <w:szCs w:val="22"/>
        </w:rPr>
        <w:t xml:space="preserve"> </w:t>
      </w:r>
      <w:del w:id="454" w:author="Borcherding, Nicholas (CCOM Student)" w:date="2020-11-27T06:27:00Z">
        <w:r w:rsidR="00CA1845" w:rsidDel="00DF38CC">
          <w:rPr>
            <w:rFonts w:ascii="Arial" w:hAnsi="Arial" w:cs="Arial"/>
            <w:b/>
            <w:bCs/>
            <w:sz w:val="22"/>
            <w:szCs w:val="22"/>
          </w:rPr>
          <w:delText>A</w:delText>
        </w:r>
      </w:del>
      <w:ins w:id="455" w:author="Borcherding, Nicholas (CCOM Student)" w:date="2020-11-27T06:27:00Z">
        <w:r w:rsidR="00DF38CC">
          <w:rPr>
            <w:rFonts w:ascii="Arial" w:hAnsi="Arial" w:cs="Arial"/>
            <w:b/>
            <w:bCs/>
            <w:sz w:val="22"/>
            <w:szCs w:val="22"/>
          </w:rPr>
          <w:t>a</w:t>
        </w:r>
      </w:ins>
      <w:r w:rsidR="00CA1845">
        <w:rPr>
          <w:rFonts w:ascii="Arial" w:hAnsi="Arial" w:cs="Arial"/>
          <w:b/>
          <w:bCs/>
          <w:sz w:val="22"/>
          <w:szCs w:val="22"/>
        </w:rPr>
        <w:t xml:space="preserve">. </w:t>
      </w:r>
      <w:r w:rsidR="00CA1845" w:rsidRPr="0002326A">
        <w:rPr>
          <w:rFonts w:ascii="Arial" w:hAnsi="Arial" w:cs="Arial"/>
          <w:sz w:val="22"/>
          <w:szCs w:val="22"/>
        </w:rPr>
        <w:t xml:space="preserve">UMAP of 37,055 primary immune cells </w:t>
      </w:r>
      <w:r w:rsidR="00CA1845">
        <w:rPr>
          <w:rFonts w:ascii="Arial" w:hAnsi="Arial" w:cs="Arial"/>
          <w:sz w:val="22"/>
          <w:szCs w:val="22"/>
        </w:rPr>
        <w:t xml:space="preserve">overlaid with the frequency of clonotypes assigned by sample identification. </w:t>
      </w:r>
      <w:del w:id="456" w:author="Borcherding, Nicholas (CCOM Student)" w:date="2020-11-27T06:27:00Z">
        <w:r w:rsidR="00CA1845" w:rsidRPr="00CA1845" w:rsidDel="00DF38CC">
          <w:rPr>
            <w:rFonts w:ascii="Arial" w:hAnsi="Arial" w:cs="Arial"/>
            <w:b/>
            <w:bCs/>
            <w:sz w:val="22"/>
            <w:szCs w:val="22"/>
          </w:rPr>
          <w:delText>B</w:delText>
        </w:r>
      </w:del>
      <w:ins w:id="457" w:author="Borcherding, Nicholas (CCOM Student)" w:date="2020-11-27T06:27:00Z">
        <w:r w:rsidR="00DF38CC">
          <w:rPr>
            <w:rFonts w:ascii="Arial" w:hAnsi="Arial" w:cs="Arial"/>
            <w:b/>
            <w:bCs/>
            <w:sz w:val="22"/>
            <w:szCs w:val="22"/>
          </w:rPr>
          <w:t>b</w:t>
        </w:r>
      </w:ins>
      <w:r w:rsidR="00CA1845" w:rsidRPr="00CA1845">
        <w:rPr>
          <w:rFonts w:ascii="Arial" w:hAnsi="Arial" w:cs="Arial"/>
          <w:b/>
          <w:bCs/>
          <w:sz w:val="22"/>
          <w:szCs w:val="22"/>
        </w:rPr>
        <w:t>.</w:t>
      </w:r>
      <w:r w:rsidR="00CA1845">
        <w:rPr>
          <w:rFonts w:ascii="Arial" w:hAnsi="Arial" w:cs="Arial"/>
          <w:sz w:val="22"/>
          <w:szCs w:val="22"/>
        </w:rPr>
        <w:t xml:space="preserve"> Occupied repertoire space for the indicated clonotype groups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del w:id="458" w:author="Borcherding, Nicholas (CCOM Student)" w:date="2020-11-27T06:27:00Z">
        <w:r w:rsidR="00CA1845" w:rsidRPr="00CA1845" w:rsidDel="00DF38CC">
          <w:rPr>
            <w:rFonts w:ascii="Arial" w:hAnsi="Arial" w:cs="Arial"/>
            <w:b/>
            <w:bCs/>
            <w:sz w:val="22"/>
            <w:szCs w:val="22"/>
          </w:rPr>
          <w:delText>C</w:delText>
        </w:r>
      </w:del>
      <w:ins w:id="459" w:author="Borcherding, Nicholas (CCOM Student)" w:date="2020-11-27T06:27:00Z">
        <w:r w:rsidR="00DF38CC">
          <w:rPr>
            <w:rFonts w:ascii="Arial" w:hAnsi="Arial" w:cs="Arial"/>
            <w:b/>
            <w:bCs/>
            <w:sz w:val="22"/>
            <w:szCs w:val="22"/>
          </w:rPr>
          <w:t>c</w:t>
        </w:r>
      </w:ins>
      <w:r w:rsidR="00CA1845">
        <w:rPr>
          <w:rFonts w:ascii="Arial" w:hAnsi="Arial" w:cs="Arial"/>
          <w:sz w:val="22"/>
          <w:szCs w:val="22"/>
        </w:rPr>
        <w:t>. Clonal overlap quantification by overlap coefficient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del w:id="460" w:author="Borcherding, Nicholas (CCOM Student)" w:date="2020-11-27T06:27:00Z">
        <w:r w:rsidR="00CA1845" w:rsidRPr="00CA1845" w:rsidDel="00DF38CC">
          <w:rPr>
            <w:rFonts w:ascii="Arial" w:hAnsi="Arial" w:cs="Arial"/>
            <w:b/>
            <w:bCs/>
            <w:sz w:val="22"/>
            <w:szCs w:val="22"/>
          </w:rPr>
          <w:delText>D</w:delText>
        </w:r>
      </w:del>
      <w:ins w:id="461" w:author="Borcherding, Nicholas (CCOM Student)" w:date="2020-11-27T06:27:00Z">
        <w:r w:rsidR="00DF38CC">
          <w:rPr>
            <w:rFonts w:ascii="Arial" w:hAnsi="Arial" w:cs="Arial"/>
            <w:b/>
            <w:bCs/>
            <w:sz w:val="22"/>
            <w:szCs w:val="22"/>
          </w:rPr>
          <w:t>d</w:t>
        </w:r>
      </w:ins>
      <w:r w:rsidR="00CA1845">
        <w:rPr>
          <w:rFonts w:ascii="Arial" w:hAnsi="Arial" w:cs="Arial"/>
          <w:sz w:val="22"/>
          <w:szCs w:val="22"/>
        </w:rPr>
        <w:t>. The top 10 clonotypes for each patient as</w:t>
      </w:r>
      <w:r w:rsidR="00E547C6">
        <w:rPr>
          <w:rFonts w:ascii="Arial" w:hAnsi="Arial" w:cs="Arial"/>
          <w:sz w:val="22"/>
          <w:szCs w:val="22"/>
        </w:rPr>
        <w:t xml:space="preserve"> a</w:t>
      </w:r>
      <w:r w:rsidR="00CA1845">
        <w:rPr>
          <w:rFonts w:ascii="Arial" w:hAnsi="Arial" w:cs="Arial"/>
          <w:sz w:val="22"/>
          <w:szCs w:val="22"/>
        </w:rPr>
        <w:t xml:space="preserve"> relative proportion of clonotypes for corresponding peripheral or tumor populations. Each color represents a unique clonotype by patient. </w:t>
      </w:r>
      <w:del w:id="462" w:author="Borcherding, Nicholas (CCOM Student)" w:date="2020-11-27T06:27:00Z">
        <w:r w:rsidR="00CA1845" w:rsidRPr="00CA1845" w:rsidDel="00DF38CC">
          <w:rPr>
            <w:rFonts w:ascii="Arial" w:hAnsi="Arial" w:cs="Arial"/>
            <w:b/>
            <w:bCs/>
            <w:sz w:val="22"/>
            <w:szCs w:val="22"/>
          </w:rPr>
          <w:delText>E</w:delText>
        </w:r>
      </w:del>
      <w:ins w:id="463" w:author="Borcherding, Nicholas (CCOM Student)" w:date="2020-11-27T06:27:00Z">
        <w:r w:rsidR="00DF38CC">
          <w:rPr>
            <w:rFonts w:ascii="Arial" w:hAnsi="Arial" w:cs="Arial"/>
            <w:b/>
            <w:bCs/>
            <w:sz w:val="22"/>
            <w:szCs w:val="22"/>
          </w:rPr>
          <w:t>e</w:t>
        </w:r>
      </w:ins>
      <w:r w:rsidR="00CA1845">
        <w:rPr>
          <w:rFonts w:ascii="Arial" w:hAnsi="Arial" w:cs="Arial"/>
          <w:sz w:val="22"/>
          <w:szCs w:val="22"/>
        </w:rPr>
        <w:t>. Distribution of clonotypes by tissue, UMAP cluster and ccRCC patient with highlighted (red) the top 2 clonotypes</w:t>
      </w:r>
      <w:r w:rsidR="00A70133">
        <w:rPr>
          <w:rFonts w:ascii="Arial" w:hAnsi="Arial" w:cs="Arial"/>
          <w:sz w:val="22"/>
          <w:szCs w:val="22"/>
        </w:rPr>
        <w:t xml:space="preserve">, comprising tumor-specific clonotypes across all clusters. </w:t>
      </w:r>
    </w:p>
    <w:p w14:paraId="5ABE817A" w14:textId="23A227CC" w:rsidR="00CA1845" w:rsidRDefault="00025C48" w:rsidP="001D7F41">
      <w:pPr>
        <w:spacing w:line="480" w:lineRule="auto"/>
        <w:rPr>
          <w:rFonts w:ascii="Arial" w:hAnsi="Arial" w:cs="Arial"/>
          <w:b/>
          <w:bCs/>
          <w:sz w:val="22"/>
          <w:szCs w:val="22"/>
        </w:rPr>
      </w:pPr>
      <w:del w:id="464" w:author="Borcherding, Nicholas (CCOM Student)" w:date="2020-11-27T06:17:00Z">
        <w:r w:rsidDel="00CB2EE4">
          <w:rPr>
            <w:rFonts w:ascii="Arial" w:hAnsi="Arial" w:cs="Arial"/>
            <w:b/>
            <w:bCs/>
            <w:noProof/>
            <w:sz w:val="22"/>
            <w:szCs w:val="22"/>
          </w:rPr>
          <w:drawing>
            <wp:inline distT="0" distB="0" distL="0" distR="0" wp14:anchorId="02098B34" wp14:editId="1EDD70E3">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del>
    </w:p>
    <w:p w14:paraId="6BFBF397" w14:textId="030609DD"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w:t>
      </w:r>
      <w:del w:id="465" w:author="Borcherding, Nicholas (CCOM Student)" w:date="2020-11-27T06:27:00Z">
        <w:r w:rsidRPr="0002326A" w:rsidDel="00DF38CC">
          <w:rPr>
            <w:rFonts w:ascii="Arial" w:hAnsi="Arial" w:cs="Arial"/>
            <w:b/>
            <w:bCs/>
            <w:sz w:val="22"/>
            <w:szCs w:val="22"/>
          </w:rPr>
          <w:delText>A</w:delText>
        </w:r>
      </w:del>
      <w:ins w:id="466" w:author="Borcherding, Nicholas (CCOM Student)" w:date="2020-11-27T06:27:00Z">
        <w:r w:rsidR="00DF38CC">
          <w:rPr>
            <w:rFonts w:ascii="Arial" w:hAnsi="Arial" w:cs="Arial"/>
            <w:b/>
            <w:bCs/>
            <w:sz w:val="22"/>
            <w:szCs w:val="22"/>
          </w:rPr>
          <w:t>a</w:t>
        </w:r>
      </w:ins>
      <w:r w:rsidRPr="0002326A">
        <w:rPr>
          <w:rFonts w:ascii="Arial" w:hAnsi="Arial" w:cs="Arial"/>
          <w:b/>
          <w:bCs/>
          <w:sz w:val="22"/>
          <w:szCs w:val="22"/>
        </w:rPr>
        <w:t xml:space="preserve">.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del w:id="467" w:author="Borcherding, Nicholas (CCOM Student)" w:date="2020-11-27T06:27:00Z">
        <w:r w:rsidRPr="0002326A" w:rsidDel="00DF38CC">
          <w:rPr>
            <w:rFonts w:ascii="Arial" w:hAnsi="Arial" w:cs="Arial"/>
            <w:b/>
            <w:bCs/>
            <w:sz w:val="22"/>
            <w:szCs w:val="22"/>
          </w:rPr>
          <w:delText>B</w:delText>
        </w:r>
      </w:del>
      <w:ins w:id="468" w:author="Borcherding, Nicholas (CCOM Student)" w:date="2020-11-27T06:27:00Z">
        <w:r w:rsidR="00DF38CC">
          <w:rPr>
            <w:rFonts w:ascii="Arial" w:hAnsi="Arial" w:cs="Arial"/>
            <w:b/>
            <w:bCs/>
            <w:sz w:val="22"/>
            <w:szCs w:val="22"/>
          </w:rPr>
          <w:t>b</w:t>
        </w:r>
      </w:ins>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del w:id="469" w:author="Borcherding, Nicholas (CCOM Student)" w:date="2020-11-27T06:27:00Z">
        <w:r w:rsidRPr="0002326A" w:rsidDel="00DF38CC">
          <w:rPr>
            <w:rFonts w:ascii="Arial" w:hAnsi="Arial" w:cs="Arial"/>
            <w:b/>
            <w:bCs/>
            <w:sz w:val="22"/>
            <w:szCs w:val="22"/>
          </w:rPr>
          <w:delText>C</w:delText>
        </w:r>
      </w:del>
      <w:ins w:id="470" w:author="Borcherding, Nicholas (CCOM Student)" w:date="2020-11-27T06:27:00Z">
        <w:r w:rsidR="00DF38CC">
          <w:rPr>
            <w:rFonts w:ascii="Arial" w:hAnsi="Arial" w:cs="Arial"/>
            <w:b/>
            <w:bCs/>
            <w:sz w:val="22"/>
            <w:szCs w:val="22"/>
          </w:rPr>
          <w:t>c</w:t>
        </w:r>
      </w:ins>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del w:id="471" w:author="Borcherding, Nicholas (CCOM Student)" w:date="2020-11-27T06:27:00Z">
        <w:r w:rsidRPr="0002326A" w:rsidDel="00DF38CC">
          <w:rPr>
            <w:rFonts w:ascii="Arial" w:hAnsi="Arial" w:cs="Arial"/>
            <w:b/>
            <w:bCs/>
            <w:sz w:val="22"/>
            <w:szCs w:val="22"/>
          </w:rPr>
          <w:delText>D</w:delText>
        </w:r>
      </w:del>
      <w:ins w:id="472" w:author="Borcherding, Nicholas (CCOM Student)" w:date="2020-11-27T06:27:00Z">
        <w:r w:rsidR="00DF38CC">
          <w:rPr>
            <w:rFonts w:ascii="Arial" w:hAnsi="Arial" w:cs="Arial"/>
            <w:b/>
            <w:bCs/>
            <w:sz w:val="22"/>
            <w:szCs w:val="22"/>
          </w:rPr>
          <w:t>d</w:t>
        </w:r>
      </w:ins>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del w:id="473" w:author="Borcherding, Nicholas (CCOM Student)" w:date="2020-11-27T06:27:00Z">
        <w:r w:rsidR="001D7F41" w:rsidRPr="0002326A" w:rsidDel="00DF38CC">
          <w:rPr>
            <w:rFonts w:ascii="Arial" w:hAnsi="Arial" w:cs="Arial"/>
            <w:b/>
            <w:bCs/>
            <w:sz w:val="22"/>
            <w:szCs w:val="22"/>
          </w:rPr>
          <w:delText>E</w:delText>
        </w:r>
      </w:del>
      <w:ins w:id="474" w:author="Borcherding, Nicholas (CCOM Student)" w:date="2020-11-27T06:27:00Z">
        <w:r w:rsidR="00DF38CC">
          <w:rPr>
            <w:rFonts w:ascii="Arial" w:hAnsi="Arial" w:cs="Arial"/>
            <w:b/>
            <w:bCs/>
            <w:sz w:val="22"/>
            <w:szCs w:val="22"/>
          </w:rPr>
          <w:t>e</w:t>
        </w:r>
      </w:ins>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1D7F41"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del w:id="475" w:author="Borcherding, Nicholas (CCOM Student)" w:date="2020-11-27T06:27:00Z">
        <w:r w:rsidR="0030339B" w:rsidRPr="0002326A" w:rsidDel="00DF38CC">
          <w:rPr>
            <w:rFonts w:ascii="Arial" w:hAnsi="Arial" w:cs="Arial"/>
            <w:b/>
            <w:bCs/>
            <w:sz w:val="22"/>
            <w:szCs w:val="22"/>
          </w:rPr>
          <w:delText>F</w:delText>
        </w:r>
      </w:del>
      <w:ins w:id="476" w:author="Borcherding, Nicholas (CCOM Student)" w:date="2020-11-27T06:27:00Z">
        <w:r w:rsidR="00DF38CC">
          <w:rPr>
            <w:rFonts w:ascii="Arial" w:hAnsi="Arial" w:cs="Arial"/>
            <w:b/>
            <w:bCs/>
            <w:sz w:val="22"/>
            <w:szCs w:val="22"/>
          </w:rPr>
          <w:t>f</w:t>
        </w:r>
      </w:ins>
      <w:r w:rsidR="0030339B" w:rsidRPr="0002326A">
        <w:rPr>
          <w:rFonts w:ascii="Arial" w:hAnsi="Arial" w:cs="Arial"/>
          <w:sz w:val="22"/>
          <w:szCs w:val="22"/>
        </w:rPr>
        <w:t xml:space="preserve">. Clonotype overlap coefficients between subclusters. </w:t>
      </w:r>
      <w:del w:id="477" w:author="Borcherding, Nicholas (CCOM Student)" w:date="2020-11-27T06:27:00Z">
        <w:r w:rsidR="0030339B" w:rsidRPr="0002326A" w:rsidDel="00DF38CC">
          <w:rPr>
            <w:rFonts w:ascii="Arial" w:hAnsi="Arial" w:cs="Arial"/>
            <w:b/>
            <w:bCs/>
            <w:sz w:val="22"/>
            <w:szCs w:val="22"/>
          </w:rPr>
          <w:delText>G</w:delText>
        </w:r>
      </w:del>
      <w:ins w:id="478" w:author="Borcherding, Nicholas (CCOM Student)" w:date="2020-11-27T06:27:00Z">
        <w:r w:rsidR="00DF38CC">
          <w:rPr>
            <w:rFonts w:ascii="Arial" w:hAnsi="Arial" w:cs="Arial"/>
            <w:b/>
            <w:bCs/>
            <w:sz w:val="22"/>
            <w:szCs w:val="22"/>
          </w:rPr>
          <w:t>g</w:t>
        </w:r>
      </w:ins>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del w:id="479" w:author="Borcherding, Nicholas (CCOM Student)" w:date="2020-11-27T06:27:00Z">
        <w:r w:rsidR="0030339B" w:rsidRPr="0002326A" w:rsidDel="00DF38CC">
          <w:rPr>
            <w:rFonts w:ascii="Arial" w:hAnsi="Arial" w:cs="Arial"/>
            <w:b/>
            <w:bCs/>
            <w:sz w:val="22"/>
            <w:szCs w:val="22"/>
          </w:rPr>
          <w:delText>H</w:delText>
        </w:r>
      </w:del>
      <w:ins w:id="480" w:author="Borcherding, Nicholas (CCOM Student)" w:date="2020-11-27T06:27:00Z">
        <w:r w:rsidR="00DF38CC">
          <w:rPr>
            <w:rFonts w:ascii="Arial" w:hAnsi="Arial" w:cs="Arial"/>
            <w:b/>
            <w:bCs/>
            <w:sz w:val="22"/>
            <w:szCs w:val="22"/>
          </w:rPr>
          <w:t>h</w:t>
        </w:r>
      </w:ins>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7CE47C79" w:rsidR="00BF0F9E" w:rsidDel="00CB2EE4" w:rsidRDefault="001704AC" w:rsidP="009E221A">
      <w:pPr>
        <w:spacing w:line="480" w:lineRule="auto"/>
        <w:rPr>
          <w:del w:id="481" w:author="Borcherding, Nicholas (CCOM Student)" w:date="2020-11-27T06:17:00Z"/>
          <w:rFonts w:ascii="Arial" w:hAnsi="Arial" w:cs="Arial"/>
          <w:sz w:val="22"/>
          <w:szCs w:val="22"/>
        </w:rPr>
      </w:pPr>
      <w:del w:id="482" w:author="Borcherding, Nicholas (CCOM Student)" w:date="2020-11-27T06:17:00Z">
        <w:r w:rsidDel="00CB2EE4">
          <w:rPr>
            <w:rFonts w:ascii="Arial" w:hAnsi="Arial" w:cs="Arial"/>
            <w:noProof/>
            <w:sz w:val="22"/>
            <w:szCs w:val="22"/>
          </w:rPr>
          <w:drawing>
            <wp:inline distT="0" distB="0" distL="0" distR="0" wp14:anchorId="67FA8B58" wp14:editId="40269801">
              <wp:extent cx="5943600" cy="3768090"/>
              <wp:effectExtent l="0" t="0" r="0" b="3810"/>
              <wp:docPr id="11" name="Picture 11"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uter, foo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del>
    </w:p>
    <w:p w14:paraId="64881AFA" w14:textId="77777777" w:rsidR="00CB2EE4" w:rsidRDefault="00CB2EE4" w:rsidP="00276C2F">
      <w:pPr>
        <w:spacing w:line="480" w:lineRule="auto"/>
        <w:rPr>
          <w:ins w:id="483" w:author="Borcherding, Nicholas (CCOM Student)" w:date="2020-11-27T06:17:00Z"/>
          <w:rFonts w:ascii="Arial" w:hAnsi="Arial" w:cs="Arial"/>
          <w:sz w:val="22"/>
          <w:szCs w:val="22"/>
        </w:rPr>
      </w:pPr>
    </w:p>
    <w:p w14:paraId="5773DB57" w14:textId="42DF25B0"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lastRenderedPageBreak/>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del w:id="484" w:author="Borcherding, Nicholas (CCOM Student)" w:date="2020-11-27T06:26:00Z">
        <w:r w:rsidRPr="009E2322" w:rsidDel="00DF38CC">
          <w:rPr>
            <w:rFonts w:ascii="Arial" w:hAnsi="Arial" w:cs="Arial"/>
            <w:b/>
            <w:bCs/>
            <w:sz w:val="22"/>
            <w:szCs w:val="22"/>
          </w:rPr>
          <w:delText>A</w:delText>
        </w:r>
      </w:del>
      <w:ins w:id="485" w:author="Borcherding, Nicholas (CCOM Student)" w:date="2020-11-27T06:26:00Z">
        <w:r w:rsidR="00DF38CC">
          <w:rPr>
            <w:rFonts w:ascii="Arial" w:hAnsi="Arial" w:cs="Arial"/>
            <w:b/>
            <w:bCs/>
            <w:sz w:val="22"/>
            <w:szCs w:val="22"/>
          </w:rPr>
          <w:t>a</w:t>
        </w:r>
      </w:ins>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del w:id="486" w:author="Borcherding, Nicholas (CCOM Student)" w:date="2020-11-27T06:26:00Z">
        <w:r w:rsidRPr="009E2322" w:rsidDel="00DF38CC">
          <w:rPr>
            <w:rFonts w:ascii="Arial" w:hAnsi="Arial" w:cs="Arial"/>
            <w:b/>
            <w:bCs/>
            <w:sz w:val="22"/>
            <w:szCs w:val="22"/>
          </w:rPr>
          <w:delText>B</w:delText>
        </w:r>
      </w:del>
      <w:ins w:id="487" w:author="Borcherding, Nicholas (CCOM Student)" w:date="2020-11-27T06:26:00Z">
        <w:r w:rsidR="00DF38CC">
          <w:rPr>
            <w:rFonts w:ascii="Arial" w:hAnsi="Arial" w:cs="Arial"/>
            <w:b/>
            <w:bCs/>
            <w:sz w:val="22"/>
            <w:szCs w:val="22"/>
          </w:rPr>
          <w:t>b</w:t>
        </w:r>
      </w:ins>
      <w:r>
        <w:rPr>
          <w:rFonts w:ascii="Arial" w:hAnsi="Arial" w:cs="Arial"/>
          <w:sz w:val="22"/>
          <w:szCs w:val="22"/>
        </w:rPr>
        <w:t xml:space="preserve">. UMAP distribution of single cells by tissue type with relative and absolute percent of cells by tissue in each cluster. </w:t>
      </w:r>
      <w:del w:id="488" w:author="Borcherding, Nicholas (CCOM Student)" w:date="2020-11-27T06:27:00Z">
        <w:r w:rsidDel="00DF38CC">
          <w:rPr>
            <w:rFonts w:ascii="Arial" w:hAnsi="Arial" w:cs="Arial"/>
            <w:b/>
            <w:bCs/>
            <w:sz w:val="22"/>
            <w:szCs w:val="22"/>
          </w:rPr>
          <w:delText>C</w:delText>
        </w:r>
      </w:del>
      <w:ins w:id="489" w:author="Borcherding, Nicholas (CCOM Student)" w:date="2020-11-27T06:27:00Z">
        <w:r w:rsidR="00DF38CC">
          <w:rPr>
            <w:rFonts w:ascii="Arial" w:hAnsi="Arial" w:cs="Arial"/>
            <w:b/>
            <w:bCs/>
            <w:sz w:val="22"/>
            <w:szCs w:val="22"/>
          </w:rPr>
          <w:t>c</w:t>
        </w:r>
      </w:ins>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del w:id="490" w:author="Borcherding, Nicholas (CCOM Student)" w:date="2020-11-27T06:27:00Z">
        <w:r w:rsidDel="00DF38CC">
          <w:rPr>
            <w:rFonts w:ascii="Arial" w:hAnsi="Arial" w:cs="Arial"/>
            <w:b/>
            <w:bCs/>
            <w:sz w:val="22"/>
            <w:szCs w:val="22"/>
          </w:rPr>
          <w:delText>D</w:delText>
        </w:r>
      </w:del>
      <w:ins w:id="491" w:author="Borcherding, Nicholas (CCOM Student)" w:date="2020-11-27T06:27:00Z">
        <w:r w:rsidR="00DF38CC">
          <w:rPr>
            <w:rFonts w:ascii="Arial" w:hAnsi="Arial" w:cs="Arial"/>
            <w:b/>
            <w:bCs/>
            <w:sz w:val="22"/>
            <w:szCs w:val="22"/>
          </w:rPr>
          <w:t>d</w:t>
        </w:r>
      </w:ins>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Pr="00DD271C">
        <w:rPr>
          <w:rFonts w:ascii="Arial" w:hAnsi="Arial" w:cs="Arial"/>
          <w:sz w:val="22"/>
          <w:szCs w:val="22"/>
        </w:rPr>
        <w:fldChar w:fldCharType="separate"/>
      </w:r>
      <w:r w:rsidR="003E01D3" w:rsidRPr="003E01D3">
        <w:rPr>
          <w:rFonts w:ascii="Arial" w:hAnsi="Arial" w:cs="Arial"/>
          <w:noProof/>
          <w:sz w:val="22"/>
          <w:szCs w:val="22"/>
          <w:vertAlign w:val="superscript"/>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del w:id="492" w:author="Borcherding, Nicholas (CCOM Student)" w:date="2020-11-27T06:27:00Z">
        <w:r w:rsidRPr="009E221A" w:rsidDel="00DF38CC">
          <w:rPr>
            <w:rFonts w:ascii="Arial" w:hAnsi="Arial" w:cs="Arial"/>
            <w:b/>
            <w:bCs/>
            <w:sz w:val="22"/>
            <w:szCs w:val="22"/>
          </w:rPr>
          <w:delText>E</w:delText>
        </w:r>
      </w:del>
      <w:ins w:id="493" w:author="Borcherding, Nicholas (CCOM Student)" w:date="2020-11-27T06:27:00Z">
        <w:r w:rsidR="00DF38CC">
          <w:rPr>
            <w:rFonts w:ascii="Arial" w:hAnsi="Arial" w:cs="Arial"/>
            <w:b/>
            <w:bCs/>
            <w:sz w:val="22"/>
            <w:szCs w:val="22"/>
          </w:rPr>
          <w:t>e</w:t>
        </w:r>
      </w:ins>
      <w:r>
        <w:rPr>
          <w:rFonts w:ascii="Arial" w:hAnsi="Arial" w:cs="Arial"/>
          <w:sz w:val="22"/>
          <w:szCs w:val="22"/>
        </w:rPr>
        <w:t xml:space="preserve">. Occupied repertoire space for CD4+ subclusters.  </w:t>
      </w:r>
      <w:del w:id="494" w:author="Borcherding, Nicholas (CCOM Student)" w:date="2020-11-27T06:27:00Z">
        <w:r w:rsidDel="00DF38CC">
          <w:rPr>
            <w:rFonts w:ascii="Arial" w:hAnsi="Arial" w:cs="Arial"/>
            <w:b/>
            <w:bCs/>
            <w:sz w:val="22"/>
            <w:szCs w:val="22"/>
          </w:rPr>
          <w:delText>F</w:delText>
        </w:r>
      </w:del>
      <w:ins w:id="495" w:author="Borcherding, Nicholas (CCOM Student)" w:date="2020-11-27T06:27:00Z">
        <w:r w:rsidR="00DF38CC">
          <w:rPr>
            <w:rFonts w:ascii="Arial" w:hAnsi="Arial" w:cs="Arial"/>
            <w:b/>
            <w:bCs/>
            <w:sz w:val="22"/>
            <w:szCs w:val="22"/>
          </w:rPr>
          <w:t>f</w:t>
        </w:r>
      </w:ins>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del w:id="496" w:author="Borcherding, Nicholas (CCOM Student)" w:date="2020-11-27T06:27:00Z">
        <w:r w:rsidDel="00DF38CC">
          <w:rPr>
            <w:rFonts w:ascii="Arial" w:hAnsi="Arial" w:cs="Arial"/>
            <w:b/>
            <w:bCs/>
            <w:sz w:val="22"/>
            <w:szCs w:val="22"/>
          </w:rPr>
          <w:delText>G</w:delText>
        </w:r>
      </w:del>
      <w:ins w:id="497" w:author="Borcherding, Nicholas (CCOM Student)" w:date="2020-11-27T06:27:00Z">
        <w:r w:rsidR="00DF38CC">
          <w:rPr>
            <w:rFonts w:ascii="Arial" w:hAnsi="Arial" w:cs="Arial"/>
            <w:b/>
            <w:bCs/>
            <w:sz w:val="22"/>
            <w:szCs w:val="22"/>
          </w:rPr>
          <w:t>g</w:t>
        </w:r>
      </w:ins>
      <w:r w:rsidRPr="00DD271C">
        <w:rPr>
          <w:rFonts w:ascii="Arial" w:hAnsi="Arial" w:cs="Arial"/>
          <w:sz w:val="22"/>
          <w:szCs w:val="22"/>
        </w:rPr>
        <w:t>. Z-transformed normalized enrichment scores from ssGSEA for selected gene sets by subcluster.</w:t>
      </w:r>
    </w:p>
    <w:p w14:paraId="486955E9" w14:textId="12296EEA" w:rsidR="009E221A" w:rsidDel="00CB2EE4" w:rsidRDefault="009E221A" w:rsidP="00276C2F">
      <w:pPr>
        <w:spacing w:line="480" w:lineRule="auto"/>
        <w:rPr>
          <w:del w:id="498" w:author="Borcherding, Nicholas (CCOM Student)" w:date="2020-11-27T06:17:00Z"/>
          <w:rFonts w:ascii="Arial" w:hAnsi="Arial" w:cs="Arial"/>
          <w:sz w:val="22"/>
          <w:szCs w:val="22"/>
        </w:rPr>
      </w:pPr>
    </w:p>
    <w:p w14:paraId="5A90BC48" w14:textId="77777777" w:rsidR="00CB2EE4" w:rsidRDefault="00CB2EE4" w:rsidP="00276C2F">
      <w:pPr>
        <w:spacing w:line="480" w:lineRule="auto"/>
        <w:rPr>
          <w:ins w:id="499" w:author="Borcherding, Nicholas (CCOM Student)" w:date="2020-11-27T06:17:00Z"/>
          <w:rFonts w:ascii="Arial" w:hAnsi="Arial" w:cs="Arial"/>
          <w:sz w:val="22"/>
          <w:szCs w:val="22"/>
        </w:rPr>
      </w:pPr>
    </w:p>
    <w:p w14:paraId="55CFEC09" w14:textId="46050BED" w:rsidR="009E221A" w:rsidDel="00CB2EE4" w:rsidRDefault="009E221A" w:rsidP="00276C2F">
      <w:pPr>
        <w:spacing w:line="480" w:lineRule="auto"/>
        <w:rPr>
          <w:del w:id="500" w:author="Borcherding, Nicholas (CCOM Student)" w:date="2020-11-27T06:17:00Z"/>
          <w:rFonts w:ascii="Arial" w:hAnsi="Arial" w:cs="Arial"/>
          <w:sz w:val="22"/>
          <w:szCs w:val="22"/>
        </w:rPr>
      </w:pPr>
    </w:p>
    <w:p w14:paraId="00D1D0A4" w14:textId="4AA76062" w:rsidR="009E221A" w:rsidRPr="0002326A" w:rsidDel="00CB2EE4" w:rsidRDefault="009E221A" w:rsidP="00276C2F">
      <w:pPr>
        <w:spacing w:line="480" w:lineRule="auto"/>
        <w:rPr>
          <w:del w:id="501" w:author="Borcherding, Nicholas (CCOM Student)" w:date="2020-11-27T06:17:00Z"/>
          <w:rFonts w:ascii="Arial" w:hAnsi="Arial" w:cs="Arial"/>
          <w:sz w:val="22"/>
          <w:szCs w:val="22"/>
        </w:rPr>
      </w:pPr>
    </w:p>
    <w:p w14:paraId="57BF69BE" w14:textId="695B519A" w:rsidR="000A224A" w:rsidRPr="0002326A" w:rsidDel="00CB2EE4" w:rsidRDefault="00390214" w:rsidP="00276C2F">
      <w:pPr>
        <w:spacing w:line="480" w:lineRule="auto"/>
        <w:rPr>
          <w:del w:id="502" w:author="Borcherding, Nicholas (CCOM Student)" w:date="2020-11-27T06:17:00Z"/>
          <w:rFonts w:ascii="Arial" w:hAnsi="Arial" w:cs="Arial"/>
          <w:sz w:val="22"/>
          <w:szCs w:val="22"/>
        </w:rPr>
      </w:pPr>
      <w:del w:id="503" w:author="Borcherding, Nicholas (CCOM Student)" w:date="2020-11-27T06:17:00Z">
        <w:r w:rsidDel="00CB2EE4">
          <w:rPr>
            <w:rFonts w:ascii="Arial" w:hAnsi="Arial" w:cs="Arial"/>
            <w:noProof/>
            <w:sz w:val="22"/>
            <w:szCs w:val="22"/>
          </w:rPr>
          <w:drawing>
            <wp:inline distT="0" distB="0" distL="0" distR="0" wp14:anchorId="76ED3CDE" wp14:editId="6F56601A">
              <wp:extent cx="5943600" cy="3972560"/>
              <wp:effectExtent l="0" t="0" r="0" b="2540"/>
              <wp:docPr id="1" name="Picture 1"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sitting, holding,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del>
    </w:p>
    <w:p w14:paraId="4FD41388" w14:textId="6C1F263B"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ins w:id="504" w:author="Borcherding, Nicholas (CCOM Student)" w:date="2020-11-27T06:26:00Z">
        <w:r w:rsidR="00DF38CC">
          <w:rPr>
            <w:rFonts w:ascii="Arial" w:hAnsi="Arial" w:cs="Arial"/>
            <w:b/>
            <w:bCs/>
            <w:sz w:val="22"/>
            <w:szCs w:val="22"/>
          </w:rPr>
          <w:t>a</w:t>
        </w:r>
      </w:ins>
      <w:del w:id="505" w:author="Borcherding, Nicholas (CCOM Student)" w:date="2020-11-27T06:26:00Z">
        <w:r w:rsidRPr="0002326A" w:rsidDel="00DF38CC">
          <w:rPr>
            <w:rFonts w:ascii="Arial" w:hAnsi="Arial" w:cs="Arial"/>
            <w:b/>
            <w:bCs/>
            <w:sz w:val="22"/>
            <w:szCs w:val="22"/>
          </w:rPr>
          <w:delText>A</w:delText>
        </w:r>
      </w:del>
      <w:r w:rsidRPr="0002326A">
        <w:rPr>
          <w:rFonts w:ascii="Arial" w:hAnsi="Arial" w:cs="Arial"/>
          <w:sz w:val="22"/>
          <w:szCs w:val="22"/>
        </w:rPr>
        <w:t xml:space="preserve">. UMAP subclustering of </w:t>
      </w:r>
      <w:r w:rsidR="00FD0664">
        <w:rPr>
          <w:rFonts w:ascii="Arial" w:hAnsi="Arial" w:cs="Arial"/>
          <w:sz w:val="22"/>
          <w:szCs w:val="22"/>
        </w:rPr>
        <w:t>myeloid</w:t>
      </w:r>
      <w:r w:rsidRPr="0002326A">
        <w:rPr>
          <w:rFonts w:ascii="Arial" w:hAnsi="Arial" w:cs="Arial"/>
          <w:sz w:val="22"/>
          <w:szCs w:val="22"/>
        </w:rPr>
        <w:t xml:space="preserve"> cells (original clusters 4, 6, 10, 13, 15, and 20). </w:t>
      </w:r>
      <w:del w:id="506" w:author="Borcherding, Nicholas (CCOM Student)" w:date="2020-11-27T06:26:00Z">
        <w:r w:rsidRPr="0002326A" w:rsidDel="00DF38CC">
          <w:rPr>
            <w:rFonts w:ascii="Arial" w:hAnsi="Arial" w:cs="Arial"/>
            <w:b/>
            <w:bCs/>
            <w:sz w:val="22"/>
            <w:szCs w:val="22"/>
          </w:rPr>
          <w:delText>B</w:delText>
        </w:r>
      </w:del>
      <w:ins w:id="507" w:author="Borcherding, Nicholas (CCOM Student)" w:date="2020-11-27T06:26:00Z">
        <w:r w:rsidR="00DF38CC">
          <w:rPr>
            <w:rFonts w:ascii="Arial" w:hAnsi="Arial" w:cs="Arial"/>
            <w:b/>
            <w:bCs/>
            <w:sz w:val="22"/>
            <w:szCs w:val="22"/>
          </w:rPr>
          <w:t>b</w:t>
        </w:r>
      </w:ins>
      <w:r w:rsidRPr="0002326A">
        <w:rPr>
          <w:rFonts w:ascii="Arial" w:hAnsi="Arial" w:cs="Arial"/>
          <w:sz w:val="22"/>
          <w:szCs w:val="22"/>
        </w:rPr>
        <w:t xml:space="preserve">. UMAP distribution of single cells by tissue type with relative percent of cells by tissue in each cluster. </w:t>
      </w:r>
      <w:del w:id="508" w:author="Borcherding, Nicholas (CCOM Student)" w:date="2020-11-27T06:26:00Z">
        <w:r w:rsidR="002D4FB3" w:rsidRPr="0002326A" w:rsidDel="00DF38CC">
          <w:rPr>
            <w:rFonts w:ascii="Arial" w:hAnsi="Arial" w:cs="Arial"/>
            <w:b/>
            <w:bCs/>
            <w:sz w:val="22"/>
            <w:szCs w:val="22"/>
          </w:rPr>
          <w:delText>C</w:delText>
        </w:r>
      </w:del>
      <w:ins w:id="509" w:author="Borcherding, Nicholas (CCOM Student)" w:date="2020-11-27T06:26:00Z">
        <w:r w:rsidR="00DF38CC">
          <w:rPr>
            <w:rFonts w:ascii="Arial" w:hAnsi="Arial" w:cs="Arial"/>
            <w:b/>
            <w:bCs/>
            <w:sz w:val="22"/>
            <w:szCs w:val="22"/>
          </w:rPr>
          <w:t>c</w:t>
        </w:r>
      </w:ins>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ins w:id="510" w:author="Borcherding, Nicholas (CCOM Student)" w:date="2020-11-27T06:23:00Z">
        <w:r w:rsidR="00DF38CC">
          <w:rPr>
            <w:rFonts w:ascii="Arial" w:hAnsi="Arial" w:cs="Arial"/>
            <w:sz w:val="22"/>
            <w:szCs w:val="22"/>
          </w:rPr>
          <w:t xml:space="preserve"> P-values derived from one-way ANOVA testing.</w:t>
        </w:r>
      </w:ins>
      <w:r w:rsidR="002D4FB3" w:rsidRPr="0002326A">
        <w:rPr>
          <w:rFonts w:ascii="Arial" w:hAnsi="Arial" w:cs="Arial"/>
          <w:b/>
          <w:bCs/>
          <w:sz w:val="22"/>
          <w:szCs w:val="22"/>
        </w:rPr>
        <w:t xml:space="preserve"> </w:t>
      </w:r>
      <w:del w:id="511" w:author="Borcherding, Nicholas (CCOM Student)" w:date="2020-11-27T06:26:00Z">
        <w:r w:rsidR="002D4FB3" w:rsidRPr="0002326A" w:rsidDel="00DF38CC">
          <w:rPr>
            <w:rFonts w:ascii="Arial" w:hAnsi="Arial" w:cs="Arial"/>
            <w:b/>
            <w:bCs/>
            <w:sz w:val="22"/>
            <w:szCs w:val="22"/>
          </w:rPr>
          <w:delText>D</w:delText>
        </w:r>
      </w:del>
      <w:ins w:id="512" w:author="Borcherding, Nicholas (CCOM Student)" w:date="2020-11-27T06:26:00Z">
        <w:r w:rsidR="00DF38CC">
          <w:rPr>
            <w:rFonts w:ascii="Arial" w:hAnsi="Arial" w:cs="Arial"/>
            <w:b/>
            <w:bCs/>
            <w:sz w:val="22"/>
            <w:szCs w:val="22"/>
          </w:rPr>
          <w:t>d</w:t>
        </w:r>
      </w:ins>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del w:id="513" w:author="Borcherding, Nicholas (CCOM Student)" w:date="2020-11-27T06:26:00Z">
        <w:r w:rsidR="000A224A" w:rsidRPr="0002326A" w:rsidDel="00DF38CC">
          <w:rPr>
            <w:rFonts w:ascii="Arial" w:hAnsi="Arial" w:cs="Arial"/>
            <w:b/>
            <w:bCs/>
            <w:sz w:val="22"/>
            <w:szCs w:val="22"/>
          </w:rPr>
          <w:delText>E</w:delText>
        </w:r>
      </w:del>
      <w:ins w:id="514" w:author="Borcherding, Nicholas (CCOM Student)" w:date="2020-11-27T06:26:00Z">
        <w:r w:rsidR="00DF38CC">
          <w:rPr>
            <w:rFonts w:ascii="Arial" w:hAnsi="Arial" w:cs="Arial"/>
            <w:b/>
            <w:bCs/>
            <w:sz w:val="22"/>
            <w:szCs w:val="22"/>
          </w:rPr>
          <w:t>e</w:t>
        </w:r>
      </w:ins>
      <w:r w:rsidR="000A224A" w:rsidRPr="0002326A">
        <w:rPr>
          <w:rFonts w:ascii="Arial" w:hAnsi="Arial" w:cs="Arial"/>
          <w:sz w:val="22"/>
          <w:szCs w:val="22"/>
        </w:rPr>
        <w:t>. Macrophage subclusters:</w:t>
      </w:r>
      <w:r w:rsidR="00F2732A">
        <w:rPr>
          <w:rFonts w:ascii="Arial" w:hAnsi="Arial" w:cs="Arial"/>
          <w:sz w:val="22"/>
          <w:szCs w:val="22"/>
        </w:rPr>
        <w:t xml:space="preserve"> tumor-associated macrophage 1</w:t>
      </w:r>
      <w:r w:rsidR="000A224A" w:rsidRPr="0002326A">
        <w:rPr>
          <w:rFonts w:ascii="Arial" w:hAnsi="Arial" w:cs="Arial"/>
          <w:sz w:val="22"/>
          <w:szCs w:val="22"/>
        </w:rPr>
        <w:t xml:space="preserve"> </w:t>
      </w:r>
      <w:r w:rsidR="00F2732A">
        <w:rPr>
          <w:rFonts w:ascii="Arial" w:hAnsi="Arial" w:cs="Arial"/>
          <w:sz w:val="22"/>
          <w:szCs w:val="22"/>
        </w:rPr>
        <w:t>(</w:t>
      </w:r>
      <w:r w:rsidR="000A224A" w:rsidRPr="0002326A">
        <w:rPr>
          <w:rFonts w:ascii="Arial" w:hAnsi="Arial" w:cs="Arial"/>
          <w:sz w:val="22"/>
          <w:szCs w:val="22"/>
        </w:rPr>
        <w:t>TAM_1</w:t>
      </w:r>
      <w:r w:rsidR="00F2732A">
        <w:rPr>
          <w:rFonts w:ascii="Arial" w:hAnsi="Arial" w:cs="Arial"/>
          <w:sz w:val="22"/>
          <w:szCs w:val="22"/>
        </w:rPr>
        <w:t>)</w:t>
      </w:r>
      <w:r w:rsidR="000A224A" w:rsidRPr="0002326A">
        <w:rPr>
          <w:rFonts w:ascii="Arial" w:hAnsi="Arial" w:cs="Arial"/>
          <w:sz w:val="22"/>
          <w:szCs w:val="22"/>
        </w:rPr>
        <w:t xml:space="preserve">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r w:rsidR="00F2732A">
        <w:rPr>
          <w:rFonts w:ascii="Arial" w:hAnsi="Arial" w:cs="Arial"/>
          <w:sz w:val="22"/>
          <w:szCs w:val="22"/>
        </w:rPr>
        <w:t>peripheral macrophage (</w:t>
      </w:r>
      <w:proofErr w:type="spellStart"/>
      <w:r w:rsidR="000A224A" w:rsidRPr="009232CA">
        <w:rPr>
          <w:rFonts w:ascii="Arial" w:hAnsi="Arial" w:cs="Arial"/>
          <w:sz w:val="22"/>
          <w:szCs w:val="22"/>
        </w:rPr>
        <w:t>pM</w:t>
      </w:r>
      <w:proofErr w:type="spellEnd"/>
      <w:r w:rsidR="00F2732A">
        <w:rPr>
          <w:rFonts w:ascii="Arial" w:hAnsi="Arial" w:cs="Arial"/>
          <w:sz w:val="22"/>
          <w:szCs w:val="22"/>
        </w:rPr>
        <w:t>)</w:t>
      </w:r>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r w:rsidR="00F2732A">
        <w:rPr>
          <w:rFonts w:ascii="Arial" w:hAnsi="Arial" w:cs="Arial"/>
          <w:sz w:val="22"/>
          <w:szCs w:val="22"/>
        </w:rPr>
        <w:t>resident macrophage (</w:t>
      </w:r>
      <w:proofErr w:type="spellStart"/>
      <w:r w:rsidR="000A224A" w:rsidRPr="009232CA">
        <w:rPr>
          <w:rFonts w:ascii="Arial" w:hAnsi="Arial" w:cs="Arial"/>
          <w:sz w:val="22"/>
          <w:szCs w:val="22"/>
        </w:rPr>
        <w:t>rM</w:t>
      </w:r>
      <w:proofErr w:type="spellEnd"/>
      <w:r w:rsidR="00F2732A">
        <w:rPr>
          <w:rFonts w:ascii="Arial" w:hAnsi="Arial" w:cs="Arial"/>
          <w:sz w:val="22"/>
          <w:szCs w:val="22"/>
        </w:rPr>
        <w:t>)</w:t>
      </w:r>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del w:id="515" w:author="Borcherding, Nicholas (CCOM Student)" w:date="2020-11-27T06:26:00Z">
        <w:r w:rsidR="000A224A" w:rsidRPr="009232CA" w:rsidDel="00DF38CC">
          <w:rPr>
            <w:rFonts w:ascii="Arial" w:hAnsi="Arial" w:cs="Arial"/>
            <w:b/>
            <w:bCs/>
            <w:sz w:val="22"/>
            <w:szCs w:val="22"/>
          </w:rPr>
          <w:delText>F</w:delText>
        </w:r>
      </w:del>
      <w:ins w:id="516" w:author="Borcherding, Nicholas (CCOM Student)" w:date="2020-11-27T06:26:00Z">
        <w:r w:rsidR="00DF38CC">
          <w:rPr>
            <w:rFonts w:ascii="Arial" w:hAnsi="Arial" w:cs="Arial"/>
            <w:b/>
            <w:bCs/>
            <w:sz w:val="22"/>
            <w:szCs w:val="22"/>
          </w:rPr>
          <w:t>f</w:t>
        </w:r>
      </w:ins>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del w:id="517" w:author="Borcherding, Nicholas (CCOM Student)" w:date="2020-11-27T06:26:00Z">
        <w:r w:rsidR="000A224A" w:rsidRPr="0002326A" w:rsidDel="00DF38CC">
          <w:rPr>
            <w:rFonts w:ascii="Arial" w:hAnsi="Arial" w:cs="Arial"/>
            <w:b/>
            <w:bCs/>
            <w:sz w:val="22"/>
            <w:szCs w:val="22"/>
          </w:rPr>
          <w:delText>G</w:delText>
        </w:r>
      </w:del>
      <w:ins w:id="518" w:author="Borcherding, Nicholas (CCOM Student)" w:date="2020-11-27T06:26:00Z">
        <w:r w:rsidR="00DF38CC">
          <w:rPr>
            <w:rFonts w:ascii="Arial" w:hAnsi="Arial" w:cs="Arial"/>
            <w:b/>
            <w:bCs/>
            <w:sz w:val="22"/>
            <w:szCs w:val="22"/>
          </w:rPr>
          <w:t>g</w:t>
        </w:r>
      </w:ins>
      <w:r w:rsidR="000A224A" w:rsidRPr="0002326A">
        <w:rPr>
          <w:rFonts w:ascii="Arial" w:hAnsi="Arial" w:cs="Arial"/>
          <w:sz w:val="22"/>
          <w:szCs w:val="22"/>
        </w:rPr>
        <w:t>. Macrophage UMAP overlaid with slingshot-based</w:t>
      </w:r>
      <w:r w:rsidR="000A224A" w:rsidRPr="00CB2EE4">
        <w:rPr>
          <w:rFonts w:ascii="Arial" w:hAnsi="Arial" w:cs="Arial"/>
          <w:sz w:val="22"/>
          <w:szCs w:val="22"/>
        </w:rPr>
        <w:fldChar w:fldCharType="begin" w:fldLock="1"/>
      </w:r>
      <w:r w:rsidR="003E01D3" w:rsidRPr="00CB2EE4">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0A224A" w:rsidRPr="00CB2EE4">
        <w:rPr>
          <w:rFonts w:ascii="Arial" w:hAnsi="Arial" w:cs="Arial"/>
          <w:sz w:val="22"/>
          <w:szCs w:val="22"/>
        </w:rPr>
        <w:fldChar w:fldCharType="separate"/>
      </w:r>
      <w:r w:rsidR="003E01D3" w:rsidRPr="00CB2EE4">
        <w:rPr>
          <w:rFonts w:ascii="Arial" w:hAnsi="Arial" w:cs="Arial"/>
          <w:noProof/>
          <w:sz w:val="22"/>
          <w:szCs w:val="22"/>
          <w:vertAlign w:val="superscript"/>
        </w:rPr>
        <w:t>39</w:t>
      </w:r>
      <w:r w:rsidR="000A224A" w:rsidRPr="00CB2EE4">
        <w:rPr>
          <w:rFonts w:ascii="Arial" w:hAnsi="Arial" w:cs="Arial"/>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del w:id="519" w:author="Borcherding, Nicholas (CCOM Student)" w:date="2020-11-27T06:26:00Z">
        <w:r w:rsidR="000A224A" w:rsidRPr="0002326A" w:rsidDel="00DF38CC">
          <w:rPr>
            <w:rFonts w:ascii="Arial" w:hAnsi="Arial" w:cs="Arial"/>
            <w:b/>
            <w:bCs/>
            <w:sz w:val="22"/>
            <w:szCs w:val="22"/>
          </w:rPr>
          <w:delText>H</w:delText>
        </w:r>
      </w:del>
      <w:ins w:id="520" w:author="Borcherding, Nicholas (CCOM Student)" w:date="2020-11-27T06:26:00Z">
        <w:r w:rsidR="00DF38CC">
          <w:rPr>
            <w:rFonts w:ascii="Arial" w:hAnsi="Arial" w:cs="Arial"/>
            <w:b/>
            <w:bCs/>
            <w:sz w:val="22"/>
            <w:szCs w:val="22"/>
          </w:rPr>
          <w:t>h</w:t>
        </w:r>
      </w:ins>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D5564C" w:rsidR="00132654" w:rsidRPr="0002326A" w:rsidDel="00CB2EE4" w:rsidRDefault="00132654" w:rsidP="00276C2F">
      <w:pPr>
        <w:spacing w:line="480" w:lineRule="auto"/>
        <w:rPr>
          <w:del w:id="521" w:author="Borcherding, Nicholas (CCOM Student)" w:date="2020-11-27T06:17:00Z"/>
          <w:rFonts w:ascii="Arial" w:hAnsi="Arial" w:cs="Arial"/>
          <w:sz w:val="22"/>
          <w:szCs w:val="22"/>
        </w:rPr>
      </w:pPr>
      <w:del w:id="522" w:author="Borcherding, Nicholas (CCOM Student)" w:date="2020-11-27T06:17:00Z">
        <w:r w:rsidDel="00CB2EE4">
          <w:rPr>
            <w:rFonts w:ascii="Arial" w:hAnsi="Arial" w:cs="Arial"/>
            <w:noProof/>
            <w:sz w:val="22"/>
            <w:szCs w:val="22"/>
          </w:rPr>
          <w:drawing>
            <wp:inline distT="0" distB="0" distL="0" distR="0" wp14:anchorId="48F22581" wp14:editId="635C5CA7">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del>
    </w:p>
    <w:p w14:paraId="3987F8A1" w14:textId="383CD73F"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del w:id="523" w:author="Borcherding, Nicholas (CCOM Student)" w:date="2020-11-27T06:26:00Z">
        <w:r w:rsidRPr="0002326A" w:rsidDel="00DF38CC">
          <w:rPr>
            <w:rFonts w:ascii="Arial" w:hAnsi="Arial" w:cs="Arial"/>
            <w:b/>
            <w:bCs/>
            <w:sz w:val="22"/>
            <w:szCs w:val="22"/>
          </w:rPr>
          <w:delText>A</w:delText>
        </w:r>
      </w:del>
      <w:ins w:id="524" w:author="Borcherding, Nicholas (CCOM Student)" w:date="2020-11-27T06:26:00Z">
        <w:r w:rsidR="00DF38CC">
          <w:rPr>
            <w:rFonts w:ascii="Arial" w:hAnsi="Arial" w:cs="Arial"/>
            <w:b/>
            <w:bCs/>
            <w:sz w:val="22"/>
            <w:szCs w:val="22"/>
          </w:rPr>
          <w:t>a</w:t>
        </w:r>
      </w:ins>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w:t>
      </w:r>
      <w:r>
        <w:rPr>
          <w:rFonts w:ascii="Arial" w:hAnsi="Arial" w:cs="Arial"/>
          <w:sz w:val="22"/>
          <w:szCs w:val="22"/>
        </w:rPr>
        <w:lastRenderedPageBreak/>
        <w:t xml:space="preserve">development, selection and testing based on the k-nearest neighbors algorithm using the TCGA renal clear cell carcinoma data set. </w:t>
      </w:r>
      <w:del w:id="525" w:author="Borcherding, Nicholas (CCOM Student)" w:date="2020-11-27T06:26:00Z">
        <w:r w:rsidRPr="0002326A" w:rsidDel="00DF38CC">
          <w:rPr>
            <w:rFonts w:ascii="Arial" w:hAnsi="Arial" w:cs="Arial"/>
            <w:b/>
            <w:bCs/>
            <w:sz w:val="22"/>
            <w:szCs w:val="22"/>
          </w:rPr>
          <w:delText>B</w:delText>
        </w:r>
      </w:del>
      <w:ins w:id="526" w:author="Borcherding, Nicholas (CCOM Student)" w:date="2020-11-27T06:26:00Z">
        <w:r w:rsidR="00DF38CC">
          <w:rPr>
            <w:rFonts w:ascii="Arial" w:hAnsi="Arial" w:cs="Arial"/>
            <w:b/>
            <w:bCs/>
            <w:sz w:val="22"/>
            <w:szCs w:val="22"/>
          </w:rPr>
          <w:t>b</w:t>
        </w:r>
      </w:ins>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del w:id="527" w:author="Borcherding, Nicholas (CCOM Student)" w:date="2020-11-27T06:26:00Z">
        <w:r w:rsidRPr="0002326A" w:rsidDel="00DF38CC">
          <w:rPr>
            <w:rFonts w:ascii="Arial" w:hAnsi="Arial" w:cs="Arial"/>
            <w:b/>
            <w:bCs/>
            <w:sz w:val="22"/>
            <w:szCs w:val="22"/>
          </w:rPr>
          <w:delText>C</w:delText>
        </w:r>
      </w:del>
      <w:ins w:id="528" w:author="Borcherding, Nicholas (CCOM Student)" w:date="2020-11-27T06:26:00Z">
        <w:r w:rsidR="00DF38CC">
          <w:rPr>
            <w:rFonts w:ascii="Arial" w:hAnsi="Arial" w:cs="Arial"/>
            <w:b/>
            <w:bCs/>
            <w:sz w:val="22"/>
            <w:szCs w:val="22"/>
          </w:rPr>
          <w:t>c</w:t>
        </w:r>
      </w:ins>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w:t>
      </w:r>
      <w:ins w:id="529" w:author="Borcherding, Nicholas (CCOM Student)" w:date="2020-11-27T06:21:00Z">
        <w:r w:rsidR="00DF38CC">
          <w:rPr>
            <w:rFonts w:ascii="Arial" w:hAnsi="Arial" w:cs="Arial"/>
            <w:color w:val="000000" w:themeColor="text1"/>
            <w:sz w:val="22"/>
            <w:szCs w:val="22"/>
          </w:rPr>
          <w:t xml:space="preserve"> with log-rank p-values. </w:t>
        </w:r>
      </w:ins>
      <w:del w:id="530" w:author="Borcherding, Nicholas (CCOM Student)" w:date="2020-11-27T06:21:00Z">
        <w:r w:rsidDel="00DF38CC">
          <w:rPr>
            <w:rFonts w:ascii="Arial" w:hAnsi="Arial" w:cs="Arial"/>
            <w:color w:val="000000" w:themeColor="text1"/>
            <w:sz w:val="22"/>
            <w:szCs w:val="22"/>
          </w:rPr>
          <w:delText xml:space="preserve">. </w:delText>
        </w:r>
      </w:del>
      <w:del w:id="531" w:author="Borcherding, Nicholas (CCOM Student)" w:date="2020-11-27T06:26:00Z">
        <w:r w:rsidRPr="0002326A" w:rsidDel="00DF38CC">
          <w:rPr>
            <w:rFonts w:ascii="Arial" w:hAnsi="Arial" w:cs="Arial"/>
            <w:b/>
            <w:bCs/>
            <w:sz w:val="22"/>
            <w:szCs w:val="22"/>
          </w:rPr>
          <w:delText>D</w:delText>
        </w:r>
      </w:del>
      <w:ins w:id="532" w:author="Borcherding, Nicholas (CCOM Student)" w:date="2020-11-27T06:26:00Z">
        <w:r w:rsidR="00DF38CC">
          <w:rPr>
            <w:rFonts w:ascii="Arial" w:hAnsi="Arial" w:cs="Arial"/>
            <w:color w:val="000000" w:themeColor="text1"/>
            <w:sz w:val="22"/>
            <w:szCs w:val="22"/>
          </w:rPr>
          <w:t>d</w:t>
        </w:r>
      </w:ins>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from 4 healthy samples, 68 primary ccRCC, 4 metastasis and quantified using mass cytometry</w:t>
      </w:r>
      <w:r w:rsidR="00371A3F">
        <w:rPr>
          <w:rFonts w:ascii="Arial" w:hAnsi="Arial" w:cs="Arial"/>
          <w:sz w:val="22"/>
          <w:szCs w:val="22"/>
        </w:rPr>
        <w:t>.</w:t>
      </w:r>
      <w:r w:rsidR="00296B14">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296B14">
        <w:rPr>
          <w:rFonts w:ascii="Arial" w:hAnsi="Arial" w:cs="Arial"/>
          <w:sz w:val="22"/>
          <w:szCs w:val="22"/>
        </w:rPr>
        <w:fldChar w:fldCharType="separate"/>
      </w:r>
      <w:r w:rsidR="003E01D3" w:rsidRPr="003E01D3">
        <w:rPr>
          <w:rFonts w:ascii="Arial" w:hAnsi="Arial" w:cs="Arial"/>
          <w:noProof/>
          <w:sz w:val="22"/>
          <w:szCs w:val="22"/>
          <w:vertAlign w:val="superscript"/>
        </w:rPr>
        <w:t>18</w:t>
      </w:r>
      <w:r w:rsidR="00296B14">
        <w:rPr>
          <w:rFonts w:ascii="Arial" w:hAnsi="Arial" w:cs="Arial"/>
          <w:sz w:val="22"/>
          <w:szCs w:val="22"/>
        </w:rPr>
        <w:fldChar w:fldCharType="end"/>
      </w:r>
      <w:r w:rsidR="00296B14">
        <w:rPr>
          <w:rFonts w:ascii="Arial" w:hAnsi="Arial" w:cs="Arial"/>
          <w:sz w:val="22"/>
          <w:szCs w:val="22"/>
        </w:rPr>
        <w:t xml:space="preserve"> </w:t>
      </w:r>
      <w:del w:id="533" w:author="Borcherding, Nicholas (CCOM Student)" w:date="2020-11-27T06:26:00Z">
        <w:r w:rsidR="00296B14" w:rsidRPr="00296B14" w:rsidDel="00DF38CC">
          <w:rPr>
            <w:rFonts w:ascii="Arial" w:hAnsi="Arial" w:cs="Arial"/>
            <w:b/>
            <w:bCs/>
            <w:sz w:val="22"/>
            <w:szCs w:val="22"/>
          </w:rPr>
          <w:delText>E</w:delText>
        </w:r>
      </w:del>
      <w:ins w:id="534" w:author="Borcherding, Nicholas (CCOM Student)" w:date="2020-11-27T06:26:00Z">
        <w:r w:rsidR="00DF38CC">
          <w:rPr>
            <w:rFonts w:ascii="Arial" w:hAnsi="Arial" w:cs="Arial"/>
            <w:b/>
            <w:bCs/>
            <w:sz w:val="22"/>
            <w:szCs w:val="22"/>
          </w:rPr>
          <w:t>e</w:t>
        </w:r>
      </w:ins>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w:t>
      </w:r>
      <w:ins w:id="535" w:author="Borcherding, Nicholas (CCOM Student)" w:date="2020-11-27T06:21:00Z">
        <w:r w:rsidR="00DF38CC">
          <w:rPr>
            <w:rFonts w:ascii="Arial" w:hAnsi="Arial" w:cs="Arial"/>
            <w:sz w:val="22"/>
            <w:szCs w:val="22"/>
          </w:rPr>
          <w:t xml:space="preserve"> using Welch’s T-test</w:t>
        </w:r>
      </w:ins>
      <w:r w:rsidR="00296B14">
        <w:rPr>
          <w:rFonts w:ascii="Arial" w:hAnsi="Arial" w:cs="Arial"/>
          <w:sz w:val="22"/>
          <w:szCs w:val="22"/>
        </w:rPr>
        <w:t xml:space="preserve">. </w:t>
      </w:r>
      <w:del w:id="536" w:author="Borcherding, Nicholas (CCOM Student)" w:date="2020-11-27T06:26:00Z">
        <w:r w:rsidR="00296B14" w:rsidRPr="00296B14" w:rsidDel="00DF38CC">
          <w:rPr>
            <w:rFonts w:ascii="Arial" w:hAnsi="Arial" w:cs="Arial"/>
            <w:b/>
            <w:bCs/>
            <w:sz w:val="22"/>
            <w:szCs w:val="22"/>
          </w:rPr>
          <w:delText>F</w:delText>
        </w:r>
      </w:del>
      <w:ins w:id="537" w:author="Borcherding, Nicholas (CCOM Student)" w:date="2020-11-27T06:26:00Z">
        <w:r w:rsidR="00DF38CC">
          <w:rPr>
            <w:rFonts w:ascii="Arial" w:hAnsi="Arial" w:cs="Arial"/>
            <w:b/>
            <w:bCs/>
            <w:sz w:val="22"/>
            <w:szCs w:val="22"/>
          </w:rPr>
          <w:t>f</w:t>
        </w:r>
      </w:ins>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40D7D" w14:textId="77777777" w:rsidR="005D7056" w:rsidRDefault="005D7056" w:rsidP="00561541">
      <w:r>
        <w:separator/>
      </w:r>
    </w:p>
  </w:endnote>
  <w:endnote w:type="continuationSeparator" w:id="0">
    <w:p w14:paraId="44FFDCFB" w14:textId="77777777" w:rsidR="005D7056" w:rsidRDefault="005D7056" w:rsidP="0056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38385"/>
      <w:docPartObj>
        <w:docPartGallery w:val="Page Numbers (Bottom of Page)"/>
        <w:docPartUnique/>
      </w:docPartObj>
    </w:sdtPr>
    <w:sdtContent>
      <w:p w14:paraId="3E9D2C2D" w14:textId="611E81AD" w:rsidR="00CB2EE4" w:rsidRDefault="00CB2EE4" w:rsidP="00CB2EE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862744" w14:textId="77777777" w:rsidR="00CB2EE4" w:rsidRDefault="00CB2EE4" w:rsidP="00561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22"/>
        <w:szCs w:val="22"/>
      </w:rPr>
      <w:id w:val="1226798015"/>
      <w:docPartObj>
        <w:docPartGallery w:val="Page Numbers (Bottom of Page)"/>
        <w:docPartUnique/>
      </w:docPartObj>
    </w:sdtPr>
    <w:sdtContent>
      <w:p w14:paraId="4D9EB8D7" w14:textId="44B0DB05" w:rsidR="00CB2EE4" w:rsidRPr="00561541" w:rsidRDefault="00CB2EE4" w:rsidP="00CB2EE4">
        <w:pPr>
          <w:pStyle w:val="Footer"/>
          <w:framePr w:wrap="none" w:vAnchor="text" w:hAnchor="margin" w:xAlign="right" w:y="1"/>
          <w:rPr>
            <w:rStyle w:val="PageNumber"/>
            <w:rFonts w:ascii="Arial" w:hAnsi="Arial" w:cs="Arial"/>
            <w:sz w:val="22"/>
            <w:szCs w:val="22"/>
          </w:rPr>
        </w:pPr>
        <w:r w:rsidRPr="00561541">
          <w:rPr>
            <w:rStyle w:val="PageNumber"/>
            <w:rFonts w:ascii="Arial" w:hAnsi="Arial" w:cs="Arial"/>
            <w:sz w:val="22"/>
            <w:szCs w:val="22"/>
          </w:rPr>
          <w:fldChar w:fldCharType="begin"/>
        </w:r>
        <w:r w:rsidRPr="00561541">
          <w:rPr>
            <w:rStyle w:val="PageNumber"/>
            <w:rFonts w:ascii="Arial" w:hAnsi="Arial" w:cs="Arial"/>
            <w:sz w:val="22"/>
            <w:szCs w:val="22"/>
          </w:rPr>
          <w:instrText xml:space="preserve"> PAGE </w:instrText>
        </w:r>
        <w:r w:rsidRPr="00561541">
          <w:rPr>
            <w:rStyle w:val="PageNumber"/>
            <w:rFonts w:ascii="Arial" w:hAnsi="Arial" w:cs="Arial"/>
            <w:sz w:val="22"/>
            <w:szCs w:val="22"/>
          </w:rPr>
          <w:fldChar w:fldCharType="separate"/>
        </w:r>
        <w:r>
          <w:rPr>
            <w:rStyle w:val="PageNumber"/>
            <w:rFonts w:ascii="Arial" w:hAnsi="Arial" w:cs="Arial"/>
            <w:noProof/>
            <w:sz w:val="22"/>
            <w:szCs w:val="22"/>
          </w:rPr>
          <w:t>32</w:t>
        </w:r>
        <w:r w:rsidRPr="00561541">
          <w:rPr>
            <w:rStyle w:val="PageNumber"/>
            <w:rFonts w:ascii="Arial" w:hAnsi="Arial" w:cs="Arial"/>
            <w:sz w:val="22"/>
            <w:szCs w:val="22"/>
          </w:rPr>
          <w:fldChar w:fldCharType="end"/>
        </w:r>
      </w:p>
    </w:sdtContent>
  </w:sdt>
  <w:p w14:paraId="2ACB2031" w14:textId="77777777" w:rsidR="00CB2EE4" w:rsidRPr="00561541" w:rsidRDefault="00CB2EE4" w:rsidP="00561541">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934AE0" w14:textId="77777777" w:rsidR="005D7056" w:rsidRDefault="005D7056" w:rsidP="00561541">
      <w:r>
        <w:separator/>
      </w:r>
    </w:p>
  </w:footnote>
  <w:footnote w:type="continuationSeparator" w:id="0">
    <w:p w14:paraId="4A268822" w14:textId="77777777" w:rsidR="005D7056" w:rsidRDefault="005D7056" w:rsidP="00561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rcherding, Nicholas (CCOM Student)">
    <w15:presenceInfo w15:providerId="AD" w15:userId="S::ncborche@uiowa.edu::d2b6b78b-4f89-496c-90a5-65198520ca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0D2B"/>
    <w:rsid w:val="0006181A"/>
    <w:rsid w:val="00072B81"/>
    <w:rsid w:val="00074BA2"/>
    <w:rsid w:val="00083975"/>
    <w:rsid w:val="000841A4"/>
    <w:rsid w:val="000928FC"/>
    <w:rsid w:val="000A02B4"/>
    <w:rsid w:val="000A09C5"/>
    <w:rsid w:val="000A224A"/>
    <w:rsid w:val="000A6675"/>
    <w:rsid w:val="000A72D6"/>
    <w:rsid w:val="000B48A9"/>
    <w:rsid w:val="000B5775"/>
    <w:rsid w:val="000C0095"/>
    <w:rsid w:val="000C164B"/>
    <w:rsid w:val="000C3E81"/>
    <w:rsid w:val="000C61F4"/>
    <w:rsid w:val="000D07EA"/>
    <w:rsid w:val="000D3480"/>
    <w:rsid w:val="000D5385"/>
    <w:rsid w:val="000E2205"/>
    <w:rsid w:val="000F0BCF"/>
    <w:rsid w:val="000F3716"/>
    <w:rsid w:val="000F7D1E"/>
    <w:rsid w:val="00111C6D"/>
    <w:rsid w:val="001120F3"/>
    <w:rsid w:val="0011339F"/>
    <w:rsid w:val="00113A3C"/>
    <w:rsid w:val="00114BEA"/>
    <w:rsid w:val="001216AE"/>
    <w:rsid w:val="0012402E"/>
    <w:rsid w:val="0012448E"/>
    <w:rsid w:val="0012679D"/>
    <w:rsid w:val="00132654"/>
    <w:rsid w:val="00142008"/>
    <w:rsid w:val="0015352E"/>
    <w:rsid w:val="001704AC"/>
    <w:rsid w:val="00184FDB"/>
    <w:rsid w:val="00185803"/>
    <w:rsid w:val="00194EF3"/>
    <w:rsid w:val="00196548"/>
    <w:rsid w:val="00196F01"/>
    <w:rsid w:val="001A4ED9"/>
    <w:rsid w:val="001A6DCD"/>
    <w:rsid w:val="001A73F2"/>
    <w:rsid w:val="001B05EF"/>
    <w:rsid w:val="001B2537"/>
    <w:rsid w:val="001B7B72"/>
    <w:rsid w:val="001C7A5D"/>
    <w:rsid w:val="001C7E66"/>
    <w:rsid w:val="001D7F41"/>
    <w:rsid w:val="001E3B82"/>
    <w:rsid w:val="001F7933"/>
    <w:rsid w:val="00204431"/>
    <w:rsid w:val="0020613A"/>
    <w:rsid w:val="00206317"/>
    <w:rsid w:val="0021505D"/>
    <w:rsid w:val="0022606C"/>
    <w:rsid w:val="002355A8"/>
    <w:rsid w:val="0024418D"/>
    <w:rsid w:val="00244E36"/>
    <w:rsid w:val="00247762"/>
    <w:rsid w:val="00250FBC"/>
    <w:rsid w:val="00254447"/>
    <w:rsid w:val="00262A7F"/>
    <w:rsid w:val="0026330F"/>
    <w:rsid w:val="00272B1C"/>
    <w:rsid w:val="00276C2F"/>
    <w:rsid w:val="00286DAE"/>
    <w:rsid w:val="00287639"/>
    <w:rsid w:val="0029059B"/>
    <w:rsid w:val="0029409F"/>
    <w:rsid w:val="00296B14"/>
    <w:rsid w:val="002A683B"/>
    <w:rsid w:val="002B3EDD"/>
    <w:rsid w:val="002C44F6"/>
    <w:rsid w:val="002D1CBB"/>
    <w:rsid w:val="002D4FB3"/>
    <w:rsid w:val="002D63CA"/>
    <w:rsid w:val="002D7320"/>
    <w:rsid w:val="002D7B10"/>
    <w:rsid w:val="002E3B9B"/>
    <w:rsid w:val="002E4EFB"/>
    <w:rsid w:val="002E5D1B"/>
    <w:rsid w:val="002E714E"/>
    <w:rsid w:val="002E735E"/>
    <w:rsid w:val="002F2B04"/>
    <w:rsid w:val="002F32A0"/>
    <w:rsid w:val="002F352E"/>
    <w:rsid w:val="002F4160"/>
    <w:rsid w:val="00302E3B"/>
    <w:rsid w:val="0030339B"/>
    <w:rsid w:val="00303FAC"/>
    <w:rsid w:val="00305FDD"/>
    <w:rsid w:val="003064F8"/>
    <w:rsid w:val="0031147A"/>
    <w:rsid w:val="00323FCD"/>
    <w:rsid w:val="003245D3"/>
    <w:rsid w:val="00324C5C"/>
    <w:rsid w:val="00325B8B"/>
    <w:rsid w:val="00327B77"/>
    <w:rsid w:val="00334937"/>
    <w:rsid w:val="00352D3C"/>
    <w:rsid w:val="00355696"/>
    <w:rsid w:val="00371A3F"/>
    <w:rsid w:val="0038281C"/>
    <w:rsid w:val="00390214"/>
    <w:rsid w:val="00395910"/>
    <w:rsid w:val="003C1C59"/>
    <w:rsid w:val="003C4A05"/>
    <w:rsid w:val="003C7C92"/>
    <w:rsid w:val="003D1299"/>
    <w:rsid w:val="003D451E"/>
    <w:rsid w:val="003E01D3"/>
    <w:rsid w:val="003E5B65"/>
    <w:rsid w:val="003E66F1"/>
    <w:rsid w:val="003F20A7"/>
    <w:rsid w:val="003F2CF0"/>
    <w:rsid w:val="003F69B8"/>
    <w:rsid w:val="00402629"/>
    <w:rsid w:val="00412E39"/>
    <w:rsid w:val="00420D24"/>
    <w:rsid w:val="00426E30"/>
    <w:rsid w:val="00427BD5"/>
    <w:rsid w:val="00436041"/>
    <w:rsid w:val="00436D1A"/>
    <w:rsid w:val="00441217"/>
    <w:rsid w:val="0044717B"/>
    <w:rsid w:val="00452042"/>
    <w:rsid w:val="004576D0"/>
    <w:rsid w:val="00477581"/>
    <w:rsid w:val="004838F1"/>
    <w:rsid w:val="004876AF"/>
    <w:rsid w:val="00496A84"/>
    <w:rsid w:val="00496F98"/>
    <w:rsid w:val="004B43AC"/>
    <w:rsid w:val="004C2E91"/>
    <w:rsid w:val="004C58A7"/>
    <w:rsid w:val="004D0DF0"/>
    <w:rsid w:val="004F1798"/>
    <w:rsid w:val="005048A9"/>
    <w:rsid w:val="005148D8"/>
    <w:rsid w:val="00516F48"/>
    <w:rsid w:val="005268C8"/>
    <w:rsid w:val="0052740A"/>
    <w:rsid w:val="00530253"/>
    <w:rsid w:val="00541645"/>
    <w:rsid w:val="0055142F"/>
    <w:rsid w:val="00561541"/>
    <w:rsid w:val="00564DB7"/>
    <w:rsid w:val="00570FDC"/>
    <w:rsid w:val="00571916"/>
    <w:rsid w:val="00571DD7"/>
    <w:rsid w:val="00573854"/>
    <w:rsid w:val="00576538"/>
    <w:rsid w:val="005833F0"/>
    <w:rsid w:val="00596923"/>
    <w:rsid w:val="0059724A"/>
    <w:rsid w:val="00597CD9"/>
    <w:rsid w:val="005A1358"/>
    <w:rsid w:val="005A169F"/>
    <w:rsid w:val="005B103D"/>
    <w:rsid w:val="005B69AC"/>
    <w:rsid w:val="005C418C"/>
    <w:rsid w:val="005D0B49"/>
    <w:rsid w:val="005D2880"/>
    <w:rsid w:val="005D7056"/>
    <w:rsid w:val="005E4D2C"/>
    <w:rsid w:val="005E7FEE"/>
    <w:rsid w:val="0060404B"/>
    <w:rsid w:val="00607C32"/>
    <w:rsid w:val="006123B1"/>
    <w:rsid w:val="00614FAF"/>
    <w:rsid w:val="00616726"/>
    <w:rsid w:val="00617F53"/>
    <w:rsid w:val="00641EAB"/>
    <w:rsid w:val="006476A1"/>
    <w:rsid w:val="00663A94"/>
    <w:rsid w:val="00665A8D"/>
    <w:rsid w:val="00666678"/>
    <w:rsid w:val="00673B61"/>
    <w:rsid w:val="0068587F"/>
    <w:rsid w:val="006969B2"/>
    <w:rsid w:val="006A1B3C"/>
    <w:rsid w:val="006A6770"/>
    <w:rsid w:val="006A7E03"/>
    <w:rsid w:val="006B42C9"/>
    <w:rsid w:val="006B77C0"/>
    <w:rsid w:val="006C01FF"/>
    <w:rsid w:val="006C11C8"/>
    <w:rsid w:val="006C2FF3"/>
    <w:rsid w:val="006F7293"/>
    <w:rsid w:val="00702F2D"/>
    <w:rsid w:val="0070540D"/>
    <w:rsid w:val="0070740F"/>
    <w:rsid w:val="00707C08"/>
    <w:rsid w:val="007119E8"/>
    <w:rsid w:val="00714D6D"/>
    <w:rsid w:val="00722B9A"/>
    <w:rsid w:val="00725C18"/>
    <w:rsid w:val="007321D6"/>
    <w:rsid w:val="00732B3F"/>
    <w:rsid w:val="007353DD"/>
    <w:rsid w:val="00735CE0"/>
    <w:rsid w:val="00740F86"/>
    <w:rsid w:val="00741BCA"/>
    <w:rsid w:val="00745683"/>
    <w:rsid w:val="007517F3"/>
    <w:rsid w:val="00755D16"/>
    <w:rsid w:val="00757E7C"/>
    <w:rsid w:val="00760B87"/>
    <w:rsid w:val="00761DC0"/>
    <w:rsid w:val="0076231A"/>
    <w:rsid w:val="00762B9A"/>
    <w:rsid w:val="00762EC0"/>
    <w:rsid w:val="0077001E"/>
    <w:rsid w:val="00783601"/>
    <w:rsid w:val="0079187E"/>
    <w:rsid w:val="007A2B8C"/>
    <w:rsid w:val="007B27AF"/>
    <w:rsid w:val="007C0FFB"/>
    <w:rsid w:val="007C3051"/>
    <w:rsid w:val="007C7455"/>
    <w:rsid w:val="007D48F1"/>
    <w:rsid w:val="007D4EC0"/>
    <w:rsid w:val="007E6E65"/>
    <w:rsid w:val="007F0BCC"/>
    <w:rsid w:val="00811B43"/>
    <w:rsid w:val="00815615"/>
    <w:rsid w:val="00815F39"/>
    <w:rsid w:val="00817EF2"/>
    <w:rsid w:val="008274D0"/>
    <w:rsid w:val="00827AF2"/>
    <w:rsid w:val="00830CF7"/>
    <w:rsid w:val="00833AB7"/>
    <w:rsid w:val="00835B79"/>
    <w:rsid w:val="008373F0"/>
    <w:rsid w:val="0084002C"/>
    <w:rsid w:val="008505A9"/>
    <w:rsid w:val="00853C93"/>
    <w:rsid w:val="00864F4C"/>
    <w:rsid w:val="00871B80"/>
    <w:rsid w:val="00880D71"/>
    <w:rsid w:val="008812EB"/>
    <w:rsid w:val="00885FC7"/>
    <w:rsid w:val="008926B6"/>
    <w:rsid w:val="0089638A"/>
    <w:rsid w:val="008A56EF"/>
    <w:rsid w:val="008A78E5"/>
    <w:rsid w:val="008B1E09"/>
    <w:rsid w:val="008B4725"/>
    <w:rsid w:val="008C053C"/>
    <w:rsid w:val="008C1AAF"/>
    <w:rsid w:val="008C4BC2"/>
    <w:rsid w:val="008D26F1"/>
    <w:rsid w:val="008D4D51"/>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2F59"/>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04893"/>
    <w:rsid w:val="00A121E2"/>
    <w:rsid w:val="00A20477"/>
    <w:rsid w:val="00A41CD1"/>
    <w:rsid w:val="00A56178"/>
    <w:rsid w:val="00A67C4A"/>
    <w:rsid w:val="00A70133"/>
    <w:rsid w:val="00A75F11"/>
    <w:rsid w:val="00A83491"/>
    <w:rsid w:val="00A84007"/>
    <w:rsid w:val="00A938DB"/>
    <w:rsid w:val="00A95847"/>
    <w:rsid w:val="00AD7303"/>
    <w:rsid w:val="00AE0107"/>
    <w:rsid w:val="00AF201D"/>
    <w:rsid w:val="00AF4358"/>
    <w:rsid w:val="00AF4A9A"/>
    <w:rsid w:val="00B015AB"/>
    <w:rsid w:val="00B02E97"/>
    <w:rsid w:val="00B0496F"/>
    <w:rsid w:val="00B210E6"/>
    <w:rsid w:val="00B23181"/>
    <w:rsid w:val="00B32D66"/>
    <w:rsid w:val="00B35063"/>
    <w:rsid w:val="00B51CE4"/>
    <w:rsid w:val="00B552B1"/>
    <w:rsid w:val="00B7078C"/>
    <w:rsid w:val="00B7170F"/>
    <w:rsid w:val="00BA583B"/>
    <w:rsid w:val="00BA6EBB"/>
    <w:rsid w:val="00BB6A39"/>
    <w:rsid w:val="00BB6E07"/>
    <w:rsid w:val="00BC0F7E"/>
    <w:rsid w:val="00BD0CED"/>
    <w:rsid w:val="00BD28D1"/>
    <w:rsid w:val="00BE1078"/>
    <w:rsid w:val="00BE5804"/>
    <w:rsid w:val="00BF0F9E"/>
    <w:rsid w:val="00BF5FC5"/>
    <w:rsid w:val="00C0682E"/>
    <w:rsid w:val="00C10955"/>
    <w:rsid w:val="00C20E2A"/>
    <w:rsid w:val="00C34676"/>
    <w:rsid w:val="00C42E13"/>
    <w:rsid w:val="00C4699B"/>
    <w:rsid w:val="00C47C17"/>
    <w:rsid w:val="00C62787"/>
    <w:rsid w:val="00C62E73"/>
    <w:rsid w:val="00C639D3"/>
    <w:rsid w:val="00C65816"/>
    <w:rsid w:val="00C72343"/>
    <w:rsid w:val="00C725E7"/>
    <w:rsid w:val="00C752C8"/>
    <w:rsid w:val="00C770CF"/>
    <w:rsid w:val="00C834E9"/>
    <w:rsid w:val="00C9004A"/>
    <w:rsid w:val="00C94FB6"/>
    <w:rsid w:val="00C96B8B"/>
    <w:rsid w:val="00CA1845"/>
    <w:rsid w:val="00CA4320"/>
    <w:rsid w:val="00CA6564"/>
    <w:rsid w:val="00CB14CD"/>
    <w:rsid w:val="00CB2EE0"/>
    <w:rsid w:val="00CB2EE4"/>
    <w:rsid w:val="00CB37C5"/>
    <w:rsid w:val="00CB4F3B"/>
    <w:rsid w:val="00CB7EE2"/>
    <w:rsid w:val="00CC3469"/>
    <w:rsid w:val="00CE4B61"/>
    <w:rsid w:val="00CF33B7"/>
    <w:rsid w:val="00CF5BEC"/>
    <w:rsid w:val="00CF660B"/>
    <w:rsid w:val="00CF7968"/>
    <w:rsid w:val="00D0185E"/>
    <w:rsid w:val="00D07574"/>
    <w:rsid w:val="00D12937"/>
    <w:rsid w:val="00D14B8E"/>
    <w:rsid w:val="00D2149F"/>
    <w:rsid w:val="00D2164B"/>
    <w:rsid w:val="00D247AA"/>
    <w:rsid w:val="00D3132E"/>
    <w:rsid w:val="00D44203"/>
    <w:rsid w:val="00D470F4"/>
    <w:rsid w:val="00D56BA4"/>
    <w:rsid w:val="00D60892"/>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C5F90"/>
    <w:rsid w:val="00DD07C0"/>
    <w:rsid w:val="00DD1941"/>
    <w:rsid w:val="00DD271C"/>
    <w:rsid w:val="00DD2C14"/>
    <w:rsid w:val="00DE15B4"/>
    <w:rsid w:val="00DE23B6"/>
    <w:rsid w:val="00DE7274"/>
    <w:rsid w:val="00DF38CC"/>
    <w:rsid w:val="00DF3E7F"/>
    <w:rsid w:val="00DF5707"/>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9749F"/>
    <w:rsid w:val="00EB618C"/>
    <w:rsid w:val="00EB7944"/>
    <w:rsid w:val="00EC152A"/>
    <w:rsid w:val="00EC37F9"/>
    <w:rsid w:val="00EC70F5"/>
    <w:rsid w:val="00EE3E5B"/>
    <w:rsid w:val="00EE4C03"/>
    <w:rsid w:val="00EE5773"/>
    <w:rsid w:val="00EF26C0"/>
    <w:rsid w:val="00F031BF"/>
    <w:rsid w:val="00F218E4"/>
    <w:rsid w:val="00F2732A"/>
    <w:rsid w:val="00F35AF3"/>
    <w:rsid w:val="00F518EE"/>
    <w:rsid w:val="00F67271"/>
    <w:rsid w:val="00F72CA7"/>
    <w:rsid w:val="00F73F0E"/>
    <w:rsid w:val="00F8273D"/>
    <w:rsid w:val="00F902D9"/>
    <w:rsid w:val="00F918C1"/>
    <w:rsid w:val="00F9685A"/>
    <w:rsid w:val="00FA0689"/>
    <w:rsid w:val="00FA39CC"/>
    <w:rsid w:val="00FD0664"/>
    <w:rsid w:val="00FD11E3"/>
    <w:rsid w:val="00FD6968"/>
    <w:rsid w:val="00FD6D06"/>
    <w:rsid w:val="00FE5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customStyle="1" w:styleId="UnresolvedMention1">
    <w:name w:val="Unresolved Mention1"/>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 w:type="paragraph" w:styleId="Footer">
    <w:name w:val="footer"/>
    <w:basedOn w:val="Normal"/>
    <w:link w:val="FooterChar"/>
    <w:uiPriority w:val="99"/>
    <w:unhideWhenUsed/>
    <w:rsid w:val="00561541"/>
    <w:pPr>
      <w:tabs>
        <w:tab w:val="center" w:pos="4680"/>
        <w:tab w:val="right" w:pos="9360"/>
      </w:tabs>
    </w:pPr>
  </w:style>
  <w:style w:type="character" w:customStyle="1" w:styleId="FooterChar">
    <w:name w:val="Footer Char"/>
    <w:basedOn w:val="DefaultParagraphFont"/>
    <w:link w:val="Footer"/>
    <w:uiPriority w:val="99"/>
    <w:rsid w:val="00561541"/>
    <w:rPr>
      <w:rFonts w:ascii="Times New Roman" w:eastAsia="Times New Roman" w:hAnsi="Times New Roman" w:cs="Times New Roman"/>
    </w:rPr>
  </w:style>
  <w:style w:type="character" w:styleId="PageNumber">
    <w:name w:val="page number"/>
    <w:basedOn w:val="DefaultParagraphFont"/>
    <w:uiPriority w:val="99"/>
    <w:semiHidden/>
    <w:unhideWhenUsed/>
    <w:rsid w:val="00561541"/>
  </w:style>
  <w:style w:type="paragraph" w:styleId="Header">
    <w:name w:val="header"/>
    <w:basedOn w:val="Normal"/>
    <w:link w:val="HeaderChar"/>
    <w:uiPriority w:val="99"/>
    <w:unhideWhenUsed/>
    <w:rsid w:val="00561541"/>
    <w:pPr>
      <w:tabs>
        <w:tab w:val="center" w:pos="4680"/>
        <w:tab w:val="right" w:pos="9360"/>
      </w:tabs>
    </w:pPr>
  </w:style>
  <w:style w:type="character" w:customStyle="1" w:styleId="HeaderChar">
    <w:name w:val="Header Char"/>
    <w:basedOn w:val="DefaultParagraphFont"/>
    <w:link w:val="Header"/>
    <w:uiPriority w:val="99"/>
    <w:rsid w:val="0056154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1A7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jenkins@mgh.harvard.edu" TargetMode="External"/><Relationship Id="rId13" Type="http://schemas.openxmlformats.org/officeDocument/2006/relationships/image" Target="media/image3.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zhangw@ufl.edu"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yousef-zakharia@uiowa.edu" TargetMode="Externa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D443C-FDBC-44EE-9992-6FDB73932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33</Pages>
  <Words>145431</Words>
  <Characters>828961</Characters>
  <Application>Microsoft Office Word</Application>
  <DocSecurity>0</DocSecurity>
  <Lines>6908</Lines>
  <Paragraphs>1944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18</cp:revision>
  <cp:lastPrinted>2020-07-28T15:32:00Z</cp:lastPrinted>
  <dcterms:created xsi:type="dcterms:W3CDTF">2020-11-02T19:27:00Z</dcterms:created>
  <dcterms:modified xsi:type="dcterms:W3CDTF">2020-11-27T14:11:00Z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http://www.zotero.org/styles/jama</vt:lpwstr>
  </property>
  <property fmtid="{D5CDD505-2E9C-101B-9397-08002B2CF9AE}" pid="19" name="Mendeley Recent Style Name 8_1">
    <vt:lpwstr>JAMA (The Journal of the American Medical Association)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http://www.zotero.org/styles/nature</vt:lpwstr>
  </property>
</Properties>
</file>